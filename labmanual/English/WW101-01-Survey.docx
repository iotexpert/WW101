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CF0377" w14:textId="5158AD81" w:rsidR="0722FFD3" w:rsidRDefault="007E0232" w:rsidP="00DE180B">
      <w:pPr>
        <w:pStyle w:val="Heading1"/>
      </w:pPr>
      <w:bookmarkStart w:id="0" w:name="_Hlk484243661"/>
      <w:bookmarkStart w:id="1" w:name="_GoBack"/>
      <w:bookmarkEnd w:id="0"/>
      <w:bookmarkEnd w:id="1"/>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top level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2" w:name="_Ref473018303"/>
      <w:r>
        <w:t>First Look</w:t>
      </w:r>
      <w:bookmarkEnd w:id="2"/>
    </w:p>
    <w:p w14:paraId="10B41C2E" w14:textId="22A189C2" w:rsidR="00833827" w:rsidDel="00BC3062" w:rsidRDefault="00833827">
      <w:pPr>
        <w:rPr>
          <w:del w:id="3" w:author="Greg Landry" w:date="2017-02-28T10:52:00Z"/>
        </w:rPr>
      </w:pPr>
      <w:r>
        <w:t xml:space="preserve">The WICED </w:t>
      </w:r>
      <w:r w:rsidR="0080377C">
        <w:t>software tool is called “WICED Studio”</w:t>
      </w:r>
      <w:r w:rsidR="009C1760">
        <w:t xml:space="preserve"> and it is based on Eclipse</w:t>
      </w:r>
      <w:r w:rsidR="0080377C">
        <w:t xml:space="preserve">. </w:t>
      </w:r>
      <w:del w:id="4" w:author="Greg Landry" w:date="2017-02-28T10:53:00Z">
        <w:r w:rsidR="0080377C" w:rsidDel="00BC3062">
          <w:delText>When you install it</w:delText>
        </w:r>
      </w:del>
      <w:del w:id="5"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6" w:author="Greg Landry" w:date="2017-02-28T11:16:00Z">
          <w:pPr>
            <w:jc w:val="center"/>
          </w:pPr>
        </w:pPrChange>
      </w:pPr>
      <w:del w:id="7"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8"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657AF8AF"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r w:rsidR="00D94AC5">
        <w:rPr>
          <w:i/>
        </w:rPr>
        <w:t>/</w:t>
      </w:r>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ins w:id="9" w:author="Greg Landry" w:date="2017-04-03T14:15:00Z">
        <w:r w:rsidR="00873C7C">
          <w:t>W</w:t>
        </w:r>
      </w:ins>
      <w:del w:id="10" w:author="Greg Landry" w:date="2017-04-03T14:15:00Z">
        <w:r w:rsidR="002D3353" w:rsidDel="00873C7C">
          <w:delText>w</w:delText>
        </w:r>
      </w:del>
      <w:r w:rsidR="002D3353">
        <w:t>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r w:rsidR="00D94AC5">
        <w:rPr>
          <w:i/>
        </w:rPr>
        <w:t>/</w:t>
      </w:r>
      <w:r w:rsidR="00F45DB3" w:rsidRPr="00213205">
        <w:rPr>
          <w:i/>
        </w:rPr>
        <w:t>Users</w:t>
      </w:r>
      <w:r w:rsidR="00D94AC5">
        <w:rPr>
          <w:i/>
        </w:rPr>
        <w:t>/</w:t>
      </w:r>
      <w:r w:rsidR="00F45DB3" w:rsidRPr="00213205">
        <w:rPr>
          <w:i/>
        </w:rPr>
        <w:t>&lt;UserName&gt;</w:t>
      </w:r>
      <w:r w:rsidR="00D94AC5">
        <w:rPr>
          <w:i/>
        </w:rPr>
        <w:t>/</w:t>
      </w:r>
      <w:r w:rsidR="00F45DB3" w:rsidRPr="00213205">
        <w:rPr>
          <w:i/>
        </w:rPr>
        <w:t>My Documents</w:t>
      </w:r>
      <w:del w:id="11" w:author="Greg Landry" w:date="2017-05-23T09:08:00Z">
        <w:r w:rsidR="00D94AC5" w:rsidDel="00D503A4">
          <w:rPr>
            <w:i/>
          </w:rPr>
          <w:delText>/</w:delText>
        </w:r>
        <w:r w:rsidR="00F45DB3" w:rsidRPr="00213205" w:rsidDel="00D503A4">
          <w:rPr>
            <w:i/>
          </w:rPr>
          <w:delText>WICED</w:delText>
        </w:r>
      </w:del>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have to copy them over manually if you want to access them in the new </w:t>
      </w:r>
      <w:r w:rsidR="001844A9">
        <w:t>version</w:t>
      </w:r>
      <w:r w:rsidR="002D0D3A">
        <w:t>.</w:t>
      </w:r>
    </w:p>
    <w:p w14:paraId="2A2EAEC5" w14:textId="18B30278" w:rsidR="00E3434B" w:rsidRDefault="00833827" w:rsidP="00E3434B">
      <w:pPr>
        <w:rPr>
          <w:ins w:id="12"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13"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14" w:author="Greg Landry" w:date="2017-02-28T11:32:00Z">
        <w:r w:rsidR="00C46585">
          <w:t>using the dropdown menu</w:t>
        </w:r>
      </w:ins>
      <w:ins w:id="15" w:author="Greg Landry" w:date="2017-02-28T11:16:00Z">
        <w:r w:rsidR="00E3434B">
          <w:t>.</w:t>
        </w:r>
      </w:ins>
    </w:p>
    <w:p w14:paraId="766015D9" w14:textId="508268F1" w:rsidR="00E3434B" w:rsidRDefault="00C46585">
      <w:pPr>
        <w:jc w:val="center"/>
        <w:rPr>
          <w:ins w:id="16" w:author="Greg Landry" w:date="2017-02-28T11:16:00Z"/>
        </w:rPr>
        <w:pPrChange w:id="17" w:author="Greg Landry" w:date="2017-02-28T11:17:00Z">
          <w:pPr/>
        </w:pPrChange>
      </w:pPr>
      <w:ins w:id="18"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9"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20" w:author="Greg Landry" w:date="2017-02-28T11:17:00Z"/>
        </w:rPr>
      </w:pPr>
      <w:del w:id="21"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10" o:title=""/>
          </v:shape>
          <o:OLEObject Type="Embed" ProgID="Visio.Drawing.11" ShapeID="_x0000_i1025" DrawAspect="Content" ObjectID="_1559383282"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22" w:author="Greg Landry" w:date="2017-02-28T11:32:00Z"/>
        </w:rPr>
      </w:pPr>
      <w:del w:id="23"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52528900"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5579FD">
        <w:t>First Look</w:t>
      </w:r>
      <w:r w:rsidR="00FB1D8A">
        <w:fldChar w:fldCharType="end"/>
      </w:r>
      <w:r w:rsidR="00FB1D8A">
        <w:t xml:space="preserve"> section above for this location)</w:t>
      </w:r>
      <w:r w:rsidR="00350044">
        <w:rPr>
          <w:i/>
        </w:rPr>
        <w:t>.</w:t>
      </w:r>
    </w:p>
    <w:p w14:paraId="38B8E123" w14:textId="519048BF" w:rsidR="00EB3FCA" w:rsidRDefault="00EB3FCA" w:rsidP="0029288C">
      <w:r>
        <w:t xml:space="preserve">The README.txt file provides basic information about the SDK. This file is open by default in the editor window when the SDK is first opened. </w:t>
      </w:r>
      <w:ins w:id="24" w:author="Greg Landry" w:date="2017-06-03T07:19:00Z">
        <w:r w:rsidR="0047092F">
          <w:t xml:space="preserve">The file version.ext contains details of the version of WICED Studio that you have open. </w:t>
        </w:r>
      </w:ins>
      <w:r>
        <w:t>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r w:rsidR="00F95635">
        <w:t xml:space="preserve">all of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r>
        <w:rPr>
          <w:i/>
        </w:rPr>
        <w:t>snip</w:t>
      </w:r>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r w:rsidRPr="00B81951">
        <w:rPr>
          <w:i/>
        </w:rPr>
        <w:t>s</w:t>
      </w:r>
      <w:r w:rsidR="00262D9A" w:rsidRPr="00B81951">
        <w:rPr>
          <w:i/>
        </w:rPr>
        <w:t>nip</w:t>
      </w:r>
      <w:r w:rsidR="00D94AC5">
        <w:t>/</w:t>
      </w:r>
      <w:r w:rsidR="00262D9A" w:rsidRPr="00B81951">
        <w:rPr>
          <w:i/>
        </w:rPr>
        <w:t>gpio</w:t>
      </w:r>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r>
        <w:rPr>
          <w:i/>
        </w:rPr>
        <w:t>s</w:t>
      </w:r>
      <w:r w:rsidR="00262D9A" w:rsidRPr="00B81951">
        <w:rPr>
          <w:i/>
        </w:rPr>
        <w:t>nip</w:t>
      </w:r>
      <w:r w:rsidR="00D94AC5">
        <w:rPr>
          <w:i/>
        </w:rPr>
        <w:t>/</w:t>
      </w:r>
      <w:r w:rsidR="00262D9A" w:rsidRPr="00B81951">
        <w:rPr>
          <w:i/>
        </w:rPr>
        <w:t>scan</w:t>
      </w:r>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r>
        <w:rPr>
          <w:i/>
        </w:rPr>
        <w:t>d</w:t>
      </w:r>
      <w:r w:rsidR="001A1723" w:rsidRPr="00CA1031">
        <w:rPr>
          <w:i/>
        </w:rPr>
        <w:t>emo</w:t>
      </w:r>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r>
        <w:rPr>
          <w:i/>
        </w:rPr>
        <w:t>demo</w:t>
      </w:r>
      <w:r w:rsidR="00D94AC5">
        <w:rPr>
          <w:i/>
        </w:rPr>
        <w:t>/</w:t>
      </w:r>
      <w:r w:rsidR="00983752">
        <w:rPr>
          <w:i/>
        </w:rPr>
        <w:t>temp_control</w:t>
      </w:r>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r>
        <w:rPr>
          <w:i/>
        </w:rPr>
        <w:t>demo</w:t>
      </w:r>
      <w:r w:rsidR="00D94AC5">
        <w:rPr>
          <w:i/>
        </w:rPr>
        <w:t>/</w:t>
      </w:r>
      <w:r>
        <w:rPr>
          <w:i/>
        </w:rPr>
        <w:t>bt_smartbridge</w:t>
      </w:r>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r>
        <w:rPr>
          <w:i/>
        </w:rPr>
        <w:t>test</w:t>
      </w:r>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r>
        <w:rPr>
          <w:i/>
        </w:rPr>
        <w:t>test</w:t>
      </w:r>
      <w:r w:rsidR="00D94AC5">
        <w:rPr>
          <w:i/>
        </w:rPr>
        <w:t>/</w:t>
      </w:r>
      <w:r w:rsidR="00262D9A" w:rsidRPr="00551451">
        <w:rPr>
          <w:i/>
        </w:rPr>
        <w:t>console</w:t>
      </w:r>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lastRenderedPageBreak/>
        <w:t>Doc</w:t>
      </w:r>
    </w:p>
    <w:p w14:paraId="4656ED97" w14:textId="77777777" w:rsidR="00B97C6B" w:rsidRDefault="00F45DB3" w:rsidP="0029288C">
      <w:r>
        <w:t xml:space="preserve">The doc </w:t>
      </w:r>
      <w:r w:rsidR="00A63E2A">
        <w:t xml:space="preserve">folder </w:t>
      </w:r>
      <w:r>
        <w:t xml:space="preserve">contains </w:t>
      </w:r>
      <w:r w:rsidR="00C468E8">
        <w:t>the documentation for the SDK Workspace</w:t>
      </w:r>
      <w:r>
        <w:t xml:space="preserve">. Of particular interest is the </w:t>
      </w:r>
      <w:r w:rsidR="005A3576">
        <w:t>API.html</w:t>
      </w:r>
      <w:r>
        <w:t xml:space="preserve"> file which documents all of the WICED API functions. It is usually easier to use that file if you open it in a web browser of your choice rather than from inside </w:t>
      </w:r>
      <w:r w:rsidR="00AA6B85">
        <w:t>WICED Studio</w:t>
      </w:r>
      <w:r>
        <w:t xml:space="preserve">. 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“wiced_gpio”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6E3669AA">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49D49E6E" w14:textId="77777777" w:rsidR="00FF69A2" w:rsidRDefault="00FF69A2">
      <w:pPr>
        <w:rPr>
          <w:ins w:id="25" w:author="Greg Landry" w:date="2017-02-28T11:34:00Z"/>
          <w:rFonts w:asciiTheme="majorHAnsi" w:eastAsiaTheme="majorEastAsia" w:hAnsiTheme="majorHAnsi" w:cstheme="majorBidi"/>
          <w:color w:val="2E74B5" w:themeColor="accent1" w:themeShade="BF"/>
        </w:rPr>
      </w:pPr>
      <w:ins w:id="26"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5F734A9D"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in order to program a given project into </w:t>
      </w:r>
      <w:r w:rsidR="005D45C5">
        <w:t>specific</w:t>
      </w:r>
      <w:r>
        <w:t xml:space="preserve"> hardware.</w:t>
      </w:r>
      <w:r w:rsidR="009517DE">
        <w:t xml:space="preserve"> </w:t>
      </w:r>
      <w:r>
        <w:t xml:space="preserve">In our case, the kit we are using is called </w:t>
      </w:r>
      <w:del w:id="27" w:author="Greg Landry" w:date="2017-02-28T11:34:00Z">
        <w:r w:rsidDel="00FF69A2">
          <w:delText>BCM94343W_AVN</w:delText>
        </w:r>
      </w:del>
      <w:ins w:id="28" w:author="Greg Landry" w:date="2017-02-28T11:34:00Z">
        <w:r w:rsidR="00FF69A2">
          <w:t>BCM943907AEVAL1F. That kit has a platform</w:t>
        </w:r>
      </w:ins>
      <w:ins w:id="29" w:author="Greg Landry" w:date="2017-02-28T11:36:00Z">
        <w:r w:rsidR="001B1073">
          <w:t xml:space="preserve"> folder</w:t>
        </w:r>
      </w:ins>
      <w:ins w:id="30" w:author="Greg Landry" w:date="2017-02-28T11:34:00Z">
        <w:r w:rsidR="00FF69A2">
          <w:t xml:space="preserve">, but since we are also using a shield attached to it, we will use a custom set of platform files that also includes the peripherals on the shield. </w:t>
        </w:r>
      </w:ins>
      <w:del w:id="31" w:author="Greg Landry" w:date="2017-02-28T11:35:00Z">
        <w:r w:rsidDel="00FF69A2">
          <w:delText>. That isn’t installed by default so we</w:delText>
        </w:r>
      </w:del>
      <w:ins w:id="32" w:author="Greg Landry" w:date="2017-02-28T11:35:00Z">
        <w:r w:rsidR="00FF69A2">
          <w:t>You</w:t>
        </w:r>
      </w:ins>
      <w:r>
        <w:t xml:space="preserve"> will have to copy </w:t>
      </w:r>
      <w:r w:rsidR="00F40B43">
        <w:t xml:space="preserve">over </w:t>
      </w:r>
      <w:r>
        <w:t xml:space="preserve">the </w:t>
      </w:r>
      <w:ins w:id="33" w:author="Greg Landry" w:date="2017-02-28T11:36:00Z">
        <w:r w:rsidR="00316A2B">
          <w:t xml:space="preserve">custom </w:t>
        </w:r>
      </w:ins>
      <w:r>
        <w:t xml:space="preserve">platform files before using </w:t>
      </w:r>
      <w:ins w:id="34" w:author="Greg Landry" w:date="2017-02-28T11:36:00Z">
        <w:r w:rsidR="00CD7CD2">
          <w:t>the shield and kit</w:t>
        </w:r>
      </w:ins>
      <w:del w:id="35"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36"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094C259A"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 and for using U8G graphics LCDs (in the graphics folder).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691AC4E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r w:rsidRPr="00853918">
        <w:rPr>
          <w:i/>
        </w:rPr>
        <w:t>https_server</w:t>
      </w:r>
      <w:r>
        <w:t>.</w:t>
      </w:r>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5DC8B976" w:rsidR="00B14634" w:rsidRDefault="00B424E7" w:rsidP="00B14634">
      <w:r>
        <w:t>Navigating to “</w:t>
      </w:r>
      <w:hyperlink r:id="rId15" w:history="1">
        <w:r w:rsidR="00A072CF" w:rsidRPr="00260B00">
          <w:rPr>
            <w:rStyle w:val="Hyperlink"/>
          </w:rPr>
          <w:t>www.cypress.com</w:t>
        </w:r>
      </w:hyperlink>
      <w:r w:rsidR="00A072CF">
        <w:t xml:space="preserve"> &gt; Design Support &gt;</w:t>
      </w:r>
      <w:ins w:id="37" w:author="Greg Landry" w:date="2017-06-03T07:20:00Z">
        <w:r w:rsidR="00895769">
          <w:t xml:space="preserve"> </w:t>
        </w:r>
      </w:ins>
      <w:del w:id="38" w:author="Greg Landry" w:date="2017-06-03T07:20:00Z">
        <w:r w:rsidR="00A072CF" w:rsidDel="00895769">
          <w:delText xml:space="preserve"> WICED </w:delText>
        </w:r>
        <w:r w:rsidR="004A4737" w:rsidDel="00895769">
          <w:delText xml:space="preserve">IoT </w:delText>
        </w:r>
      </w:del>
      <w:r w:rsidR="004A4737">
        <w:t>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77D796D9" w14:textId="77777777" w:rsidR="00533ADD" w:rsidRDefault="00533ADD">
      <w:pPr>
        <w:rPr>
          <w:ins w:id="39" w:author="Greg Landry" w:date="2017-06-03T07:25:00Z"/>
          <w:rFonts w:ascii="Cambria" w:eastAsia="Times New Roman" w:hAnsi="Cambria"/>
          <w:b/>
          <w:bCs/>
          <w:color w:val="4F81BD"/>
        </w:rPr>
      </w:pPr>
      <w:ins w:id="40" w:author="Greg Landry" w:date="2017-06-03T07:25:00Z">
        <w:r>
          <w:br w:type="page"/>
        </w:r>
      </w:ins>
    </w:p>
    <w:p w14:paraId="3EA4ECDC" w14:textId="03B2A7AF" w:rsidR="00533ADD" w:rsidRDefault="00533ADD" w:rsidP="00533ADD">
      <w:pPr>
        <w:pStyle w:val="Heading3"/>
        <w:rPr>
          <w:ins w:id="41" w:author="Greg Landry" w:date="2017-06-03T07:20:00Z"/>
        </w:rPr>
      </w:pPr>
      <w:ins w:id="42" w:author="Greg Landry" w:date="2017-06-03T07:20:00Z">
        <w:r>
          <w:lastRenderedPageBreak/>
          <w:t>Reporting Issues</w:t>
        </w:r>
      </w:ins>
    </w:p>
    <w:p w14:paraId="68EEDEE4" w14:textId="055B9F97" w:rsidR="00533ADD" w:rsidRDefault="00533ADD">
      <w:pPr>
        <w:rPr>
          <w:ins w:id="43" w:author="Greg Landry" w:date="2017-06-03T07:21:00Z"/>
        </w:rPr>
        <w:pPrChange w:id="44" w:author="Greg Landry" w:date="2017-06-03T07:20:00Z">
          <w:pPr>
            <w:pStyle w:val="Heading3"/>
          </w:pPr>
        </w:pPrChange>
      </w:pPr>
      <w:ins w:id="45" w:author="Greg Landry" w:date="2017-06-03T07:20:00Z">
        <w:r>
          <w:t xml:space="preserve">If you find an issue in WICED Studio (bug, missing or </w:t>
        </w:r>
      </w:ins>
      <w:ins w:id="46" w:author="Greg Landry" w:date="2017-06-03T07:21:00Z">
        <w:r>
          <w:t>confusing documentation, enhancement request), please use a “JIRA” to report it:</w:t>
        </w:r>
      </w:ins>
    </w:p>
    <w:p w14:paraId="27061190" w14:textId="085A0FF7" w:rsidR="00533ADD" w:rsidRDefault="00533ADD">
      <w:pPr>
        <w:rPr>
          <w:ins w:id="47" w:author="Greg Landry" w:date="2017-06-03T07:21:00Z"/>
        </w:rPr>
        <w:pPrChange w:id="48" w:author="Greg Landry" w:date="2017-06-03T07:20:00Z">
          <w:pPr>
            <w:pStyle w:val="Heading3"/>
          </w:pPr>
        </w:pPrChange>
      </w:pPr>
      <w:ins w:id="49" w:author="Greg Landry" w:date="2017-06-03T07:21:00Z">
        <w:r>
          <w:fldChar w:fldCharType="begin"/>
        </w:r>
      </w:ins>
      <w:ins w:id="50" w:author="Greg Landry" w:date="2017-06-03T07:23:00Z">
        <w:r>
          <w:instrText>HYPERLINK "http://jira.cypress.com/"</w:instrText>
        </w:r>
      </w:ins>
      <w:ins w:id="51" w:author="Greg Landry" w:date="2017-06-03T07:21:00Z">
        <w:r>
          <w:fldChar w:fldCharType="separate"/>
        </w:r>
      </w:ins>
      <w:del w:id="52" w:author="Greg Landry" w:date="2017-06-03T07:23:00Z">
        <w:r w:rsidRPr="00C40270" w:rsidDel="00533ADD">
          <w:rPr>
            <w:rStyle w:val="Hyperlink"/>
          </w:rPr>
          <w:delText>www.</w:delText>
        </w:r>
      </w:del>
      <w:r w:rsidRPr="00C40270">
        <w:rPr>
          <w:rStyle w:val="Hyperlink"/>
        </w:rPr>
        <w:t>jira.cypress.com</w:t>
      </w:r>
      <w:ins w:id="53" w:author="Greg Landry" w:date="2017-06-03T07:21:00Z">
        <w:r>
          <w:fldChar w:fldCharType="end"/>
        </w:r>
      </w:ins>
    </w:p>
    <w:p w14:paraId="7925D112" w14:textId="0F3C1334" w:rsidR="00533ADD" w:rsidRPr="00533ADD" w:rsidRDefault="00533ADD">
      <w:pPr>
        <w:rPr>
          <w:ins w:id="54" w:author="Greg Landry" w:date="2017-06-03T07:20:00Z"/>
          <w:rPrChange w:id="55" w:author="Greg Landry" w:date="2017-06-03T07:20:00Z">
            <w:rPr>
              <w:ins w:id="56" w:author="Greg Landry" w:date="2017-06-03T07:20:00Z"/>
            </w:rPr>
          </w:rPrChange>
        </w:rPr>
        <w:pPrChange w:id="57" w:author="Greg Landry" w:date="2017-06-03T07:20:00Z">
          <w:pPr>
            <w:pStyle w:val="Heading3"/>
          </w:pPr>
        </w:pPrChange>
      </w:pPr>
      <w:ins w:id="58" w:author="Greg Landry" w:date="2017-06-03T07:26:00Z">
        <w:r>
          <w:t xml:space="preserve">Click on Create to start submitting a JIRA. </w:t>
        </w:r>
      </w:ins>
      <w:ins w:id="59" w:author="Greg Landry" w:date="2017-06-03T07:21:00Z">
        <w:r>
          <w:t xml:space="preserve">Use the project type of </w:t>
        </w:r>
      </w:ins>
      <w:ins w:id="60" w:author="Greg Landry" w:date="2017-06-03T07:24:00Z">
        <w:r>
          <w:t>SW-WICED and fill in as many details as you can to report the issue.</w:t>
        </w:r>
      </w:ins>
    </w:p>
    <w:p w14:paraId="180ED161" w14:textId="51FBBA2A" w:rsidR="00061B4F" w:rsidRDefault="00557D70">
      <w:pPr>
        <w:jc w:val="center"/>
        <w:rPr>
          <w:rFonts w:ascii="Cambria" w:eastAsia="Times New Roman" w:hAnsi="Cambria"/>
          <w:b/>
          <w:bCs/>
          <w:color w:val="4F81BD"/>
        </w:rPr>
        <w:pPrChange w:id="61" w:author="Greg Landry" w:date="2017-06-03T07:25:00Z">
          <w:pPr/>
        </w:pPrChange>
      </w:pPr>
      <w:ins w:id="62" w:author="Greg Landry" w:date="2017-06-03T08:58:00Z">
        <w:r>
          <w:rPr>
            <w:noProof/>
          </w:rPr>
          <mc:AlternateContent>
            <mc:Choice Requires="wps">
              <w:drawing>
                <wp:anchor distT="0" distB="0" distL="114300" distR="114300" simplePos="0" relativeHeight="251671552" behindDoc="0" locked="0" layoutInCell="1" allowOverlap="1" wp14:anchorId="4121AE1B" wp14:editId="7FCDF2D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C83BA5" id="Rectangle: Rounded Corners 20" o:spid="_x0000_s1026" style="position:absolute;margin-left:105.75pt;margin-top:53.4pt;width:13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40D03904" wp14:editId="41D4521F">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EBD04F" id="Rectangle: Rounded Corners 18" o:spid="_x0000_s1026" style="position:absolute;margin-left:226.5pt;margin-top:1.65pt;width:32.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ins>
      <w:del w:id="63" w:author="Greg Landry" w:date="2017-06-03T07:25:00Z">
        <w:r w:rsidR="00061B4F" w:rsidDel="00533ADD">
          <w:br w:type="page"/>
        </w:r>
      </w:del>
      <w:ins w:id="64" w:author="Greg Landry" w:date="2017-06-03T07:24:00Z">
        <w:r w:rsidR="00533ADD">
          <w:rPr>
            <w:noProof/>
          </w:rPr>
          <w:drawing>
            <wp:inline distT="0" distB="0" distL="0" distR="0" wp14:anchorId="4AD1D21F" wp14:editId="42EF3673">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ins>
    </w:p>
    <w:p w14:paraId="01321594" w14:textId="0B834391" w:rsidR="00127356" w:rsidRDefault="00061B4F" w:rsidP="007E0232">
      <w:pPr>
        <w:pStyle w:val="Heading3"/>
      </w:pPr>
      <w:r>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lastRenderedPageBreak/>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r>
              <w:rPr>
                <w:b/>
              </w:rPr>
              <w:t>Mbits/s</w:t>
            </w:r>
          </w:p>
        </w:tc>
        <w:tc>
          <w:tcPr>
            <w:tcW w:w="662" w:type="dxa"/>
            <w:vAlign w:val="center"/>
          </w:tcPr>
          <w:p w14:paraId="418A03E6" w14:textId="4BC42CA3" w:rsidR="0098674F" w:rsidRDefault="00D12D66" w:rsidP="000F690C">
            <w:pPr>
              <w:jc w:val="center"/>
              <w:rPr>
                <w:b/>
              </w:rPr>
            </w:pPr>
            <w:r>
              <w:rPr>
                <w:b/>
              </w:rPr>
              <w:t>Freq</w:t>
            </w:r>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6D7FBE" w:rsidP="0029288C">
            <w:hyperlink r:id="rId21"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6D7FBE" w:rsidP="0029288C">
            <w:hyperlink r:id="rId22"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6D7FBE" w:rsidP="0029288C">
            <w:hyperlink r:id="rId23"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6D7FBE" w:rsidP="0029288C">
            <w:hyperlink r:id="rId24"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6D7FBE" w:rsidP="0029288C">
            <w:hyperlink r:id="rId25"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4D2B3A8" w14:textId="77777777" w:rsidR="009175EA" w:rsidRDefault="009175EA" w:rsidP="00127145">
            <w:pPr>
              <w:jc w:val="center"/>
              <w:rPr>
                <w:ins w:id="65" w:author="Greg Landry" w:date="2017-04-03T14:16:00Z"/>
              </w:rPr>
            </w:pPr>
            <w:ins w:id="66" w:author="Greg Landry" w:date="2017-04-03T14:16:00Z">
              <w:r>
                <w:t>2.4</w:t>
              </w:r>
            </w:ins>
          </w:p>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0243318A" w:rsidR="007E0232" w:rsidRDefault="007E0232">
      <w:pPr>
        <w:pStyle w:val="Heading3"/>
        <w:pPrChange w:id="67" w:author="Greg Landry" w:date="2017-06-03T08:59:00Z">
          <w:pPr>
            <w:pStyle w:val="Heading3"/>
            <w:pageBreakBefore/>
          </w:pPr>
        </w:pPrChange>
      </w:pPr>
      <w:r>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68" w:author="Greg Landry" w:date="2017-02-28T11:38:00Z"/>
              </w:rPr>
            </w:pPr>
            <w:r w:rsidRPr="00F304D3">
              <w:rPr>
                <w:bCs/>
              </w:rPr>
              <w:t>BCM43903</w:t>
            </w:r>
          </w:p>
          <w:p w14:paraId="5E3246D1" w14:textId="77777777" w:rsidR="008E1513" w:rsidRPr="008E1513" w:rsidRDefault="008E1513" w:rsidP="008E1513">
            <w:pPr>
              <w:rPr>
                <w:ins w:id="69" w:author="Greg Landry" w:date="2017-02-28T11:38:00Z"/>
              </w:rPr>
            </w:pPr>
          </w:p>
          <w:p w14:paraId="482204EC" w14:textId="49D3A2C2" w:rsidR="008E1513" w:rsidRDefault="008E1513" w:rsidP="008E1513">
            <w:pPr>
              <w:rPr>
                <w:ins w:id="70"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2.4GHz ,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46C10CA7" w:rsidR="00F304D3" w:rsidRPr="00F304D3" w:rsidDel="003C3729" w:rsidRDefault="00F304D3" w:rsidP="00F304D3">
      <w:pPr>
        <w:rPr>
          <w:del w:id="71" w:author="Greg Landry" w:date="2017-06-19T13:15:00Z"/>
        </w:rPr>
      </w:pPr>
    </w:p>
    <w:p w14:paraId="751ABF38" w14:textId="77777777" w:rsidR="007753C1" w:rsidRDefault="007753C1">
      <w:pPr>
        <w:rPr>
          <w:ins w:id="72" w:author="Greg Landry" w:date="2017-06-19T13:12:00Z"/>
          <w:rFonts w:ascii="Cambria" w:eastAsia="Times New Roman" w:hAnsi="Cambria"/>
          <w:b/>
          <w:bCs/>
          <w:color w:val="4F81BD"/>
        </w:rPr>
      </w:pPr>
      <w:ins w:id="73" w:author="Greg Landry" w:date="2017-06-19T13:12:00Z">
        <w:r>
          <w:br w:type="page"/>
        </w:r>
      </w:ins>
    </w:p>
    <w:p w14:paraId="21C183D1" w14:textId="10FDD681" w:rsidR="007E0232" w:rsidRDefault="007E0232" w:rsidP="007E0232">
      <w:pPr>
        <w:pStyle w:val="Heading3"/>
      </w:pPr>
      <w:r>
        <w:lastRenderedPageBreak/>
        <w:t xml:space="preserve">Tour of </w:t>
      </w:r>
      <w:del w:id="74" w:author="Greg Landry" w:date="2017-06-19T13:11:00Z">
        <w:r w:rsidR="002D3DA1" w:rsidDel="00E40CAD">
          <w:delText>M</w:delText>
        </w:r>
        <w:r w:rsidDel="00E40CAD">
          <w:delText>odules</w:delText>
        </w:r>
      </w:del>
      <w:ins w:id="75" w:author="Greg Landry" w:date="2017-06-19T13:11:00Z">
        <w:r w:rsidR="00E40CAD">
          <w:t>Partners</w:t>
        </w:r>
      </w:ins>
    </w:p>
    <w:p w14:paraId="7E7A1924" w14:textId="5B503384" w:rsidR="007753C1" w:rsidRDefault="007753C1" w:rsidP="00127356">
      <w:pPr>
        <w:rPr>
          <w:ins w:id="76" w:author="Greg Landry" w:date="2017-06-19T13:13:00Z"/>
        </w:rPr>
      </w:pPr>
      <w:ins w:id="77" w:author="Greg Landry" w:date="2017-06-19T13:13:00Z">
        <w:r w:rsidRPr="007753C1">
          <w:drawing>
            <wp:inline distT="0" distB="0" distL="0" distR="0" wp14:anchorId="0A39D794" wp14:editId="77230561">
              <wp:extent cx="5943600" cy="3663950"/>
              <wp:effectExtent l="0" t="0" r="0" b="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3950"/>
                      </a:xfrm>
                      <a:prstGeom prst="rect">
                        <a:avLst/>
                      </a:prstGeom>
                    </pic:spPr>
                  </pic:pic>
                </a:graphicData>
              </a:graphic>
            </wp:inline>
          </w:drawing>
        </w:r>
      </w:ins>
    </w:p>
    <w:p w14:paraId="2ED5432B" w14:textId="185B8180" w:rsidR="007753C1" w:rsidRDefault="007753C1" w:rsidP="00127356">
      <w:pPr>
        <w:rPr>
          <w:ins w:id="78" w:author="Greg Landry" w:date="2017-06-19T13:12:00Z"/>
        </w:rPr>
      </w:pPr>
      <w:ins w:id="79" w:author="Greg Landry" w:date="2017-06-19T13:13:00Z">
        <w:r w:rsidRPr="007753C1">
          <w:drawing>
            <wp:inline distT="0" distB="0" distL="0" distR="0" wp14:anchorId="0983CB91" wp14:editId="5F2908B0">
              <wp:extent cx="5943600" cy="3400425"/>
              <wp:effectExtent l="0" t="0" r="0" b="9525"/>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0425"/>
                      </a:xfrm>
                      <a:prstGeom prst="rect">
                        <a:avLst/>
                      </a:prstGeom>
                    </pic:spPr>
                  </pic:pic>
                </a:graphicData>
              </a:graphic>
            </wp:inline>
          </w:drawing>
        </w:r>
      </w:ins>
    </w:p>
    <w:p w14:paraId="6C999B7A" w14:textId="4A2EBF9F" w:rsidR="00127356" w:rsidDel="007753C1" w:rsidRDefault="00127356" w:rsidP="00127356">
      <w:pPr>
        <w:rPr>
          <w:del w:id="80" w:author="Greg Landry" w:date="2017-06-19T13:12:00Z"/>
        </w:rPr>
      </w:pPr>
      <w:del w:id="81" w:author="Greg Landry" w:date="2017-06-19T13:11:00Z">
        <w:r w:rsidRPr="00127356" w:rsidDel="00E40CAD">
          <w:rPr>
            <w:noProof/>
          </w:rPr>
          <w:drawing>
            <wp:inline distT="0" distB="0" distL="0" distR="0" wp14:anchorId="306FBD91" wp14:editId="4418A71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del>
    </w:p>
    <w:p w14:paraId="0D64C2E3" w14:textId="324BB61E" w:rsidR="00127356" w:rsidDel="007753C1" w:rsidRDefault="00127356" w:rsidP="00127356">
      <w:pPr>
        <w:rPr>
          <w:del w:id="82" w:author="Greg Landry" w:date="2017-06-19T13:12:00Z"/>
        </w:rPr>
      </w:pPr>
    </w:p>
    <w:p w14:paraId="14EDAA82" w14:textId="24935D1B" w:rsidR="00B70BF3" w:rsidRDefault="00127356" w:rsidP="00127356">
      <w:pPr>
        <w:rPr>
          <w:ins w:id="83" w:author="Greg Landry" w:date="2017-06-19T10:04:00Z"/>
        </w:rPr>
      </w:pPr>
      <w:del w:id="84" w:author="Greg Landry" w:date="2017-06-19T13:11:00Z">
        <w:r w:rsidRPr="00127356" w:rsidDel="00E40CAD">
          <w:rPr>
            <w:noProof/>
          </w:rPr>
          <w:drawing>
            <wp:inline distT="0" distB="0" distL="0" distR="0" wp14:anchorId="5D666B9C" wp14:editId="521B00E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del>
      <w:ins w:id="85" w:author="Greg Landry" w:date="2017-06-19T10:03:00Z">
        <w:r w:rsidR="00B70BF3">
          <w:t xml:space="preserve">An IoT Selector Guide </w:t>
        </w:r>
      </w:ins>
      <w:ins w:id="86" w:author="Greg Landry" w:date="2017-06-19T10:04:00Z">
        <w:r w:rsidR="00B70BF3">
          <w:t xml:space="preserve">including partner modules </w:t>
        </w:r>
      </w:ins>
      <w:ins w:id="87" w:author="Greg Landry" w:date="2017-06-19T13:14:00Z">
        <w:r w:rsidR="00801E5C">
          <w:t xml:space="preserve">available </w:t>
        </w:r>
      </w:ins>
      <w:ins w:id="88" w:author="Greg Landry" w:date="2017-06-19T10:04:00Z">
        <w:r w:rsidR="00B70BF3">
          <w:t>can be found in the Community at:</w:t>
        </w:r>
      </w:ins>
    </w:p>
    <w:p w14:paraId="63A561CC" w14:textId="16628DC0" w:rsidR="00E40CAD" w:rsidRDefault="00B70BF3">
      <w:pPr>
        <w:rPr>
          <w:ins w:id="89" w:author="Greg Landry" w:date="2017-06-19T13:11:00Z"/>
        </w:rPr>
      </w:pPr>
      <w:ins w:id="90" w:author="Greg Landry" w:date="2017-06-19T10:04:00Z">
        <w:r>
          <w:fldChar w:fldCharType="begin"/>
        </w:r>
        <w:r>
          <w:instrText xml:space="preserve"> HYPERLINK "https://community.cypress.com/docs/DOC-3021" </w:instrText>
        </w:r>
        <w:r>
          <w:fldChar w:fldCharType="separate"/>
        </w:r>
        <w:r>
          <w:rPr>
            <w:rStyle w:val="Hyperlink"/>
          </w:rPr>
          <w:t>https://community.cypress.com/docs/DOC-3021</w:t>
        </w:r>
        <w:r>
          <w:fldChar w:fldCharType="end"/>
        </w:r>
      </w:ins>
      <w:ins w:id="91" w:author="Greg Landry" w:date="2017-06-19T13:11:00Z">
        <w:r w:rsidR="00E40CAD">
          <w:br w:type="page"/>
        </w:r>
      </w:ins>
    </w:p>
    <w:p w14:paraId="6EA14DA2" w14:textId="1DD764AE" w:rsidR="00B70BF3" w:rsidRPr="00127356" w:rsidDel="003C3729" w:rsidRDefault="00B70BF3" w:rsidP="00127356">
      <w:pPr>
        <w:rPr>
          <w:del w:id="92" w:author="Greg Landry" w:date="2017-06-19T13:15:00Z"/>
        </w:rPr>
      </w:pPr>
    </w:p>
    <w:p w14:paraId="17EA9E47" w14:textId="404FD856" w:rsidR="007E0232" w:rsidRDefault="007E0232" w:rsidP="007E0232">
      <w:pPr>
        <w:pStyle w:val="Heading3"/>
      </w:pPr>
      <w:r>
        <w:t xml:space="preserve">Tour of </w:t>
      </w:r>
      <w:r w:rsidR="002D3DA1">
        <w:t>D</w:t>
      </w:r>
      <w:r w:rsidR="00397ACA">
        <w:t xml:space="preserve">evelopment </w:t>
      </w:r>
      <w:r w:rsidR="002D3DA1">
        <w:t>K</w:t>
      </w:r>
      <w:r w:rsidR="00397ACA">
        <w:t>its</w:t>
      </w:r>
    </w:p>
    <w:p w14:paraId="30018DC1" w14:textId="5879F131" w:rsidR="008E1513" w:rsidRDefault="000F559A" w:rsidP="008E1513">
      <w:pPr>
        <w:pStyle w:val="Heading4"/>
        <w:rPr>
          <w:ins w:id="93" w:author="Greg Landry" w:date="2017-02-28T11:39:00Z"/>
        </w:rPr>
      </w:pPr>
      <w:ins w:id="94" w:author="Greg Landry" w:date="2017-04-03T19:48:00Z">
        <w:r>
          <w:rPr>
            <w:noProof/>
          </w:rPr>
          <w:drawing>
            <wp:anchor distT="0" distB="0" distL="114300" distR="114300" simplePos="0" relativeHeight="251668480" behindDoc="1" locked="0" layoutInCell="1" allowOverlap="1" wp14:anchorId="70228B9B" wp14:editId="48DFCB3E">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ins>
      <w:ins w:id="95" w:author="Greg Landry" w:date="2017-02-28T11:39:00Z">
        <w:r w:rsidR="009D60E1">
          <w:t xml:space="preserve">Cypress </w:t>
        </w:r>
      </w:ins>
      <w:ins w:id="96" w:author="Greg Landry" w:date="2017-04-03T14:20:00Z">
        <w:r w:rsidR="004C0B1A">
          <w:rPr>
            <w:rStyle w:val="Hyperlink"/>
          </w:rPr>
          <w:t>CYW943907AEVAL1F</w:t>
        </w:r>
      </w:ins>
    </w:p>
    <w:p w14:paraId="7AF64D86" w14:textId="5D1A63F7" w:rsidR="008A1C8E" w:rsidRDefault="008E1513">
      <w:pPr>
        <w:pStyle w:val="ListParagraph"/>
        <w:numPr>
          <w:ilvl w:val="0"/>
          <w:numId w:val="29"/>
        </w:numPr>
        <w:spacing w:after="0"/>
        <w:rPr>
          <w:ins w:id="97" w:author="Greg Landry" w:date="2017-02-28T11:40:00Z"/>
        </w:rPr>
        <w:pPrChange w:id="98" w:author="Greg Landry" w:date="2017-02-28T11:41:00Z">
          <w:pPr>
            <w:pStyle w:val="ListParagraph"/>
            <w:numPr>
              <w:numId w:val="29"/>
            </w:numPr>
            <w:ind w:hanging="360"/>
          </w:pPr>
        </w:pPrChange>
      </w:pPr>
      <w:ins w:id="99" w:author="Greg Landry" w:date="2017-02-28T11:40:00Z">
        <w:r w:rsidRPr="00F304D3">
          <w:rPr>
            <w:bCs/>
          </w:rPr>
          <w:t>Dual band 2.4 and 5GHz</w:t>
        </w:r>
        <w:r>
          <w:rPr>
            <w:bCs/>
          </w:rPr>
          <w:t xml:space="preserve"> WiFi</w:t>
        </w:r>
        <w:r w:rsidRPr="00F304D3">
          <w:rPr>
            <w:bCs/>
          </w:rPr>
          <w:t>, 1x1 11n</w:t>
        </w:r>
      </w:ins>
    </w:p>
    <w:p w14:paraId="0AFFDB0F" w14:textId="4C9AD67B" w:rsidR="008A1C8E" w:rsidRDefault="008A1C8E">
      <w:pPr>
        <w:pStyle w:val="ListParagraph"/>
        <w:numPr>
          <w:ilvl w:val="0"/>
          <w:numId w:val="29"/>
        </w:numPr>
        <w:spacing w:after="0"/>
        <w:rPr>
          <w:ins w:id="100" w:author="Greg Landry" w:date="2017-02-28T11:40:00Z"/>
        </w:rPr>
        <w:pPrChange w:id="101" w:author="Greg Landry" w:date="2017-02-28T11:41:00Z">
          <w:pPr>
            <w:pStyle w:val="ListParagraph"/>
            <w:numPr>
              <w:numId w:val="29"/>
            </w:numPr>
            <w:ind w:hanging="360"/>
          </w:pPr>
        </w:pPrChange>
      </w:pPr>
      <w:ins w:id="102" w:author="Greg Landry" w:date="2017-02-28T11:42:00Z">
        <w:r>
          <w:t>Ethernet</w:t>
        </w:r>
      </w:ins>
    </w:p>
    <w:p w14:paraId="5813D4F7" w14:textId="0B15FEA1" w:rsidR="003E4564" w:rsidRPr="00F304D3" w:rsidRDefault="003E4564">
      <w:pPr>
        <w:numPr>
          <w:ilvl w:val="0"/>
          <w:numId w:val="29"/>
        </w:numPr>
        <w:spacing w:after="0"/>
        <w:rPr>
          <w:ins w:id="103" w:author="Greg Landry" w:date="2017-02-28T11:40:00Z"/>
        </w:rPr>
        <w:pPrChange w:id="104" w:author="Greg Landry" w:date="2017-02-28T11:41:00Z">
          <w:pPr>
            <w:numPr>
              <w:numId w:val="29"/>
            </w:numPr>
            <w:ind w:left="720" w:hanging="360"/>
          </w:pPr>
        </w:pPrChange>
      </w:pPr>
      <w:ins w:id="105"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106" w:author="Greg Landry" w:date="2017-02-28T11:40:00Z"/>
        </w:rPr>
        <w:pPrChange w:id="107" w:author="Greg Landry" w:date="2017-02-28T11:41:00Z">
          <w:pPr>
            <w:numPr>
              <w:numId w:val="29"/>
            </w:numPr>
            <w:ind w:left="720" w:hanging="360"/>
          </w:pPr>
        </w:pPrChange>
      </w:pPr>
      <w:ins w:id="108"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109" w:author="Greg Landry" w:date="2017-02-28T11:39:00Z"/>
        </w:rPr>
        <w:pPrChange w:id="110" w:author="Greg Landry" w:date="2017-02-28T11:41:00Z">
          <w:pPr>
            <w:pStyle w:val="ListParagraph"/>
            <w:numPr>
              <w:numId w:val="29"/>
            </w:numPr>
            <w:ind w:hanging="360"/>
          </w:pPr>
        </w:pPrChange>
      </w:pPr>
      <w:ins w:id="111"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112" w:author="Greg Landry" w:date="2017-02-28T11:39:00Z"/>
        </w:rPr>
      </w:pPr>
      <w:ins w:id="113" w:author="Greg Landry" w:date="2017-02-28T11:39:00Z">
        <w:r>
          <w:t>USB JTAG Programmer/Debugger</w:t>
        </w:r>
      </w:ins>
    </w:p>
    <w:p w14:paraId="4511D194" w14:textId="77777777" w:rsidR="008E1513" w:rsidRDefault="008E1513" w:rsidP="002D3DA1">
      <w:pPr>
        <w:pStyle w:val="Heading4"/>
        <w:rPr>
          <w:ins w:id="114"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6D7FBE" w:rsidP="002D3DA1">
      <w:pPr>
        <w:pStyle w:val="Heading4"/>
      </w:pPr>
      <w:hyperlink r:id="rId33"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r w:rsidR="007E0232" w:rsidRPr="00871379">
          <w:rPr>
            <w:rStyle w:val="Hyperlink"/>
          </w:rPr>
          <w:t>Adafruit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115" w:author="Greg Landry" w:date="2017-02-28T11:39:00Z"/>
        </w:rPr>
      </w:pPr>
    </w:p>
    <w:p w14:paraId="6F90C346" w14:textId="29F74291" w:rsidR="000C2ECE" w:rsidDel="008E1513" w:rsidRDefault="000C2ECE" w:rsidP="002D3DA1">
      <w:pPr>
        <w:pStyle w:val="Heading4"/>
        <w:rPr>
          <w:del w:id="116" w:author="Greg Landry" w:date="2017-02-28T11:39:00Z"/>
        </w:rPr>
      </w:pPr>
    </w:p>
    <w:p w14:paraId="1FA0353D" w14:textId="0DC16F7F" w:rsidR="000C2ECE" w:rsidDel="008E1513" w:rsidRDefault="000C2ECE" w:rsidP="002D3DA1">
      <w:pPr>
        <w:pStyle w:val="Heading4"/>
        <w:rPr>
          <w:del w:id="117" w:author="Greg Landry" w:date="2017-02-28T11:39:00Z"/>
        </w:rPr>
      </w:pPr>
    </w:p>
    <w:p w14:paraId="602732B6" w14:textId="50DF252A" w:rsidR="000C2ECE" w:rsidDel="008E1513" w:rsidRDefault="000C2ECE" w:rsidP="002D3DA1">
      <w:pPr>
        <w:pStyle w:val="Heading4"/>
        <w:rPr>
          <w:del w:id="118" w:author="Greg Landry" w:date="2017-02-28T11:39:00Z"/>
        </w:rPr>
      </w:pPr>
    </w:p>
    <w:p w14:paraId="5AD149E1" w14:textId="1BA1A7C8" w:rsidR="000C2ECE" w:rsidDel="008E1513" w:rsidRDefault="000C2ECE" w:rsidP="002D3DA1">
      <w:pPr>
        <w:pStyle w:val="Heading4"/>
        <w:rPr>
          <w:del w:id="119" w:author="Greg Landry" w:date="2017-02-28T11:39:00Z"/>
        </w:rPr>
      </w:pPr>
    </w:p>
    <w:p w14:paraId="2A0C2DCF" w14:textId="23AE703C" w:rsidR="000C2ECE" w:rsidDel="008E1513" w:rsidRDefault="000C2ECE" w:rsidP="002D3DA1">
      <w:pPr>
        <w:pStyle w:val="Heading4"/>
        <w:rPr>
          <w:del w:id="120" w:author="Greg Landry" w:date="2017-02-28T11:39:00Z"/>
        </w:rPr>
      </w:pPr>
    </w:p>
    <w:p w14:paraId="30461559" w14:textId="761479B2" w:rsidR="000C2ECE" w:rsidDel="008E1513" w:rsidRDefault="000C2ECE" w:rsidP="002D3DA1">
      <w:pPr>
        <w:pStyle w:val="Heading4"/>
        <w:rPr>
          <w:del w:id="121" w:author="Greg Landry" w:date="2017-02-28T11:39:00Z"/>
        </w:rPr>
      </w:pPr>
    </w:p>
    <w:p w14:paraId="5368ED05" w14:textId="73AE9651" w:rsidR="007E0232" w:rsidRDefault="006D7FBE" w:rsidP="002D3DA1">
      <w:pPr>
        <w:pStyle w:val="Heading4"/>
        <w:rPr>
          <w:rStyle w:val="Hyperlink"/>
        </w:rPr>
      </w:pPr>
      <w:hyperlink r:id="rId37" w:history="1">
        <w:r w:rsidR="007E0232" w:rsidRPr="00871379">
          <w:rPr>
            <w:rStyle w:val="Hyperlink"/>
          </w:rPr>
          <w:t>Inventek</w:t>
        </w:r>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007E0232" w:rsidRPr="00871379">
          <w:rPr>
            <w:rStyle w:val="Hyperlink"/>
          </w:rPr>
          <w:t>Particle</w:t>
        </w:r>
      </w:hyperlink>
      <w:r w:rsidR="00D5793E">
        <w:rPr>
          <w:rStyle w:val="Hyperlink"/>
        </w:rPr>
        <w:t xml:space="preserve"> </w:t>
      </w:r>
      <w:hyperlink r:id="rId43"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r w:rsidR="00E82A82" w:rsidRPr="009517DE">
          <w:rPr>
            <w:rStyle w:val="Hyperlink"/>
          </w:rPr>
          <w:t>SparkFun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6"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Browse the existing forum articles or search for a particular topic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122"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pPr>
        <w:pStyle w:val="ListParagraph"/>
        <w:rPr>
          <w:ins w:id="123" w:author="Greg Landry" w:date="2017-02-28T11:47:00Z"/>
        </w:rPr>
        <w:pPrChange w:id="124" w:author="Greg Landry" w:date="2017-02-28T11:47:00Z">
          <w:pPr>
            <w:pStyle w:val="ListParagraph"/>
            <w:numPr>
              <w:numId w:val="39"/>
            </w:numPr>
            <w:ind w:hanging="360"/>
          </w:pPr>
        </w:pPrChange>
      </w:pPr>
    </w:p>
    <w:p w14:paraId="1098566B" w14:textId="19A97F9E" w:rsidR="00B0754F" w:rsidRDefault="006816E9">
      <w:pPr>
        <w:pStyle w:val="ListParagraph"/>
        <w:rPr>
          <w:ins w:id="125" w:author="Greg Landry" w:date="2017-06-03T07:27:00Z"/>
        </w:rPr>
      </w:pPr>
      <w:ins w:id="126" w:author="Greg Landry" w:date="2017-02-28T11:47:00Z">
        <w:r>
          <w:t xml:space="preserve">Depending on your browser and security settings, you may need to allow ActiveX controls to get the page to display </w:t>
        </w:r>
      </w:ins>
      <w:ins w:id="127" w:author="Greg Landry" w:date="2017-02-28T11:48:00Z">
        <w:r>
          <w:t>correct</w:t>
        </w:r>
      </w:ins>
      <w:ins w:id="128" w:author="Greg Landry" w:date="2017-02-28T11:47:00Z">
        <w:r>
          <w:t>ly.</w:t>
        </w:r>
      </w:ins>
    </w:p>
    <w:p w14:paraId="3DF27619" w14:textId="77777777" w:rsidR="006816E9" w:rsidRPr="00C01297" w:rsidRDefault="006816E9">
      <w:pPr>
        <w:pStyle w:val="ListParagraph"/>
        <w:pPrChange w:id="129" w:author="Greg Landry" w:date="2017-02-28T11:47:00Z">
          <w:pPr>
            <w:pStyle w:val="ListParagraph"/>
            <w:numPr>
              <w:numId w:val="39"/>
            </w:numPr>
            <w:ind w:hanging="360"/>
          </w:pPr>
        </w:pPrChange>
      </w:pPr>
    </w:p>
    <w:sectPr w:rsidR="006816E9" w:rsidRPr="00C01297">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3BEB65" w14:textId="77777777" w:rsidR="006D7FBE" w:rsidRDefault="006D7FBE" w:rsidP="00DE00EC">
      <w:r>
        <w:separator/>
      </w:r>
    </w:p>
  </w:endnote>
  <w:endnote w:type="continuationSeparator" w:id="0">
    <w:p w14:paraId="65634960" w14:textId="77777777" w:rsidR="006D7FBE" w:rsidRDefault="006D7FBE"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6E047032"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3C3729">
              <w:rPr>
                <w:b/>
                <w:bCs/>
                <w:noProof/>
              </w:rPr>
              <w:t>9</w:t>
            </w:r>
            <w:r>
              <w:rPr>
                <w:b/>
                <w:bCs/>
              </w:rPr>
              <w:fldChar w:fldCharType="end"/>
            </w:r>
            <w:r>
              <w:t xml:space="preserve"> of </w:t>
            </w:r>
            <w:r>
              <w:rPr>
                <w:b/>
                <w:bCs/>
              </w:rPr>
              <w:fldChar w:fldCharType="begin"/>
            </w:r>
            <w:r>
              <w:rPr>
                <w:b/>
                <w:bCs/>
              </w:rPr>
              <w:instrText xml:space="preserve"> NUMPAGES  </w:instrText>
            </w:r>
            <w:r>
              <w:rPr>
                <w:b/>
                <w:bCs/>
              </w:rPr>
              <w:fldChar w:fldCharType="separate"/>
            </w:r>
            <w:r w:rsidR="003C3729">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42206A" w14:textId="77777777" w:rsidR="006D7FBE" w:rsidRDefault="006D7FBE" w:rsidP="00DE00EC">
      <w:r>
        <w:separator/>
      </w:r>
    </w:p>
  </w:footnote>
  <w:footnote w:type="continuationSeparator" w:id="0">
    <w:p w14:paraId="7CE389BB" w14:textId="77777777" w:rsidR="006D7FBE" w:rsidRDefault="006D7FBE" w:rsidP="00DE0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9120E"/>
    <w:rsid w:val="000A043B"/>
    <w:rsid w:val="000A10C2"/>
    <w:rsid w:val="000A25CB"/>
    <w:rsid w:val="000B20DB"/>
    <w:rsid w:val="000B6192"/>
    <w:rsid w:val="000C2ECE"/>
    <w:rsid w:val="000E1357"/>
    <w:rsid w:val="000E2369"/>
    <w:rsid w:val="000F559A"/>
    <w:rsid w:val="000F690C"/>
    <w:rsid w:val="00102880"/>
    <w:rsid w:val="001045CB"/>
    <w:rsid w:val="001120BE"/>
    <w:rsid w:val="00114353"/>
    <w:rsid w:val="00127145"/>
    <w:rsid w:val="00127356"/>
    <w:rsid w:val="0014391B"/>
    <w:rsid w:val="00177F74"/>
    <w:rsid w:val="001844A9"/>
    <w:rsid w:val="001A1723"/>
    <w:rsid w:val="001A4041"/>
    <w:rsid w:val="001A656A"/>
    <w:rsid w:val="001B1073"/>
    <w:rsid w:val="001B24EB"/>
    <w:rsid w:val="001D0D05"/>
    <w:rsid w:val="00213205"/>
    <w:rsid w:val="00223287"/>
    <w:rsid w:val="00227150"/>
    <w:rsid w:val="002403D6"/>
    <w:rsid w:val="00243D43"/>
    <w:rsid w:val="002621B0"/>
    <w:rsid w:val="00262B1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0F6A"/>
    <w:rsid w:val="003748A6"/>
    <w:rsid w:val="0038008B"/>
    <w:rsid w:val="003817F7"/>
    <w:rsid w:val="003853D7"/>
    <w:rsid w:val="00387471"/>
    <w:rsid w:val="00397ACA"/>
    <w:rsid w:val="003C3729"/>
    <w:rsid w:val="003C5837"/>
    <w:rsid w:val="003D3179"/>
    <w:rsid w:val="003E3652"/>
    <w:rsid w:val="003E39EE"/>
    <w:rsid w:val="003E4564"/>
    <w:rsid w:val="003F11EF"/>
    <w:rsid w:val="004011D2"/>
    <w:rsid w:val="00410DAE"/>
    <w:rsid w:val="004119D6"/>
    <w:rsid w:val="0041727F"/>
    <w:rsid w:val="004320E0"/>
    <w:rsid w:val="00441EDF"/>
    <w:rsid w:val="004673A5"/>
    <w:rsid w:val="0047092F"/>
    <w:rsid w:val="00474221"/>
    <w:rsid w:val="00495AF2"/>
    <w:rsid w:val="004A091C"/>
    <w:rsid w:val="004A2444"/>
    <w:rsid w:val="004A4737"/>
    <w:rsid w:val="004C0AD1"/>
    <w:rsid w:val="004C0B1A"/>
    <w:rsid w:val="004D3236"/>
    <w:rsid w:val="004D51FE"/>
    <w:rsid w:val="00524E85"/>
    <w:rsid w:val="005302CD"/>
    <w:rsid w:val="00533ADD"/>
    <w:rsid w:val="00542812"/>
    <w:rsid w:val="00542D5D"/>
    <w:rsid w:val="00551451"/>
    <w:rsid w:val="00552A45"/>
    <w:rsid w:val="005579FD"/>
    <w:rsid w:val="00557D70"/>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0B95"/>
    <w:rsid w:val="006D315B"/>
    <w:rsid w:val="006D7FBE"/>
    <w:rsid w:val="006E079A"/>
    <w:rsid w:val="006E74CD"/>
    <w:rsid w:val="00714E38"/>
    <w:rsid w:val="007201E3"/>
    <w:rsid w:val="00757332"/>
    <w:rsid w:val="00762B18"/>
    <w:rsid w:val="00770524"/>
    <w:rsid w:val="00774C33"/>
    <w:rsid w:val="007753C1"/>
    <w:rsid w:val="0079274B"/>
    <w:rsid w:val="007A7052"/>
    <w:rsid w:val="007B104F"/>
    <w:rsid w:val="007B15EA"/>
    <w:rsid w:val="007B54AB"/>
    <w:rsid w:val="007D2F3A"/>
    <w:rsid w:val="007D757F"/>
    <w:rsid w:val="007D7BDB"/>
    <w:rsid w:val="007D7D7F"/>
    <w:rsid w:val="007D7DEB"/>
    <w:rsid w:val="007E0232"/>
    <w:rsid w:val="007E12AA"/>
    <w:rsid w:val="00800457"/>
    <w:rsid w:val="00801E5C"/>
    <w:rsid w:val="0080377C"/>
    <w:rsid w:val="00833827"/>
    <w:rsid w:val="00853918"/>
    <w:rsid w:val="008569BC"/>
    <w:rsid w:val="00870BD3"/>
    <w:rsid w:val="00871379"/>
    <w:rsid w:val="00873C7C"/>
    <w:rsid w:val="00882246"/>
    <w:rsid w:val="00885732"/>
    <w:rsid w:val="00895769"/>
    <w:rsid w:val="008A1C8E"/>
    <w:rsid w:val="008A54CD"/>
    <w:rsid w:val="008A56F3"/>
    <w:rsid w:val="008B440A"/>
    <w:rsid w:val="008E1513"/>
    <w:rsid w:val="008E61B0"/>
    <w:rsid w:val="008F3E7C"/>
    <w:rsid w:val="00905645"/>
    <w:rsid w:val="00905DCD"/>
    <w:rsid w:val="00914CE3"/>
    <w:rsid w:val="009175EA"/>
    <w:rsid w:val="009517DE"/>
    <w:rsid w:val="009600E6"/>
    <w:rsid w:val="00983752"/>
    <w:rsid w:val="0098674F"/>
    <w:rsid w:val="009A5B4A"/>
    <w:rsid w:val="009C1760"/>
    <w:rsid w:val="009D2036"/>
    <w:rsid w:val="009D60E1"/>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E2152"/>
    <w:rsid w:val="00AE66A3"/>
    <w:rsid w:val="00B0754F"/>
    <w:rsid w:val="00B14634"/>
    <w:rsid w:val="00B15490"/>
    <w:rsid w:val="00B21A23"/>
    <w:rsid w:val="00B272DF"/>
    <w:rsid w:val="00B309C3"/>
    <w:rsid w:val="00B32C26"/>
    <w:rsid w:val="00B424E7"/>
    <w:rsid w:val="00B454B9"/>
    <w:rsid w:val="00B528E7"/>
    <w:rsid w:val="00B60D86"/>
    <w:rsid w:val="00B70BF3"/>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1336"/>
    <w:rsid w:val="00D125D3"/>
    <w:rsid w:val="00D12D66"/>
    <w:rsid w:val="00D15357"/>
    <w:rsid w:val="00D174DA"/>
    <w:rsid w:val="00D23573"/>
    <w:rsid w:val="00D36C1C"/>
    <w:rsid w:val="00D43D37"/>
    <w:rsid w:val="00D503A4"/>
    <w:rsid w:val="00D5793E"/>
    <w:rsid w:val="00D63706"/>
    <w:rsid w:val="00D63F22"/>
    <w:rsid w:val="00D7064A"/>
    <w:rsid w:val="00D75A99"/>
    <w:rsid w:val="00D94AC5"/>
    <w:rsid w:val="00DA5292"/>
    <w:rsid w:val="00DC7017"/>
    <w:rsid w:val="00DC7DEF"/>
    <w:rsid w:val="00DE00EC"/>
    <w:rsid w:val="00DE180B"/>
    <w:rsid w:val="00E043FD"/>
    <w:rsid w:val="00E106AA"/>
    <w:rsid w:val="00E1216F"/>
    <w:rsid w:val="00E236B9"/>
    <w:rsid w:val="00E3434B"/>
    <w:rsid w:val="00E40CAD"/>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BF3"/>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rsid w:val="00B70B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70BF3"/>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 w:type="character" w:styleId="Mention">
    <w:name w:val="Mention"/>
    <w:basedOn w:val="DefaultParagraphFont"/>
    <w:uiPriority w:val="99"/>
    <w:semiHidden/>
    <w:unhideWhenUsed/>
    <w:rsid w:val="00533AD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7.jpeg"/><Relationship Id="rId42" Type="http://schemas.openxmlformats.org/officeDocument/2006/relationships/hyperlink" Target="https://www.particle.io/products/hardware/photon-wifi-dev-ki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9.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image" Target="media/image10.emf"/><Relationship Id="rId29" Type="http://schemas.openxmlformats.org/officeDocument/2006/relationships/image" Target="media/image14.pd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n-2009" TargetMode="External"/><Relationship Id="rId32" Type="http://schemas.openxmlformats.org/officeDocument/2006/relationships/hyperlink" Target="http://www.cypress.com/products/ieee-80211abgn-wlan-bluetooth-edr-usb-sdio-and-pcie" TargetMode="External"/><Relationship Id="rId37" Type="http://schemas.openxmlformats.org/officeDocument/2006/relationships/hyperlink" Target="http://www.inventeksys.com/" TargetMode="External"/><Relationship Id="rId40" Type="http://schemas.openxmlformats.org/officeDocument/2006/relationships/image" Target="media/image21.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g-2003" TargetMode="External"/><Relationship Id="rId28" Type="http://schemas.openxmlformats.org/officeDocument/2006/relationships/image" Target="media/image13.pdf"/><Relationship Id="rId36" Type="http://schemas.openxmlformats.org/officeDocument/2006/relationships/hyperlink" Target="https://www.adafruit.com/products/3056" TargetMode="External"/><Relationship Id="rId49"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a-1999"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hyperlink" Target="https://www.particle.io/products/hardware/photon-wifi-dev-kit"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6BF506-3233-4F21-BE51-EEE3BB8DF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14</Pages>
  <Words>1834</Words>
  <Characters>10459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170</cp:revision>
  <cp:lastPrinted>2017-06-05T17:29:00Z</cp:lastPrinted>
  <dcterms:created xsi:type="dcterms:W3CDTF">2016-10-10T22:52:00Z</dcterms:created>
  <dcterms:modified xsi:type="dcterms:W3CDTF">2017-06-19T17:15:00Z</dcterms:modified>
</cp:coreProperties>
</file>
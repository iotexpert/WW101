
<file path=[Content_Types].xml><?xml version="1.0" encoding="utf-8"?>
<Types xmlns="http://schemas.openxmlformats.org/package/2006/content-types">
  <Default Extension="png" ContentType="image/png"/>
  <Default Extension="bin" ContentType="application/vnd.openxmlformats-officedocument.oleObject"/>
  <Default Extension="pdf" ContentType="application/pd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CF0377" w14:textId="5158AD81" w:rsidR="0722FFD3" w:rsidRDefault="007E0232" w:rsidP="00DE180B">
      <w:pPr>
        <w:pStyle w:val="Heading1"/>
      </w:pPr>
      <w:r>
        <w:t xml:space="preserve">Chapter 1: </w:t>
      </w:r>
      <w:r w:rsidR="57A6D48C">
        <w:t xml:space="preserve">Tour of WICED </w:t>
      </w:r>
      <w:r w:rsidR="00365F59">
        <w:t>Wi-Fi</w:t>
      </w:r>
    </w:p>
    <w:p w14:paraId="4C506D38" w14:textId="0AC3EC24" w:rsidR="00C61F72" w:rsidRDefault="00C61F72" w:rsidP="00C61F72">
      <w:pPr>
        <w:pStyle w:val="Heading2"/>
      </w:pPr>
      <w:r>
        <w:t>Objective</w:t>
      </w:r>
    </w:p>
    <w:p w14:paraId="2C425DEF" w14:textId="56A9BE16" w:rsidR="00E63761" w:rsidRPr="00E63761" w:rsidRDefault="00E63761" w:rsidP="00E63761">
      <w:r>
        <w:t xml:space="preserve">After </w:t>
      </w:r>
      <w:r w:rsidR="007B104F">
        <w:t xml:space="preserve">completing </w:t>
      </w:r>
      <w:r>
        <w:t xml:space="preserve">chapter 1 </w:t>
      </w:r>
      <w:r w:rsidR="004673A5">
        <w:t xml:space="preserve">(this chapter) </w:t>
      </w:r>
      <w:r>
        <w:t xml:space="preserve">you </w:t>
      </w:r>
      <w:r w:rsidR="004673A5">
        <w:t xml:space="preserve">will </w:t>
      </w:r>
      <w:r w:rsidR="00905DCD">
        <w:t xml:space="preserve">understand a top level view of </w:t>
      </w:r>
      <w:r>
        <w:t xml:space="preserve">all of the components of the WICED ecosystem including the chips, modules, software, documentation, support infrastructure and development kits.  You </w:t>
      </w:r>
      <w:r w:rsidR="00714E38">
        <w:t xml:space="preserve">will </w:t>
      </w:r>
      <w:r>
        <w:t xml:space="preserve">have WICED </w:t>
      </w:r>
      <w:r w:rsidR="00C9610A">
        <w:t>S</w:t>
      </w:r>
      <w:r w:rsidR="00061B4F">
        <w:t xml:space="preserve">tudio </w:t>
      </w:r>
      <w:r>
        <w:t>install</w:t>
      </w:r>
      <w:r w:rsidR="00EB1C66">
        <w:t>ed and working on your computer</w:t>
      </w:r>
      <w:r w:rsidR="00DE00EC">
        <w:t xml:space="preserve"> and </w:t>
      </w:r>
      <w:r w:rsidR="00BE13F2">
        <w:t>will</w:t>
      </w:r>
      <w:r w:rsidR="00DE00EC">
        <w:t xml:space="preserve"> understand how to program an existing project into a kit</w:t>
      </w:r>
      <w:r w:rsidR="00EB1C66">
        <w:t>.</w:t>
      </w:r>
    </w:p>
    <w:p w14:paraId="00201B1E" w14:textId="077B8083" w:rsidR="00EB629E" w:rsidRDefault="00EB629E" w:rsidP="00C61F72">
      <w:pPr>
        <w:pStyle w:val="Heading2"/>
      </w:pPr>
      <w:r>
        <w:t>Time</w:t>
      </w:r>
      <w:r w:rsidR="00A50A56">
        <w:t>: 1 Hour</w:t>
      </w:r>
    </w:p>
    <w:p w14:paraId="11CB4973" w14:textId="098F9C64" w:rsidR="00C61F72" w:rsidRDefault="00C61F72" w:rsidP="00C61F72">
      <w:pPr>
        <w:pStyle w:val="Heading2"/>
      </w:pPr>
      <w:r>
        <w:t>Fundamentals</w:t>
      </w:r>
    </w:p>
    <w:p w14:paraId="1EC55121" w14:textId="0CFAB540" w:rsidR="007E0232" w:rsidRDefault="007E0232" w:rsidP="007E0232">
      <w:pPr>
        <w:pStyle w:val="Heading3"/>
      </w:pPr>
      <w:r>
        <w:t xml:space="preserve">Tour of </w:t>
      </w:r>
      <w:r w:rsidR="008F3E7C">
        <w:t xml:space="preserve">WICED </w:t>
      </w:r>
      <w:r w:rsidR="00061B4F">
        <w:t>Studio</w:t>
      </w:r>
      <w:r w:rsidR="00ED0FED">
        <w:t xml:space="preserve"> SDK</w:t>
      </w:r>
    </w:p>
    <w:p w14:paraId="6E7106F5" w14:textId="16E01E3D" w:rsidR="00397ACA" w:rsidRDefault="009C1760" w:rsidP="002D3DA1">
      <w:pPr>
        <w:pStyle w:val="Heading4"/>
      </w:pPr>
      <w:bookmarkStart w:id="0" w:name="_Ref473018303"/>
      <w:r>
        <w:t>First Look</w:t>
      </w:r>
      <w:bookmarkEnd w:id="0"/>
    </w:p>
    <w:p w14:paraId="10B41C2E" w14:textId="22A189C2" w:rsidR="00833827" w:rsidDel="00BC3062" w:rsidRDefault="00833827">
      <w:pPr>
        <w:rPr>
          <w:del w:id="1" w:author="Greg Landry" w:date="2017-02-28T10:52:00Z"/>
        </w:rPr>
      </w:pPr>
      <w:r>
        <w:t xml:space="preserve">The WICED </w:t>
      </w:r>
      <w:r w:rsidR="0080377C">
        <w:t>software tool is called “WICED Studio”</w:t>
      </w:r>
      <w:r w:rsidR="009C1760">
        <w:t xml:space="preserve"> and it is based on Eclipse</w:t>
      </w:r>
      <w:r w:rsidR="0080377C">
        <w:t xml:space="preserve">. </w:t>
      </w:r>
      <w:del w:id="2" w:author="Greg Landry" w:date="2017-02-28T10:53:00Z">
        <w:r w:rsidR="0080377C" w:rsidDel="00BC3062">
          <w:delText>When you install it</w:delText>
        </w:r>
      </w:del>
      <w:del w:id="3" w:author="Greg Landry" w:date="2017-02-28T11:16:00Z">
        <w:r w:rsidR="0080377C" w:rsidDel="00E3434B">
          <w:delText xml:space="preserve">, you will be asked for which platform you want to use. We will use </w:delText>
        </w:r>
        <w:r w:rsidR="0080377C" w:rsidRPr="00213205" w:rsidDel="00E3434B">
          <w:rPr>
            <w:i/>
          </w:rPr>
          <w:delText>43xxx_</w:delText>
        </w:r>
        <w:r w:rsidR="00365F59" w:rsidDel="00E3434B">
          <w:rPr>
            <w:i/>
          </w:rPr>
          <w:delText>Wi-Fi</w:delText>
        </w:r>
        <w:r w:rsidR="0080377C" w:rsidDel="00E3434B">
          <w:delText xml:space="preserve"> for this class, but if you used a different selection don’t worry – you can change it easily from inside the tool as we will show you later.</w:delText>
        </w:r>
      </w:del>
    </w:p>
    <w:p w14:paraId="2DEF8041" w14:textId="001B9A82" w:rsidR="00213205" w:rsidRDefault="00213205">
      <w:pPr>
        <w:pPrChange w:id="4" w:author="Greg Landry" w:date="2017-02-28T11:16:00Z">
          <w:pPr>
            <w:jc w:val="center"/>
          </w:pPr>
        </w:pPrChange>
      </w:pPr>
      <w:del w:id="5" w:author="Greg Landry" w:date="2017-02-28T10:53:00Z">
        <w:r w:rsidDel="00BC3062">
          <w:rPr>
            <w:noProof/>
          </w:rPr>
          <mc:AlternateContent>
            <mc:Choice Requires="wps">
              <w:drawing>
                <wp:anchor distT="0" distB="0" distL="114300" distR="114300" simplePos="0" relativeHeight="251666432" behindDoc="0" locked="0" layoutInCell="1" allowOverlap="1" wp14:anchorId="2C4F4ED7" wp14:editId="3E032F9D">
                  <wp:simplePos x="0" y="0"/>
                  <wp:positionH relativeFrom="column">
                    <wp:posOffset>2538484</wp:posOffset>
                  </wp:positionH>
                  <wp:positionV relativeFrom="paragraph">
                    <wp:posOffset>1643740</wp:posOffset>
                  </wp:positionV>
                  <wp:extent cx="661916" cy="122830"/>
                  <wp:effectExtent l="19050" t="19050" r="24130" b="10795"/>
                  <wp:wrapNone/>
                  <wp:docPr id="17" name="Rectangle 17"/>
                  <wp:cNvGraphicFramePr/>
                  <a:graphic xmlns:a="http://schemas.openxmlformats.org/drawingml/2006/main">
                    <a:graphicData uri="http://schemas.microsoft.com/office/word/2010/wordprocessingShape">
                      <wps:wsp>
                        <wps:cNvSpPr/>
                        <wps:spPr>
                          <a:xfrm>
                            <a:off x="0" y="0"/>
                            <a:ext cx="661916" cy="12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BF889" id="Rectangle 17" o:spid="_x0000_s1026" style="position:absolute;margin-left:199.9pt;margin-top:129.45pt;width:52.1pt;height: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zhngIAAJA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" filled="f" strokecolor="red" strokeweight="2.25pt"/>
              </w:pict>
            </mc:Fallback>
          </mc:AlternateContent>
        </w:r>
      </w:del>
      <w:del w:id="6" w:author="Greg Landry" w:date="2017-02-28T10:52:00Z">
        <w:r w:rsidDel="00BC3062">
          <w:rPr>
            <w:noProof/>
          </w:rPr>
          <w:drawing>
            <wp:inline distT="0" distB="0" distL="0" distR="0" wp14:anchorId="3E85480F" wp14:editId="199A7A2F">
              <wp:extent cx="3268672" cy="2360999"/>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9336" cy="2368702"/>
                      </a:xfrm>
                      <a:prstGeom prst="rect">
                        <a:avLst/>
                      </a:prstGeom>
                    </pic:spPr>
                  </pic:pic>
                </a:graphicData>
              </a:graphic>
            </wp:inline>
          </w:drawing>
        </w:r>
      </w:del>
    </w:p>
    <w:p w14:paraId="1452D77F" w14:textId="2BE1B48C" w:rsidR="00F45DB3" w:rsidRDefault="004011D2" w:rsidP="00833827">
      <w:r>
        <w:t>WICED</w:t>
      </w:r>
      <w:r w:rsidR="00213205">
        <w:t xml:space="preserve"> </w:t>
      </w:r>
      <w:r w:rsidR="000A043B">
        <w:t>Studio</w:t>
      </w:r>
      <w:r w:rsidR="00213205">
        <w:t xml:space="preserve"> is installed</w:t>
      </w:r>
      <w:r w:rsidR="003C5837">
        <w:t>,</w:t>
      </w:r>
      <w:r w:rsidR="00213205">
        <w:t xml:space="preserve"> by default</w:t>
      </w:r>
      <w:r w:rsidR="003C5837">
        <w:t>,</w:t>
      </w:r>
      <w:r w:rsidR="00213205">
        <w:t xml:space="preserve"> in </w:t>
      </w:r>
      <w:r w:rsidR="00213205" w:rsidRPr="00213205">
        <w:rPr>
          <w:i/>
        </w:rPr>
        <w:t>C</w:t>
      </w:r>
      <w:proofErr w:type="gramStart"/>
      <w:r w:rsidR="00213205" w:rsidRPr="00213205">
        <w:rPr>
          <w:i/>
        </w:rPr>
        <w:t>:</w:t>
      </w:r>
      <w:r w:rsidR="00D94AC5">
        <w:rPr>
          <w:i/>
        </w:rPr>
        <w:t>/</w:t>
      </w:r>
      <w:proofErr w:type="gramEnd"/>
      <w:r w:rsidR="00213205" w:rsidRPr="00213205">
        <w:rPr>
          <w:i/>
        </w:rPr>
        <w:t>Users</w:t>
      </w:r>
      <w:r w:rsidR="00D94AC5">
        <w:rPr>
          <w:i/>
        </w:rPr>
        <w:t>/</w:t>
      </w:r>
      <w:r w:rsidR="00213205" w:rsidRPr="00213205">
        <w:rPr>
          <w:i/>
        </w:rPr>
        <w:t>&lt;UserName&gt;</w:t>
      </w:r>
      <w:r w:rsidR="00D94AC5">
        <w:rPr>
          <w:i/>
        </w:rPr>
        <w:t>/</w:t>
      </w:r>
      <w:r w:rsidR="00213205" w:rsidRPr="00213205">
        <w:rPr>
          <w:i/>
        </w:rPr>
        <w:t>AppData</w:t>
      </w:r>
      <w:r w:rsidR="00D94AC5">
        <w:rPr>
          <w:i/>
        </w:rPr>
        <w:t>/</w:t>
      </w:r>
      <w:r w:rsidR="00213205" w:rsidRPr="00213205">
        <w:rPr>
          <w:i/>
        </w:rPr>
        <w:t>Local</w:t>
      </w:r>
      <w:r w:rsidR="00D94AC5">
        <w:rPr>
          <w:i/>
        </w:rPr>
        <w:t>/</w:t>
      </w:r>
      <w:r w:rsidR="00213205" w:rsidRPr="00213205">
        <w:rPr>
          <w:i/>
        </w:rPr>
        <w:t>WICED</w:t>
      </w:r>
      <w:r w:rsidR="003C5837">
        <w:rPr>
          <w:i/>
        </w:rPr>
        <w:t>.</w:t>
      </w:r>
      <w:r w:rsidR="003C5837">
        <w:t xml:space="preserve"> </w:t>
      </w:r>
      <w:r w:rsidR="007D7BDB">
        <w:t>As a part of installing WICED Studio</w:t>
      </w:r>
      <w:r w:rsidR="003C5837">
        <w:t>, an</w:t>
      </w:r>
      <w:r w:rsidR="00F45DB3">
        <w:t xml:space="preserve"> SDK </w:t>
      </w:r>
      <w:r w:rsidR="002D3353">
        <w:t>workspace</w:t>
      </w:r>
      <w:r w:rsidR="00F45DB3">
        <w:t xml:space="preserve"> </w:t>
      </w:r>
      <w:r w:rsidR="00243D43">
        <w:t xml:space="preserve">is </w:t>
      </w:r>
      <w:r w:rsidR="007D7BDB">
        <w:t>created</w:t>
      </w:r>
      <w:r w:rsidR="00243D43">
        <w:t xml:space="preserve">, </w:t>
      </w:r>
      <w:r w:rsidR="0080377C">
        <w:t>by default</w:t>
      </w:r>
      <w:r w:rsidR="00243D43">
        <w:t>,</w:t>
      </w:r>
      <w:r w:rsidR="0080377C">
        <w:t xml:space="preserve"> </w:t>
      </w:r>
      <w:r w:rsidR="00F45DB3">
        <w:t xml:space="preserve">in </w:t>
      </w:r>
      <w:r w:rsidR="00F45DB3" w:rsidRPr="00213205">
        <w:rPr>
          <w:i/>
        </w:rPr>
        <w:t>C</w:t>
      </w:r>
      <w:proofErr w:type="gramStart"/>
      <w:r w:rsidR="00F45DB3" w:rsidRPr="00213205">
        <w:rPr>
          <w:i/>
        </w:rPr>
        <w:t>:</w:t>
      </w:r>
      <w:r w:rsidR="00D94AC5">
        <w:rPr>
          <w:i/>
        </w:rPr>
        <w:t>/</w:t>
      </w:r>
      <w:proofErr w:type="gramEnd"/>
      <w:r w:rsidR="00F45DB3" w:rsidRPr="00213205">
        <w:rPr>
          <w:i/>
        </w:rPr>
        <w:t>Users</w:t>
      </w:r>
      <w:r w:rsidR="00D94AC5">
        <w:rPr>
          <w:i/>
        </w:rPr>
        <w:t>/</w:t>
      </w:r>
      <w:r w:rsidR="00F45DB3" w:rsidRPr="00213205">
        <w:rPr>
          <w:i/>
        </w:rPr>
        <w:t>&lt;UserName&gt;</w:t>
      </w:r>
      <w:r w:rsidR="00D94AC5">
        <w:rPr>
          <w:i/>
        </w:rPr>
        <w:t>/</w:t>
      </w:r>
      <w:r w:rsidR="00F45DB3" w:rsidRPr="00213205">
        <w:rPr>
          <w:i/>
        </w:rPr>
        <w:t>My Documents</w:t>
      </w:r>
      <w:r w:rsidR="00D94AC5">
        <w:rPr>
          <w:i/>
        </w:rPr>
        <w:t>/</w:t>
      </w:r>
      <w:r w:rsidR="00F45DB3" w:rsidRPr="00213205">
        <w:rPr>
          <w:i/>
        </w:rPr>
        <w:t>WICED</w:t>
      </w:r>
      <w:r w:rsidR="00D94AC5">
        <w:rPr>
          <w:i/>
        </w:rPr>
        <w:t>/</w:t>
      </w:r>
      <w:r w:rsidR="002D0D3A" w:rsidRPr="00213205">
        <w:rPr>
          <w:i/>
        </w:rPr>
        <w:t>WICED-</w:t>
      </w:r>
      <w:r w:rsidR="0080377C" w:rsidRPr="00213205">
        <w:rPr>
          <w:i/>
        </w:rPr>
        <w:t>Studio</w:t>
      </w:r>
      <w:r w:rsidR="002D0D3A" w:rsidRPr="00213205">
        <w:rPr>
          <w:i/>
        </w:rPr>
        <w:t>-&lt;version&gt;</w:t>
      </w:r>
      <w:r w:rsidR="00D94AC5">
        <w:rPr>
          <w:i/>
        </w:rPr>
        <w:t>/43xxx_Wi-Fi</w:t>
      </w:r>
      <w:r w:rsidR="00F45DB3">
        <w:t xml:space="preserve">. </w:t>
      </w:r>
      <w:r w:rsidR="00243D43">
        <w:t>The SDK W</w:t>
      </w:r>
      <w:r w:rsidR="00213205">
        <w:t>orkspace</w:t>
      </w:r>
      <w:r w:rsidR="00D63706">
        <w:t xml:space="preserve"> is where </w:t>
      </w:r>
      <w:r w:rsidR="00057143">
        <w:t>you will create your projects.</w:t>
      </w:r>
      <w:r w:rsidR="002D0D3A">
        <w:t xml:space="preserve"> Note that a new set of SDK </w:t>
      </w:r>
      <w:r>
        <w:t xml:space="preserve">Workspace </w:t>
      </w:r>
      <w:r w:rsidR="002D0D3A">
        <w:t xml:space="preserve">files is created for each version of </w:t>
      </w:r>
      <w:r>
        <w:t>WICED Studio that you install. I</w:t>
      </w:r>
      <w:r w:rsidR="002D0D3A">
        <w:t xml:space="preserve">f you install a newer version </w:t>
      </w:r>
      <w:r>
        <w:t xml:space="preserve">of WICED Studio, </w:t>
      </w:r>
      <w:r w:rsidR="002D0D3A">
        <w:t xml:space="preserve">your projects </w:t>
      </w:r>
      <w:r>
        <w:t xml:space="preserve">from the previous version </w:t>
      </w:r>
      <w:r w:rsidR="002D0D3A">
        <w:t xml:space="preserve">will still be available in the </w:t>
      </w:r>
      <w:r>
        <w:t xml:space="preserve">SDK Workspace location associated with that </w:t>
      </w:r>
      <w:r w:rsidR="007D2F3A">
        <w:t xml:space="preserve">previous </w:t>
      </w:r>
      <w:r>
        <w:t>version of WICED Studio.</w:t>
      </w:r>
      <w:r w:rsidR="002D0D3A">
        <w:t xml:space="preserve"> </w:t>
      </w:r>
      <w:r>
        <w:t>Y</w:t>
      </w:r>
      <w:r w:rsidR="002D0D3A">
        <w:t xml:space="preserve">ou have to copy them over manually if you want to access them in the new </w:t>
      </w:r>
      <w:r w:rsidR="001844A9">
        <w:t>version</w:t>
      </w:r>
      <w:r w:rsidR="002D0D3A">
        <w:t>.</w:t>
      </w:r>
    </w:p>
    <w:p w14:paraId="2A2EAEC5" w14:textId="18B30278" w:rsidR="00E3434B" w:rsidRDefault="00833827" w:rsidP="00E3434B">
      <w:pPr>
        <w:rPr>
          <w:ins w:id="7" w:author="Greg Landry" w:date="2017-02-28T11:17:00Z"/>
        </w:rPr>
      </w:pPr>
      <w:r>
        <w:t xml:space="preserve">Once installed, </w:t>
      </w:r>
      <w:r w:rsidR="000A25CB">
        <w:t>W</w:t>
      </w:r>
      <w:r w:rsidR="00A217B3">
        <w:t xml:space="preserve">ICED </w:t>
      </w:r>
      <w:r w:rsidR="000A25CB">
        <w:t>Studio</w:t>
      </w:r>
      <w:r>
        <w:t xml:space="preserve"> will show up in Windows under Start &gt; All Programs &gt; </w:t>
      </w:r>
      <w:r w:rsidR="00223287">
        <w:t>Cypress &gt; WICED-Studio</w:t>
      </w:r>
      <w:r>
        <w:t xml:space="preserve">. </w:t>
      </w:r>
      <w:ins w:id="8" w:author="Greg Landry" w:date="2017-02-28T11:16:00Z">
        <w:r w:rsidR="00E3434B">
          <w:t xml:space="preserve">The first time you open WICED Studio, you will be asked for which platform you want to use. We will use </w:t>
        </w:r>
        <w:r w:rsidR="00E3434B" w:rsidRPr="00213205">
          <w:rPr>
            <w:i/>
          </w:rPr>
          <w:t>43xxx_</w:t>
        </w:r>
        <w:r w:rsidR="00E3434B">
          <w:rPr>
            <w:i/>
          </w:rPr>
          <w:t>Wi-Fi</w:t>
        </w:r>
        <w:r w:rsidR="00E3434B">
          <w:t xml:space="preserve"> for this class, but if you used a different selection don’t worry – you can change it easily from inside the tool </w:t>
        </w:r>
      </w:ins>
      <w:ins w:id="9" w:author="Greg Landry" w:date="2017-02-28T11:32:00Z">
        <w:r w:rsidR="00C46585">
          <w:t>using the dropdown menu</w:t>
        </w:r>
      </w:ins>
      <w:ins w:id="10" w:author="Greg Landry" w:date="2017-02-28T11:16:00Z">
        <w:r w:rsidR="00E3434B">
          <w:t>.</w:t>
        </w:r>
      </w:ins>
    </w:p>
    <w:p w14:paraId="766015D9" w14:textId="508268F1" w:rsidR="00E3434B" w:rsidRDefault="00C46585">
      <w:pPr>
        <w:jc w:val="center"/>
        <w:rPr>
          <w:ins w:id="11" w:author="Greg Landry" w:date="2017-02-28T11:16:00Z"/>
        </w:rPr>
        <w:pPrChange w:id="12" w:author="Greg Landry" w:date="2017-02-28T11:17:00Z">
          <w:pPr/>
        </w:pPrChange>
      </w:pPr>
      <w:ins w:id="13" w:author="Greg Landry" w:date="2017-02-28T11:32:00Z">
        <w:r>
          <w:rPr>
            <w:noProof/>
          </w:rPr>
          <mc:AlternateContent>
            <mc:Choice Requires="wps">
              <w:drawing>
                <wp:anchor distT="0" distB="0" distL="114300" distR="114300" simplePos="0" relativeHeight="251667456" behindDoc="0" locked="0" layoutInCell="1" allowOverlap="1" wp14:anchorId="3600D32C" wp14:editId="5CAA9DB1">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8CEC1"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ins>
      <w:ins w:id="14" w:author="Greg Landry" w:date="2017-02-28T11:31:00Z">
        <w:r>
          <w:rPr>
            <w:noProof/>
          </w:rPr>
          <w:drawing>
            <wp:inline distT="0" distB="0" distL="0" distR="0" wp14:anchorId="44F3344B" wp14:editId="3EB7388E">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3508" cy="2291602"/>
                      </a:xfrm>
                      <a:prstGeom prst="rect">
                        <a:avLst/>
                      </a:prstGeom>
                    </pic:spPr>
                  </pic:pic>
                </a:graphicData>
              </a:graphic>
            </wp:inline>
          </w:drawing>
        </w:r>
      </w:ins>
    </w:p>
    <w:p w14:paraId="75A605B6" w14:textId="613CD910" w:rsidR="00BB616D" w:rsidDel="00E3434B" w:rsidRDefault="00833827" w:rsidP="00833827">
      <w:pPr>
        <w:rPr>
          <w:del w:id="15" w:author="Greg Landry" w:date="2017-02-28T11:17:00Z"/>
        </w:rPr>
      </w:pPr>
      <w:del w:id="16" w:author="Greg Landry" w:date="2017-02-28T11:17:00Z">
        <w:r w:rsidDel="00E3434B">
          <w:lastRenderedPageBreak/>
          <w:delText>When you first open the program, you will see a window that looks like this:</w:delText>
        </w:r>
        <w:r w:rsidR="00BB616D" w:rsidRPr="00BB616D" w:rsidDel="00E3434B">
          <w:delText xml:space="preserve"> </w:delText>
        </w:r>
      </w:del>
    </w:p>
    <w:p w14:paraId="626C5936" w14:textId="5BEC8CE3" w:rsidR="00833827" w:rsidRDefault="00BB616D" w:rsidP="00833827">
      <w:r>
        <w:object w:dxaOrig="17806" w:dyaOrig="14956" w14:anchorId="4D8B7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92.8pt" o:ole="">
            <v:imagedata r:id="rId10" o:title=""/>
          </v:shape>
          <o:OLEObject Type="Embed" ProgID="Visio.Drawing.11" ShapeID="_x0000_i1025" DrawAspect="Content" ObjectID="_1549787667" r:id="rId11"/>
        </w:object>
      </w:r>
    </w:p>
    <w:p w14:paraId="3C1E0775" w14:textId="33992977" w:rsidR="00833827" w:rsidRDefault="00833827" w:rsidP="00F95635">
      <w:pPr>
        <w:keepNext/>
      </w:pPr>
      <w:r>
        <w:t>The major windows are:</w:t>
      </w:r>
    </w:p>
    <w:p w14:paraId="0E5A270F" w14:textId="6E285FD3" w:rsidR="00833827" w:rsidRDefault="006E74CD" w:rsidP="00833827">
      <w:pPr>
        <w:pStyle w:val="ListParagraph"/>
        <w:numPr>
          <w:ilvl w:val="0"/>
          <w:numId w:val="25"/>
        </w:numPr>
      </w:pPr>
      <w:r>
        <w:t xml:space="preserve">File </w:t>
      </w:r>
      <w:r w:rsidR="00833827">
        <w:t>Editor</w:t>
      </w:r>
    </w:p>
    <w:p w14:paraId="18982518" w14:textId="21A6C2DF" w:rsidR="00833827" w:rsidRDefault="00833827" w:rsidP="00833827">
      <w:pPr>
        <w:pStyle w:val="ListParagraph"/>
        <w:numPr>
          <w:ilvl w:val="0"/>
          <w:numId w:val="25"/>
        </w:numPr>
      </w:pPr>
      <w:r>
        <w:t>Project Explorer</w:t>
      </w:r>
    </w:p>
    <w:p w14:paraId="1D7D65C1" w14:textId="76BD3158" w:rsidR="00833827" w:rsidRDefault="00833827" w:rsidP="00833827">
      <w:pPr>
        <w:pStyle w:val="ListParagraph"/>
        <w:numPr>
          <w:ilvl w:val="0"/>
          <w:numId w:val="25"/>
        </w:numPr>
      </w:pPr>
      <w:r>
        <w:t>Make Target</w:t>
      </w:r>
    </w:p>
    <w:p w14:paraId="4014BDAB" w14:textId="7618F1E0" w:rsidR="00833827" w:rsidRDefault="006E74CD" w:rsidP="00833827">
      <w:pPr>
        <w:pStyle w:val="ListParagraph"/>
        <w:numPr>
          <w:ilvl w:val="0"/>
          <w:numId w:val="25"/>
        </w:numPr>
      </w:pPr>
      <w:r>
        <w:t>Console</w:t>
      </w:r>
    </w:p>
    <w:p w14:paraId="531AF035" w14:textId="3D330114" w:rsidR="00833827" w:rsidRDefault="00833827" w:rsidP="00833827">
      <w:pPr>
        <w:pStyle w:val="ListParagraph"/>
        <w:numPr>
          <w:ilvl w:val="0"/>
          <w:numId w:val="25"/>
        </w:numPr>
      </w:pPr>
      <w:r>
        <w:t>Help</w:t>
      </w:r>
    </w:p>
    <w:p w14:paraId="7B22D2E6" w14:textId="60A17D06" w:rsidR="00213205" w:rsidDel="00C46585" w:rsidRDefault="00213205" w:rsidP="00833827">
      <w:pPr>
        <w:rPr>
          <w:del w:id="17" w:author="Greg Landry" w:date="2017-02-28T11:32:00Z"/>
        </w:rPr>
      </w:pPr>
      <w:del w:id="18" w:author="Greg Landry" w:date="2017-02-28T11:32:00Z">
        <w:r w:rsidDel="00C46585">
          <w:delText xml:space="preserve">The platform selection is shown inside a red box in the figure above. Use that dropdown if you need to change the platform. For this class we will be using </w:delText>
        </w:r>
        <w:r w:rsidRPr="00213205" w:rsidDel="00C46585">
          <w:rPr>
            <w:i/>
          </w:rPr>
          <w:delText>43xxx_Wi-Fi</w:delText>
        </w:r>
        <w:r w:rsidDel="00C46585">
          <w:delText>.</w:delText>
        </w:r>
      </w:del>
    </w:p>
    <w:p w14:paraId="15D88ADB" w14:textId="39CB3875" w:rsidR="00833827" w:rsidRDefault="00833827" w:rsidP="00833827">
      <w:r>
        <w:t>If you close a window unintentionally, you can restore the original set of windows using the following procedure:</w:t>
      </w:r>
    </w:p>
    <w:p w14:paraId="2F53B81F" w14:textId="412D2106" w:rsidR="00833827" w:rsidRDefault="00EB3FCA" w:rsidP="00833827">
      <w:pPr>
        <w:pStyle w:val="ListParagraph"/>
        <w:numPr>
          <w:ilvl w:val="0"/>
          <w:numId w:val="26"/>
        </w:numPr>
      </w:pPr>
      <w:r>
        <w:t xml:space="preserve">Select </w:t>
      </w:r>
      <w:r w:rsidR="00833827">
        <w:t>Window &gt; Reset Perspective</w:t>
      </w:r>
    </w:p>
    <w:p w14:paraId="6ED75DA2" w14:textId="385F758B" w:rsidR="00EB3FCA" w:rsidRDefault="00EB3FCA" w:rsidP="00EB3FCA">
      <w:pPr>
        <w:pStyle w:val="ListParagraph"/>
        <w:numPr>
          <w:ilvl w:val="1"/>
          <w:numId w:val="26"/>
        </w:numPr>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5B30D753" w14:textId="44B10B51" w:rsidR="00350044" w:rsidRDefault="00350044" w:rsidP="00833827">
      <w:pPr>
        <w:pStyle w:val="ListParagraph"/>
        <w:numPr>
          <w:ilvl w:val="0"/>
          <w:numId w:val="26"/>
        </w:numPr>
      </w:pPr>
      <w:r>
        <w:t>Select Window &gt; Show View &gt; Make Target</w:t>
      </w:r>
    </w:p>
    <w:p w14:paraId="0032EDA7" w14:textId="7B58C09D" w:rsidR="00833827" w:rsidRDefault="00EB3FCA" w:rsidP="00833827">
      <w:pPr>
        <w:pStyle w:val="ListParagraph"/>
        <w:numPr>
          <w:ilvl w:val="0"/>
          <w:numId w:val="26"/>
        </w:numPr>
      </w:pPr>
      <w:r>
        <w:t xml:space="preserve">Select </w:t>
      </w:r>
      <w:r w:rsidR="00833827">
        <w:t>Window &gt; Show View &gt; Other… &gt; Help &gt; Help</w:t>
      </w:r>
    </w:p>
    <w:p w14:paraId="7C06F33D" w14:textId="4B446621" w:rsidR="00833827" w:rsidRPr="00833827" w:rsidRDefault="00833827" w:rsidP="00833827">
      <w:pPr>
        <w:pStyle w:val="ListParagraph"/>
        <w:numPr>
          <w:ilvl w:val="0"/>
          <w:numId w:val="26"/>
        </w:numPr>
      </w:pPr>
      <w:r>
        <w:t xml:space="preserve">Drag </w:t>
      </w:r>
      <w:r w:rsidR="00350044">
        <w:t>window edges or window tabs around as desired.</w:t>
      </w:r>
    </w:p>
    <w:p w14:paraId="44D818BA" w14:textId="0B61DFBA" w:rsidR="007E0232" w:rsidRDefault="00B528E7" w:rsidP="002D3DA1">
      <w:pPr>
        <w:pStyle w:val="Heading4"/>
      </w:pPr>
      <w:r>
        <w:lastRenderedPageBreak/>
        <w:t>Project Explorer</w:t>
      </w:r>
    </w:p>
    <w:p w14:paraId="16E23449" w14:textId="67EB8A69" w:rsidR="00EB3FCA" w:rsidRDefault="00EB3FCA" w:rsidP="0029288C">
      <w:r>
        <w:t xml:space="preserve">If you expand </w:t>
      </w:r>
      <w:r w:rsidR="00350044">
        <w:t>43xxx_Wi-Fi</w:t>
      </w:r>
      <w:r>
        <w:t xml:space="preserve"> from the Project Explorer wi</w:t>
      </w:r>
      <w:r w:rsidR="002D3353">
        <w:t xml:space="preserve">ndow you will see the following: </w:t>
      </w:r>
    </w:p>
    <w:p w14:paraId="3DA8D86C" w14:textId="39CC2602" w:rsidR="00EB3FCA" w:rsidRDefault="00070C1B" w:rsidP="00EB3FCA">
      <w:pPr>
        <w:jc w:val="center"/>
      </w:pPr>
      <w:r>
        <w:rPr>
          <w:noProof/>
        </w:rPr>
        <w:drawing>
          <wp:inline distT="0" distB="0" distL="0" distR="0" wp14:anchorId="67DAF922" wp14:editId="12B1091B">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8030" cy="2432724"/>
                    </a:xfrm>
                    <a:prstGeom prst="rect">
                      <a:avLst/>
                    </a:prstGeom>
                  </pic:spPr>
                </pic:pic>
              </a:graphicData>
            </a:graphic>
          </wp:inline>
        </w:drawing>
      </w:r>
    </w:p>
    <w:p w14:paraId="32E045A6" w14:textId="595E0B51" w:rsidR="002D3353" w:rsidRPr="00FB1D8A" w:rsidRDefault="002D3353" w:rsidP="002D3353">
      <w:r>
        <w:t>Note: you can a</w:t>
      </w:r>
      <w:r w:rsidR="003D3179">
        <w:t xml:space="preserve">ccess these files </w:t>
      </w:r>
      <w:r w:rsidR="00FB6C85">
        <w:t>using</w:t>
      </w:r>
      <w:r w:rsidR="0041727F">
        <w:t xml:space="preserve"> </w:t>
      </w:r>
      <w:r w:rsidR="003D3179">
        <w:t>Windows E</w:t>
      </w:r>
      <w:r>
        <w:t xml:space="preserve">xplorer </w:t>
      </w:r>
      <w:r w:rsidR="00FB1D8A">
        <w:t xml:space="preserve">in the SDK Workspace folder (see the </w:t>
      </w:r>
      <w:r w:rsidR="00FB1D8A">
        <w:fldChar w:fldCharType="begin"/>
      </w:r>
      <w:r w:rsidR="00FB1D8A">
        <w:instrText xml:space="preserve"> REF _Ref473018303 \h </w:instrText>
      </w:r>
      <w:r w:rsidR="00FB1D8A">
        <w:fldChar w:fldCharType="separate"/>
      </w:r>
      <w:r w:rsidR="00FB1D8A">
        <w:t>First Look</w:t>
      </w:r>
      <w:r w:rsidR="00FB1D8A">
        <w:fldChar w:fldCharType="end"/>
      </w:r>
      <w:r w:rsidR="00FB1D8A">
        <w:t xml:space="preserve"> section above for this location)</w:t>
      </w:r>
      <w:r w:rsidR="00350044">
        <w:rPr>
          <w:i/>
        </w:rPr>
        <w:t>.</w:t>
      </w:r>
    </w:p>
    <w:p w14:paraId="38B8E123" w14:textId="5883157A" w:rsidR="00EB3FCA" w:rsidRDefault="00EB3FCA" w:rsidP="0029288C">
      <w:r>
        <w:t>The README.txt file provides basic information about the SDK. This file is open by default in the editor window when the SDK is first opened. Other folders of interest in the Project Explorer are:</w:t>
      </w:r>
    </w:p>
    <w:p w14:paraId="31396D70" w14:textId="37DBC628" w:rsidR="007E0232" w:rsidRDefault="007E0232" w:rsidP="00EB3FCA">
      <w:pPr>
        <w:pStyle w:val="Heading5"/>
      </w:pPr>
      <w:r>
        <w:t>App</w:t>
      </w:r>
      <w:r w:rsidR="00EB3FCA">
        <w:t>s</w:t>
      </w:r>
    </w:p>
    <w:p w14:paraId="5BE26DC2" w14:textId="3902387D" w:rsidR="001A1723" w:rsidRDefault="00EB3FCA" w:rsidP="001A1723">
      <w:r>
        <w:t xml:space="preserve">The </w:t>
      </w:r>
      <w:r w:rsidRPr="00647AAC">
        <w:rPr>
          <w:i/>
        </w:rPr>
        <w:t>apps</w:t>
      </w:r>
      <w:r>
        <w:t xml:space="preserve"> </w:t>
      </w:r>
      <w:r w:rsidR="00A63E2A">
        <w:t>folder</w:t>
      </w:r>
      <w:r>
        <w:t xml:space="preserve"> is where </w:t>
      </w:r>
      <w:r w:rsidR="00F95635">
        <w:t xml:space="preserve">all of </w:t>
      </w:r>
      <w:r>
        <w:t xml:space="preserve">the </w:t>
      </w:r>
      <w:r w:rsidR="008E61B0">
        <w:t>example</w:t>
      </w:r>
      <w:r w:rsidR="00F95635">
        <w:t xml:space="preserve"> </w:t>
      </w:r>
      <w:r>
        <w:t>projects reside</w:t>
      </w:r>
      <w:r w:rsidR="00F95635">
        <w:t xml:space="preserve"> as well as </w:t>
      </w:r>
      <w:r w:rsidR="00F40B43">
        <w:t>where you will put your own</w:t>
      </w:r>
      <w:r w:rsidR="00F95635">
        <w:t xml:space="preserve"> project</w:t>
      </w:r>
      <w:r w:rsidR="00F40B43">
        <w:t>s</w:t>
      </w:r>
      <w:r>
        <w:t xml:space="preserve">. The SDK </w:t>
      </w:r>
      <w:r w:rsidR="004A091C">
        <w:t xml:space="preserve">Workspace </w:t>
      </w:r>
      <w:r>
        <w:t xml:space="preserve">includes a wealth of example projects. These are broken into </w:t>
      </w:r>
      <w:r w:rsidR="001A1723">
        <w:t xml:space="preserve">categories by </w:t>
      </w:r>
      <w:r w:rsidR="00A63E2A">
        <w:t xml:space="preserve">folder </w:t>
      </w:r>
      <w:r w:rsidR="001A1723">
        <w:t>name. A few of the useful ones are:</w:t>
      </w:r>
    </w:p>
    <w:p w14:paraId="054D42DC" w14:textId="312510B8" w:rsidR="00262D9A" w:rsidRDefault="008569BC" w:rsidP="00262D9A">
      <w:pPr>
        <w:pStyle w:val="ListParagraph"/>
        <w:numPr>
          <w:ilvl w:val="0"/>
          <w:numId w:val="27"/>
        </w:numPr>
      </w:pPr>
      <w:proofErr w:type="gramStart"/>
      <w:r>
        <w:rPr>
          <w:i/>
        </w:rPr>
        <w:t>snip</w:t>
      </w:r>
      <w:proofErr w:type="gramEnd"/>
      <w:r w:rsidR="001A1723">
        <w:t>: These are short examples that typically demonstrate one feature</w:t>
      </w:r>
      <w:r w:rsidR="00B81951">
        <w:t>. For example:</w:t>
      </w:r>
      <w:r w:rsidR="001A1723">
        <w:t xml:space="preserve"> </w:t>
      </w:r>
    </w:p>
    <w:p w14:paraId="1FD0F86C" w14:textId="5960E91D" w:rsidR="00262D9A" w:rsidRDefault="00B81951" w:rsidP="00262D9A">
      <w:pPr>
        <w:pStyle w:val="ListParagraph"/>
        <w:numPr>
          <w:ilvl w:val="1"/>
          <w:numId w:val="27"/>
        </w:numPr>
      </w:pPr>
      <w:proofErr w:type="gramStart"/>
      <w:r w:rsidRPr="00B81951">
        <w:rPr>
          <w:i/>
        </w:rPr>
        <w:t>s</w:t>
      </w:r>
      <w:r w:rsidR="00262D9A" w:rsidRPr="00B81951">
        <w:rPr>
          <w:i/>
        </w:rPr>
        <w:t>nip</w:t>
      </w:r>
      <w:r w:rsidR="00D94AC5">
        <w:t>/</w:t>
      </w:r>
      <w:proofErr w:type="spellStart"/>
      <w:r w:rsidR="00262D9A" w:rsidRPr="00B81951">
        <w:rPr>
          <w:i/>
        </w:rPr>
        <w:t>gpio</w:t>
      </w:r>
      <w:proofErr w:type="spellEnd"/>
      <w:proofErr w:type="gramEnd"/>
      <w:r w:rsidR="00262D9A">
        <w:t xml:space="preserve"> demonstrates </w:t>
      </w:r>
      <w:r>
        <w:t xml:space="preserve">GPIO use by </w:t>
      </w:r>
      <w:r w:rsidR="00262D9A">
        <w:t>reading buttons and blinking LEDs.</w:t>
      </w:r>
    </w:p>
    <w:p w14:paraId="28EA4040" w14:textId="0E8EC7CA" w:rsidR="00262D9A" w:rsidRDefault="00B81951" w:rsidP="00262D9A">
      <w:pPr>
        <w:pStyle w:val="ListParagraph"/>
        <w:numPr>
          <w:ilvl w:val="1"/>
          <w:numId w:val="27"/>
        </w:numPr>
      </w:pPr>
      <w:proofErr w:type="gramStart"/>
      <w:r>
        <w:rPr>
          <w:i/>
        </w:rPr>
        <w:t>s</w:t>
      </w:r>
      <w:r w:rsidR="00262D9A" w:rsidRPr="00B81951">
        <w:rPr>
          <w:i/>
        </w:rPr>
        <w:t>nip</w:t>
      </w:r>
      <w:r w:rsidR="00D94AC5">
        <w:rPr>
          <w:i/>
        </w:rPr>
        <w:t>/</w:t>
      </w:r>
      <w:r w:rsidR="00262D9A" w:rsidRPr="00B81951">
        <w:rPr>
          <w:i/>
        </w:rPr>
        <w:t>scan</w:t>
      </w:r>
      <w:proofErr w:type="gramEnd"/>
      <w:r w:rsidR="00262D9A">
        <w:t xml:space="preserve"> scan</w:t>
      </w:r>
      <w:r>
        <w:t>s</w:t>
      </w:r>
      <w:r w:rsidR="00262D9A">
        <w:t xml:space="preserve"> for </w:t>
      </w:r>
      <w:r w:rsidR="00365F59">
        <w:t>Wi-Fi</w:t>
      </w:r>
      <w:r w:rsidR="00262D9A">
        <w:t xml:space="preserve"> access points every 5 seconds and display</w:t>
      </w:r>
      <w:r>
        <w:t>s</w:t>
      </w:r>
      <w:r w:rsidR="00262D9A">
        <w:t xml:space="preserve"> the results to a terminal window.</w:t>
      </w:r>
    </w:p>
    <w:p w14:paraId="23EC6801" w14:textId="77777777" w:rsidR="00F878E1" w:rsidRDefault="00CA1031" w:rsidP="001A1723">
      <w:pPr>
        <w:pStyle w:val="ListParagraph"/>
        <w:numPr>
          <w:ilvl w:val="0"/>
          <w:numId w:val="27"/>
        </w:numPr>
      </w:pPr>
      <w:proofErr w:type="gramStart"/>
      <w:r>
        <w:rPr>
          <w:i/>
        </w:rPr>
        <w:t>d</w:t>
      </w:r>
      <w:r w:rsidR="001A1723" w:rsidRPr="00CA1031">
        <w:rPr>
          <w:i/>
        </w:rPr>
        <w:t>emo</w:t>
      </w:r>
      <w:proofErr w:type="gramEnd"/>
      <w:r w:rsidR="001A1723">
        <w:t>: These are more complex</w:t>
      </w:r>
      <w:r w:rsidR="00DA5292">
        <w:t xml:space="preserve"> and</w:t>
      </w:r>
      <w:r w:rsidR="001A1723">
        <w:t xml:space="preserve"> complete demonstrations</w:t>
      </w:r>
      <w:r w:rsidR="00F878E1">
        <w:t>. For example:</w:t>
      </w:r>
    </w:p>
    <w:p w14:paraId="0727D7C9" w14:textId="2DC3FC62" w:rsidR="00983752" w:rsidRDefault="00F37386" w:rsidP="00983752">
      <w:pPr>
        <w:pStyle w:val="ListParagraph"/>
        <w:numPr>
          <w:ilvl w:val="1"/>
          <w:numId w:val="27"/>
        </w:numPr>
      </w:pPr>
      <w:proofErr w:type="gramStart"/>
      <w:r>
        <w:rPr>
          <w:i/>
        </w:rPr>
        <w:t>demo</w:t>
      </w:r>
      <w:r w:rsidR="00D94AC5">
        <w:rPr>
          <w:i/>
        </w:rPr>
        <w:t>/</w:t>
      </w:r>
      <w:proofErr w:type="spellStart"/>
      <w:r w:rsidR="00983752">
        <w:rPr>
          <w:i/>
        </w:rPr>
        <w:t>temp_control</w:t>
      </w:r>
      <w:proofErr w:type="spellEnd"/>
      <w:proofErr w:type="gramEnd"/>
      <w:r w:rsidR="00983752">
        <w:t xml:space="preserve"> demonstrates an application for </w:t>
      </w:r>
      <w:r w:rsidR="00D174DA">
        <w:t>controlling</w:t>
      </w:r>
      <w:r w:rsidR="00983752">
        <w:t xml:space="preserve"> and reporting temperatures.</w:t>
      </w:r>
    </w:p>
    <w:p w14:paraId="43814DF8" w14:textId="2DDD27AC" w:rsidR="00983752" w:rsidRDefault="00983752" w:rsidP="00983752">
      <w:pPr>
        <w:pStyle w:val="ListParagraph"/>
        <w:numPr>
          <w:ilvl w:val="1"/>
          <w:numId w:val="27"/>
        </w:numPr>
      </w:pPr>
      <w:proofErr w:type="gramStart"/>
      <w:r>
        <w:rPr>
          <w:i/>
        </w:rPr>
        <w:t>demo</w:t>
      </w:r>
      <w:r w:rsidR="00D94AC5">
        <w:rPr>
          <w:i/>
        </w:rPr>
        <w:t>/</w:t>
      </w:r>
      <w:proofErr w:type="spellStart"/>
      <w:r>
        <w:rPr>
          <w:i/>
        </w:rPr>
        <w:t>bt_smartbridge</w:t>
      </w:r>
      <w:proofErr w:type="spellEnd"/>
      <w:proofErr w:type="gramEnd"/>
      <w:r>
        <w:t xml:space="preserve"> demonstrates a Bluetooth to </w:t>
      </w:r>
      <w:r w:rsidR="00365F59">
        <w:t>Wi-Fi</w:t>
      </w:r>
      <w:r>
        <w:t xml:space="preserve"> bridge.</w:t>
      </w:r>
    </w:p>
    <w:p w14:paraId="4A3F7061" w14:textId="5AAB2C7B" w:rsidR="001A1723" w:rsidRDefault="00F95AE4" w:rsidP="001A1723">
      <w:pPr>
        <w:pStyle w:val="ListParagraph"/>
        <w:numPr>
          <w:ilvl w:val="0"/>
          <w:numId w:val="27"/>
        </w:numPr>
      </w:pPr>
      <w:proofErr w:type="gramStart"/>
      <w:r>
        <w:rPr>
          <w:i/>
        </w:rPr>
        <w:t>test</w:t>
      </w:r>
      <w:proofErr w:type="gramEnd"/>
      <w:r w:rsidR="001A1723">
        <w:t xml:space="preserve">: These are test and utility programs such as a console that allows you to scan for and connect to </w:t>
      </w:r>
      <w:r w:rsidR="00365F59">
        <w:t>Wi-Fi</w:t>
      </w:r>
      <w:r w:rsidR="001A1723">
        <w:t xml:space="preserve"> access points.</w:t>
      </w:r>
      <w:r w:rsidR="00551451">
        <w:t xml:space="preserve"> For example:</w:t>
      </w:r>
    </w:p>
    <w:p w14:paraId="5DC748CC" w14:textId="14E8857C" w:rsidR="00262D9A" w:rsidRPr="00EB3FCA" w:rsidRDefault="00F37386" w:rsidP="00262D9A">
      <w:pPr>
        <w:pStyle w:val="ListParagraph"/>
        <w:numPr>
          <w:ilvl w:val="1"/>
          <w:numId w:val="27"/>
        </w:numPr>
      </w:pPr>
      <w:proofErr w:type="gramStart"/>
      <w:r>
        <w:rPr>
          <w:i/>
        </w:rPr>
        <w:t>test</w:t>
      </w:r>
      <w:r w:rsidR="00D94AC5">
        <w:rPr>
          <w:i/>
        </w:rPr>
        <w:t>/</w:t>
      </w:r>
      <w:r w:rsidR="00262D9A" w:rsidRPr="00551451">
        <w:rPr>
          <w:i/>
        </w:rPr>
        <w:t>console</w:t>
      </w:r>
      <w:proofErr w:type="gramEnd"/>
      <w:r w:rsidR="00262D9A">
        <w:t xml:space="preserve"> provide</w:t>
      </w:r>
      <w:r w:rsidR="00905645">
        <w:t>s</w:t>
      </w:r>
      <w:r w:rsidR="00262D9A">
        <w:t xml:space="preserve"> a console application on a terminal window. Type “help” in the console for a list of all supported commands.</w:t>
      </w:r>
    </w:p>
    <w:p w14:paraId="032841AD" w14:textId="77777777" w:rsidR="007E0232" w:rsidRDefault="007E0232" w:rsidP="00EB3FCA">
      <w:pPr>
        <w:pStyle w:val="Heading5"/>
      </w:pPr>
      <w:r>
        <w:t>Doc</w:t>
      </w:r>
    </w:p>
    <w:p w14:paraId="4656ED97" w14:textId="77777777" w:rsidR="00B97C6B" w:rsidRDefault="00F45DB3" w:rsidP="0029288C">
      <w:r>
        <w:t xml:space="preserve">The doc </w:t>
      </w:r>
      <w:r w:rsidR="00A63E2A">
        <w:t xml:space="preserve">folder </w:t>
      </w:r>
      <w:r>
        <w:t xml:space="preserve">contains </w:t>
      </w:r>
      <w:r w:rsidR="00C468E8">
        <w:t>the documentation for the SDK Workspace</w:t>
      </w:r>
      <w:r>
        <w:t xml:space="preserve">. Of particular interest is the </w:t>
      </w:r>
      <w:r w:rsidR="005A3576">
        <w:t>API.html</w:t>
      </w:r>
      <w:r>
        <w:t xml:space="preserve"> file which documents all of the WICED API functions. It is usually easier to use that file if you open it in a </w:t>
      </w:r>
      <w:r>
        <w:lastRenderedPageBreak/>
        <w:t xml:space="preserve">web browser of your choice rather than from inside </w:t>
      </w:r>
      <w:r w:rsidR="00AA6B85">
        <w:t>WICED Studio</w:t>
      </w:r>
      <w:r>
        <w:t xml:space="preserve">. The </w:t>
      </w:r>
      <w:r w:rsidR="00474221">
        <w:t>first window you will see when you open t</w:t>
      </w:r>
      <w:r w:rsidR="00F40B43">
        <w:t>he API.html file is shown below</w:t>
      </w:r>
      <w:r w:rsidR="008E61B0">
        <w:t>.</w:t>
      </w:r>
      <w:r w:rsidR="00D23573">
        <w:t xml:space="preserve"> You can enter search strings in the window as shown in the figure below. The list will filter dynamically as you type. For example, if you enter “</w:t>
      </w:r>
      <w:proofErr w:type="spellStart"/>
      <w:r w:rsidR="00D23573">
        <w:t>wiced_gpio</w:t>
      </w:r>
      <w:proofErr w:type="spellEnd"/>
      <w:r w:rsidR="00D23573">
        <w:t>” you will see a list of all WICED APIs that are used for controlling IOs.</w:t>
      </w:r>
      <w:r w:rsidR="00B97C6B">
        <w:t xml:space="preserve"> </w:t>
      </w:r>
    </w:p>
    <w:p w14:paraId="2023E729" w14:textId="773FEFBC" w:rsidR="00EB3FCA" w:rsidRDefault="00B97C6B" w:rsidP="0029288C">
      <w:r>
        <w:t>Note: sometimes the search feature stops working. If this happens, close the browser page and reopen it.</w:t>
      </w:r>
    </w:p>
    <w:p w14:paraId="25C5D92A" w14:textId="42F51628" w:rsidR="00474221" w:rsidRDefault="00D23573" w:rsidP="00474221">
      <w:pPr>
        <w:jc w:val="center"/>
      </w:pPr>
      <w:r>
        <w:rPr>
          <w:noProof/>
        </w:rPr>
        <w:drawing>
          <wp:inline distT="0" distB="0" distL="0" distR="0" wp14:anchorId="4F5FE61B" wp14:editId="502336BF">
            <wp:extent cx="5943600" cy="5904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04230"/>
                    </a:xfrm>
                    <a:prstGeom prst="rect">
                      <a:avLst/>
                    </a:prstGeom>
                  </pic:spPr>
                </pic:pic>
              </a:graphicData>
            </a:graphic>
          </wp:inline>
        </w:drawing>
      </w:r>
    </w:p>
    <w:p w14:paraId="49D49E6E" w14:textId="77777777" w:rsidR="00FF69A2" w:rsidRDefault="00FF69A2">
      <w:pPr>
        <w:rPr>
          <w:ins w:id="19" w:author="Greg Landry" w:date="2017-02-28T11:34:00Z"/>
          <w:rFonts w:asciiTheme="majorHAnsi" w:eastAsiaTheme="majorEastAsia" w:hAnsiTheme="majorHAnsi" w:cstheme="majorBidi"/>
          <w:color w:val="2E74B5" w:themeColor="accent1" w:themeShade="BF"/>
        </w:rPr>
      </w:pPr>
      <w:ins w:id="20" w:author="Greg Landry" w:date="2017-02-28T11:34:00Z">
        <w:r>
          <w:br w:type="page"/>
        </w:r>
      </w:ins>
    </w:p>
    <w:p w14:paraId="3A6C311C" w14:textId="3B3A6229" w:rsidR="007E0232" w:rsidRDefault="007E0232" w:rsidP="00EB3FCA">
      <w:pPr>
        <w:pStyle w:val="Heading5"/>
      </w:pPr>
      <w:r>
        <w:lastRenderedPageBreak/>
        <w:t>Platform</w:t>
      </w:r>
      <w:r w:rsidR="00EB3FCA">
        <w:t>s</w:t>
      </w:r>
    </w:p>
    <w:p w14:paraId="1C67CD6A" w14:textId="5F734A9D" w:rsidR="00EB3FCA" w:rsidRPr="00EB3FCA" w:rsidRDefault="00474221" w:rsidP="00EB3FCA">
      <w:r>
        <w:t xml:space="preserve">The platforms </w:t>
      </w:r>
      <w:r w:rsidR="00A63E2A">
        <w:t xml:space="preserve">folder </w:t>
      </w:r>
      <w:r>
        <w:t xml:space="preserve">contains information on </w:t>
      </w:r>
      <w:r w:rsidR="00CF1336">
        <w:t>different</w:t>
      </w:r>
      <w:r w:rsidR="009517DE">
        <w:t xml:space="preserve"> </w:t>
      </w:r>
      <w:r>
        <w:t>kit</w:t>
      </w:r>
      <w:r w:rsidR="00CF1336">
        <w:t>s</w:t>
      </w:r>
      <w:r>
        <w:t xml:space="preserve"> (i.e. hardware platform</w:t>
      </w:r>
      <w:r w:rsidR="00CF1336">
        <w:t>s</w:t>
      </w:r>
      <w:r>
        <w:t xml:space="preserve">). These files are necessary in order to program a given project into </w:t>
      </w:r>
      <w:r w:rsidR="005D45C5">
        <w:t>specific</w:t>
      </w:r>
      <w:r>
        <w:t xml:space="preserve"> hardware.</w:t>
      </w:r>
      <w:r w:rsidR="009517DE">
        <w:t xml:space="preserve"> </w:t>
      </w:r>
      <w:r>
        <w:t xml:space="preserve">In our case, the kit we are using is called </w:t>
      </w:r>
      <w:del w:id="21" w:author="Greg Landry" w:date="2017-02-28T11:34:00Z">
        <w:r w:rsidDel="00FF69A2">
          <w:delText>BCM94343W_AVN</w:delText>
        </w:r>
      </w:del>
      <w:ins w:id="22" w:author="Greg Landry" w:date="2017-02-28T11:34:00Z">
        <w:r w:rsidR="00FF69A2">
          <w:t>BCM943907AEVAL1F. That kit has a platform</w:t>
        </w:r>
      </w:ins>
      <w:ins w:id="23" w:author="Greg Landry" w:date="2017-02-28T11:36:00Z">
        <w:r w:rsidR="001B1073">
          <w:t xml:space="preserve"> folder</w:t>
        </w:r>
      </w:ins>
      <w:ins w:id="24" w:author="Greg Landry" w:date="2017-02-28T11:34:00Z">
        <w:r w:rsidR="00FF69A2">
          <w:t xml:space="preserve">, but since we are also using a shield attached to it, we will use a custom set of platform files that also includes the peripherals on the shield. </w:t>
        </w:r>
      </w:ins>
      <w:del w:id="25" w:author="Greg Landry" w:date="2017-02-28T11:35:00Z">
        <w:r w:rsidDel="00FF69A2">
          <w:delText>. That isn’t installed by default so we</w:delText>
        </w:r>
      </w:del>
      <w:ins w:id="26" w:author="Greg Landry" w:date="2017-02-28T11:35:00Z">
        <w:r w:rsidR="00FF69A2">
          <w:t>You</w:t>
        </w:r>
      </w:ins>
      <w:r>
        <w:t xml:space="preserve"> will have to copy </w:t>
      </w:r>
      <w:r w:rsidR="00F40B43">
        <w:t xml:space="preserve">over </w:t>
      </w:r>
      <w:r>
        <w:t xml:space="preserve">the </w:t>
      </w:r>
      <w:ins w:id="27" w:author="Greg Landry" w:date="2017-02-28T11:36:00Z">
        <w:r w:rsidR="00316A2B">
          <w:t xml:space="preserve">custom </w:t>
        </w:r>
      </w:ins>
      <w:r>
        <w:t xml:space="preserve">platform files before using </w:t>
      </w:r>
      <w:ins w:id="28" w:author="Greg Landry" w:date="2017-02-28T11:36:00Z">
        <w:r w:rsidR="00CD7CD2">
          <w:t>the shield and kit</w:t>
        </w:r>
      </w:ins>
      <w:del w:id="29" w:author="Greg Landry" w:date="2017-02-28T11:36:00Z">
        <w:r w:rsidDel="00CD7CD2">
          <w:delText>it</w:delText>
        </w:r>
      </w:del>
      <w:r w:rsidR="00BD2F1E">
        <w:t xml:space="preserve"> (this will be the first exercise in</w:t>
      </w:r>
      <w:r w:rsidR="00E236B9">
        <w:t xml:space="preserve"> Chapter 2</w:t>
      </w:r>
      <w:r w:rsidR="00BD2F1E">
        <w:t>)</w:t>
      </w:r>
      <w:r>
        <w:t xml:space="preserve">. You can even create platform files for </w:t>
      </w:r>
      <w:ins w:id="30" w:author="Greg Landry" w:date="2017-02-28T11:35:00Z">
        <w:r w:rsidR="00FF69A2">
          <w:t xml:space="preserve">your own </w:t>
        </w:r>
      </w:ins>
      <w:r>
        <w:t xml:space="preserve">custom hardware that you design. We’ll discuss the platforms </w:t>
      </w:r>
      <w:r w:rsidR="00A63E2A">
        <w:t xml:space="preserve">folder </w:t>
      </w:r>
      <w:r w:rsidR="00114353">
        <w:t>in more detail in C</w:t>
      </w:r>
      <w:r>
        <w:t>hapter 2.</w:t>
      </w:r>
    </w:p>
    <w:p w14:paraId="63A4DFE8" w14:textId="77777777" w:rsidR="007E0232" w:rsidRDefault="007E0232" w:rsidP="00EB3FCA">
      <w:pPr>
        <w:pStyle w:val="Heading5"/>
      </w:pPr>
      <w:r>
        <w:t>Libraries</w:t>
      </w:r>
    </w:p>
    <w:p w14:paraId="554013DA" w14:textId="094C259A" w:rsidR="00EB3FCA" w:rsidRPr="00EB3FCA" w:rsidRDefault="00474221" w:rsidP="00EB3FCA">
      <w:r>
        <w:t xml:space="preserve">The libraries </w:t>
      </w:r>
      <w:r w:rsidR="00A63E2A">
        <w:t xml:space="preserve">folder </w:t>
      </w:r>
      <w:r>
        <w:t xml:space="preserve">contains </w:t>
      </w:r>
      <w:r w:rsidR="00B15490">
        <w:t xml:space="preserve">various </w:t>
      </w:r>
      <w:r w:rsidR="00A63E2A">
        <w:t>sets of library function files. For example, there are libraries for working with file systems (in the filesystems folder) and for using U8G graphics LCDs (in the graphics folder). We will discuss the libr</w:t>
      </w:r>
      <w:r w:rsidR="00D125D3">
        <w:t>aries folder in more detail in C</w:t>
      </w:r>
      <w:r w:rsidR="00A63E2A">
        <w:t>hapter 4.</w:t>
      </w:r>
    </w:p>
    <w:p w14:paraId="472EA4DE" w14:textId="3849F894" w:rsidR="007E0232" w:rsidRDefault="007B104F" w:rsidP="00EB3FCA">
      <w:pPr>
        <w:pStyle w:val="Heading5"/>
      </w:pPr>
      <w:r>
        <w:t>Resources</w:t>
      </w:r>
    </w:p>
    <w:p w14:paraId="164682D1" w14:textId="691AC4EB" w:rsidR="00EB3FCA" w:rsidRPr="00EB3FCA" w:rsidRDefault="00853918" w:rsidP="00EB3FCA">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sidR="00D94AC5">
        <w:rPr>
          <w:i/>
        </w:rPr>
        <w:t>/</w:t>
      </w:r>
      <w:proofErr w:type="spellStart"/>
      <w:r w:rsidRPr="00853918">
        <w:rPr>
          <w:i/>
        </w:rPr>
        <w:t>https_server</w:t>
      </w:r>
      <w:proofErr w:type="spellEnd"/>
      <w:r>
        <w:t>.</w:t>
      </w:r>
    </w:p>
    <w:p w14:paraId="05FDF7ED" w14:textId="77777777" w:rsidR="00061B4F" w:rsidRDefault="00061B4F">
      <w:pPr>
        <w:rPr>
          <w:rFonts w:ascii="Cambria" w:eastAsia="Times New Roman" w:hAnsi="Cambria"/>
          <w:b/>
          <w:bCs/>
          <w:color w:val="4F81BD"/>
        </w:rPr>
      </w:pPr>
      <w:r>
        <w:br w:type="page"/>
      </w:r>
    </w:p>
    <w:p w14:paraId="67036275" w14:textId="17968F23" w:rsidR="007E0232" w:rsidRDefault="007E0232" w:rsidP="007E0232">
      <w:pPr>
        <w:pStyle w:val="Heading3"/>
      </w:pPr>
      <w:r>
        <w:lastRenderedPageBreak/>
        <w:t xml:space="preserve">Tour of </w:t>
      </w:r>
      <w:r w:rsidR="00905DCD">
        <w:t>D</w:t>
      </w:r>
      <w:r>
        <w:t>ocumentation</w:t>
      </w:r>
    </w:p>
    <w:p w14:paraId="07E4FF88" w14:textId="333507B2" w:rsidR="007E0232" w:rsidRDefault="007E0232" w:rsidP="00441EDF">
      <w:pPr>
        <w:pStyle w:val="Heading4"/>
      </w:pPr>
      <w:r>
        <w:t>In the SDK</w:t>
      </w:r>
      <w:r w:rsidR="000B20DB">
        <w:t xml:space="preserve"> Workspace</w:t>
      </w:r>
    </w:p>
    <w:p w14:paraId="16594070" w14:textId="6C9F4F59" w:rsidR="00441EDF" w:rsidRDefault="00441EDF" w:rsidP="0029288C">
      <w:r>
        <w:t xml:space="preserve">As discussed previously, the doc folder in the SDK </w:t>
      </w:r>
      <w:r w:rsidR="00D15357">
        <w:t xml:space="preserve">Workspace </w:t>
      </w:r>
      <w:r>
        <w:t>contains various documents</w:t>
      </w:r>
      <w:r w:rsidR="003748A6">
        <w:t xml:space="preserve">. The most important of these is </w:t>
      </w:r>
      <w:r>
        <w:t>the API guide</w:t>
      </w:r>
      <w:r w:rsidR="003748A6">
        <w:t xml:space="preserve"> but the</w:t>
      </w:r>
      <w:r>
        <w:t xml:space="preserve"> folder also contains other </w:t>
      </w:r>
      <w:r w:rsidR="003748A6">
        <w:t xml:space="preserve">useful </w:t>
      </w:r>
      <w:r>
        <w:t xml:space="preserve">documents such as the QSG (Quick Start Guide), how to use DCT (Device Configuration Tables), FLAC (Free Lossless Audio Compression), and OTA (Over the Air) Updates. The list of files in the doc directory </w:t>
      </w:r>
      <w:r w:rsidR="00AB3D56">
        <w:t>looks like this</w:t>
      </w:r>
      <w:r>
        <w:t>:</w:t>
      </w:r>
    </w:p>
    <w:p w14:paraId="534EC3C2" w14:textId="68C516F3" w:rsidR="00441EDF" w:rsidRDefault="00565A58" w:rsidP="00441EDF">
      <w:pPr>
        <w:jc w:val="center"/>
      </w:pPr>
      <w:r>
        <w:rPr>
          <w:noProof/>
        </w:rPr>
        <w:drawing>
          <wp:inline distT="0" distB="0" distL="0" distR="0" wp14:anchorId="6C0E6661" wp14:editId="760596EB">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34" cy="2988755"/>
                    </a:xfrm>
                    <a:prstGeom prst="rect">
                      <a:avLst/>
                    </a:prstGeom>
                  </pic:spPr>
                </pic:pic>
              </a:graphicData>
            </a:graphic>
          </wp:inline>
        </w:drawing>
      </w:r>
    </w:p>
    <w:p w14:paraId="1A314F84" w14:textId="1EA52CA3" w:rsidR="00441EDF" w:rsidRDefault="00441EDF" w:rsidP="0029288C">
      <w:r>
        <w:t xml:space="preserve">Each of the files in the doc folder can be accessed either from within the </w:t>
      </w:r>
      <w:r w:rsidR="00F47A49">
        <w:t>WICED Studio (the Project Explorer pane) or from Windows E</w:t>
      </w:r>
      <w:r>
        <w:t>xplorer.</w:t>
      </w:r>
    </w:p>
    <w:p w14:paraId="772BB81B" w14:textId="77777777" w:rsidR="007E0232" w:rsidRDefault="007E0232" w:rsidP="00441EDF">
      <w:pPr>
        <w:pStyle w:val="Heading4"/>
      </w:pPr>
      <w:r>
        <w:t>On the Web</w:t>
      </w:r>
    </w:p>
    <w:p w14:paraId="08A8A646" w14:textId="753C86FA" w:rsidR="00B14634" w:rsidRDefault="00B424E7" w:rsidP="00B14634">
      <w:r>
        <w:t>Navigating to “</w:t>
      </w:r>
      <w:hyperlink r:id="rId15" w:history="1">
        <w:r w:rsidR="00A072CF" w:rsidRPr="00260B00">
          <w:rPr>
            <w:rStyle w:val="Hyperlink"/>
          </w:rPr>
          <w:t>www.cypress.com</w:t>
        </w:r>
      </w:hyperlink>
      <w:r w:rsidR="00A072CF">
        <w:t xml:space="preserve"> &gt; Design Support &gt; WICED </w:t>
      </w:r>
      <w:r w:rsidR="004A4737">
        <w:t>IoT Community</w:t>
      </w:r>
      <w:r>
        <w:t>”</w:t>
      </w:r>
      <w:r w:rsidR="00A072CF">
        <w:t xml:space="preserve"> will take you to the following site (the direct link is </w:t>
      </w:r>
      <w:hyperlink r:id="rId16" w:history="1">
        <w:r w:rsidR="00A072CF" w:rsidRPr="00260B00">
          <w:rPr>
            <w:rStyle w:val="Hyperlink"/>
          </w:rPr>
          <w:t>https://community.cypress.com/welcome</w:t>
        </w:r>
      </w:hyperlink>
      <w:r w:rsidR="00A072CF">
        <w:t>):</w:t>
      </w:r>
    </w:p>
    <w:p w14:paraId="21787549" w14:textId="7F7172DD" w:rsidR="00A072CF" w:rsidRDefault="00A072CF" w:rsidP="00A072CF">
      <w:pPr>
        <w:jc w:val="center"/>
      </w:pPr>
      <w:r>
        <w:rPr>
          <w:noProof/>
        </w:rPr>
        <w:drawing>
          <wp:inline distT="0" distB="0" distL="0" distR="0" wp14:anchorId="3E508544" wp14:editId="3C1D3B16">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04570FBF" w14:textId="12E4C1E4" w:rsidR="00A072CF" w:rsidRDefault="00A072CF" w:rsidP="00A072CF">
      <w:r>
        <w:lastRenderedPageBreak/>
        <w:t xml:space="preserve">Clicking on WICED Wi-Fi will take you to the community page as shown below. From this page, you can download the </w:t>
      </w:r>
      <w:r w:rsidR="0014391B">
        <w:t>WICED Studio</w:t>
      </w:r>
      <w:r>
        <w:t>, purchase kits, search for answers, ask questions, etc.</w:t>
      </w:r>
    </w:p>
    <w:p w14:paraId="2138356D" w14:textId="15EA7735" w:rsidR="00A072CF" w:rsidRPr="00B14634" w:rsidRDefault="00A072CF" w:rsidP="00A072CF">
      <w:pPr>
        <w:jc w:val="center"/>
      </w:pPr>
      <w:r>
        <w:rPr>
          <w:noProof/>
        </w:rPr>
        <w:drawing>
          <wp:inline distT="0" distB="0" distL="0" distR="0" wp14:anchorId="5EEBD922" wp14:editId="4E55BDA4">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494" cy="5802170"/>
                    </a:xfrm>
                    <a:prstGeom prst="rect">
                      <a:avLst/>
                    </a:prstGeom>
                  </pic:spPr>
                </pic:pic>
              </a:graphicData>
            </a:graphic>
          </wp:inline>
        </w:drawing>
      </w:r>
    </w:p>
    <w:p w14:paraId="180ED161" w14:textId="77777777" w:rsidR="00061B4F" w:rsidRDefault="00061B4F">
      <w:pPr>
        <w:rPr>
          <w:rFonts w:ascii="Cambria" w:eastAsia="Times New Roman" w:hAnsi="Cambria"/>
          <w:b/>
          <w:bCs/>
          <w:color w:val="4F81BD"/>
        </w:rPr>
      </w:pPr>
      <w:r>
        <w:br w:type="page"/>
      </w:r>
    </w:p>
    <w:p w14:paraId="01321594" w14:textId="0B834391" w:rsidR="00127356" w:rsidRDefault="00061B4F" w:rsidP="007E0232">
      <w:pPr>
        <w:pStyle w:val="Heading3"/>
      </w:pPr>
      <w:r>
        <w:lastRenderedPageBreak/>
        <w:t xml:space="preserve">Tour of </w:t>
      </w:r>
      <w:r w:rsidR="00127356">
        <w:t>WICED SDK</w:t>
      </w:r>
      <w:r>
        <w:t xml:space="preserve"> Structure</w:t>
      </w:r>
    </w:p>
    <w:p w14:paraId="35F0593F" w14:textId="21A0AD31" w:rsidR="00127356" w:rsidRPr="00127356" w:rsidRDefault="00127356" w:rsidP="00127356">
      <w:r w:rsidRPr="00127356">
        <w:rPr>
          <w:noProof/>
        </w:rPr>
        <w:drawing>
          <wp:inline distT="0" distB="0" distL="0" distR="0" wp14:anchorId="2C20F07E" wp14:editId="6FD05ECE">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3745"/>
                    </a:xfrm>
                    <a:prstGeom prst="rect">
                      <a:avLst/>
                    </a:prstGeom>
                  </pic:spPr>
                </pic:pic>
              </a:graphicData>
            </a:graphic>
          </wp:inline>
        </w:drawing>
      </w:r>
    </w:p>
    <w:p w14:paraId="145B0512" w14:textId="02A74576" w:rsidR="007E0232" w:rsidRDefault="007E0232" w:rsidP="007E0232">
      <w:pPr>
        <w:pStyle w:val="Heading3"/>
      </w:pPr>
      <w:r>
        <w:t xml:space="preserve">Tour of </w:t>
      </w:r>
      <w:r w:rsidR="00365F59">
        <w:t>Wi-Fi</w:t>
      </w:r>
      <w:r w:rsidR="00ED0FED">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D12D66" w14:paraId="7CBD6D70" w14:textId="77777777" w:rsidTr="000F690C">
        <w:tc>
          <w:tcPr>
            <w:tcW w:w="1243" w:type="dxa"/>
            <w:vAlign w:val="center"/>
          </w:tcPr>
          <w:p w14:paraId="5E57B09A" w14:textId="5ECA9C77" w:rsidR="00D12D66" w:rsidRDefault="0098674F" w:rsidP="000F690C">
            <w:pPr>
              <w:jc w:val="center"/>
              <w:rPr>
                <w:b/>
              </w:rPr>
            </w:pPr>
            <w:r w:rsidRPr="0098674F">
              <w:rPr>
                <w:b/>
              </w:rPr>
              <w:t>IEEE</w:t>
            </w:r>
          </w:p>
          <w:p w14:paraId="7EAEFD29" w14:textId="651EEFB1" w:rsidR="0098674F" w:rsidRPr="0098674F" w:rsidRDefault="0098674F" w:rsidP="000F690C">
            <w:pPr>
              <w:jc w:val="center"/>
              <w:rPr>
                <w:b/>
              </w:rPr>
            </w:pPr>
            <w:r w:rsidRPr="0098674F">
              <w:rPr>
                <w:b/>
              </w:rPr>
              <w:t>Standard</w:t>
            </w:r>
          </w:p>
        </w:tc>
        <w:tc>
          <w:tcPr>
            <w:tcW w:w="992" w:type="dxa"/>
            <w:vAlign w:val="center"/>
          </w:tcPr>
          <w:p w14:paraId="1A32FE71" w14:textId="5BBD67D0" w:rsidR="00127145" w:rsidRPr="0098674F" w:rsidRDefault="00127145" w:rsidP="000F690C">
            <w:pPr>
              <w:jc w:val="center"/>
              <w:rPr>
                <w:b/>
              </w:rPr>
            </w:pPr>
            <w:proofErr w:type="spellStart"/>
            <w:r>
              <w:rPr>
                <w:b/>
              </w:rPr>
              <w:t>Mbits</w:t>
            </w:r>
            <w:proofErr w:type="spellEnd"/>
            <w:r>
              <w:rPr>
                <w:b/>
              </w:rPr>
              <w:t>/s</w:t>
            </w:r>
          </w:p>
        </w:tc>
        <w:tc>
          <w:tcPr>
            <w:tcW w:w="662" w:type="dxa"/>
            <w:vAlign w:val="center"/>
          </w:tcPr>
          <w:p w14:paraId="418A03E6" w14:textId="4BC42CA3" w:rsidR="0098674F" w:rsidRDefault="00D12D66" w:rsidP="000F690C">
            <w:pPr>
              <w:jc w:val="center"/>
              <w:rPr>
                <w:b/>
              </w:rPr>
            </w:pPr>
            <w:proofErr w:type="spellStart"/>
            <w:r>
              <w:rPr>
                <w:b/>
              </w:rPr>
              <w:t>Freq</w:t>
            </w:r>
            <w:proofErr w:type="spellEnd"/>
          </w:p>
          <w:p w14:paraId="3157E1EF" w14:textId="66C46279" w:rsidR="00127145" w:rsidRPr="0098674F" w:rsidRDefault="00127145" w:rsidP="000F690C">
            <w:pPr>
              <w:jc w:val="center"/>
              <w:rPr>
                <w:b/>
              </w:rPr>
            </w:pPr>
            <w:r>
              <w:rPr>
                <w:b/>
              </w:rPr>
              <w:t>GHz</w:t>
            </w:r>
          </w:p>
        </w:tc>
        <w:tc>
          <w:tcPr>
            <w:tcW w:w="720" w:type="dxa"/>
            <w:vAlign w:val="center"/>
          </w:tcPr>
          <w:p w14:paraId="224FD565" w14:textId="77777777" w:rsidR="0098674F" w:rsidRDefault="00D12D66" w:rsidP="000F690C">
            <w:pPr>
              <w:jc w:val="center"/>
              <w:rPr>
                <w:b/>
              </w:rPr>
            </w:pPr>
            <w:r>
              <w:rPr>
                <w:b/>
              </w:rPr>
              <w:t>#</w:t>
            </w:r>
          </w:p>
          <w:p w14:paraId="13836019" w14:textId="64D73C47" w:rsidR="00D12D66" w:rsidRPr="0098674F" w:rsidRDefault="00D12D66" w:rsidP="000F690C">
            <w:pPr>
              <w:jc w:val="center"/>
              <w:rPr>
                <w:b/>
              </w:rPr>
            </w:pPr>
            <w:r>
              <w:rPr>
                <w:b/>
              </w:rPr>
              <w:t>Chan</w:t>
            </w:r>
          </w:p>
        </w:tc>
        <w:tc>
          <w:tcPr>
            <w:tcW w:w="1058" w:type="dxa"/>
            <w:vAlign w:val="center"/>
          </w:tcPr>
          <w:p w14:paraId="2B0712E3" w14:textId="77777777" w:rsidR="0098674F" w:rsidRDefault="00D12D66" w:rsidP="000F690C">
            <w:pPr>
              <w:jc w:val="center"/>
              <w:rPr>
                <w:b/>
              </w:rPr>
            </w:pPr>
            <w:r>
              <w:rPr>
                <w:b/>
              </w:rPr>
              <w:t>Chan</w:t>
            </w:r>
            <w:r w:rsidR="0098674F">
              <w:rPr>
                <w:b/>
              </w:rPr>
              <w:t xml:space="preserve"> Width</w:t>
            </w:r>
          </w:p>
          <w:p w14:paraId="6B0D489E" w14:textId="496C647B" w:rsidR="00D12D66" w:rsidRPr="0098674F" w:rsidRDefault="00D12D66" w:rsidP="000F690C">
            <w:pPr>
              <w:jc w:val="center"/>
              <w:rPr>
                <w:b/>
              </w:rPr>
            </w:pPr>
            <w:r>
              <w:rPr>
                <w:b/>
              </w:rPr>
              <w:t>MHz</w:t>
            </w:r>
          </w:p>
        </w:tc>
        <w:tc>
          <w:tcPr>
            <w:tcW w:w="862" w:type="dxa"/>
            <w:vAlign w:val="center"/>
          </w:tcPr>
          <w:p w14:paraId="320A637E" w14:textId="24404C58" w:rsidR="0098674F" w:rsidRPr="0098674F" w:rsidRDefault="00D12D66" w:rsidP="000F690C">
            <w:pPr>
              <w:jc w:val="center"/>
              <w:rPr>
                <w:b/>
              </w:rPr>
            </w:pPr>
            <w:r>
              <w:rPr>
                <w:b/>
              </w:rPr>
              <w:t>MIMO</w:t>
            </w:r>
          </w:p>
        </w:tc>
        <w:tc>
          <w:tcPr>
            <w:tcW w:w="3908" w:type="dxa"/>
            <w:vAlign w:val="center"/>
          </w:tcPr>
          <w:p w14:paraId="5397AC64" w14:textId="51BD8A15" w:rsidR="0098674F" w:rsidRPr="0098674F" w:rsidRDefault="00D12D66" w:rsidP="000F690C">
            <w:pPr>
              <w:jc w:val="center"/>
              <w:rPr>
                <w:b/>
              </w:rPr>
            </w:pPr>
            <w:r>
              <w:rPr>
                <w:b/>
              </w:rPr>
              <w:t>Comment</w:t>
            </w:r>
          </w:p>
        </w:tc>
      </w:tr>
      <w:tr w:rsidR="00D12D66" w14:paraId="2FC1966C" w14:textId="77777777" w:rsidTr="00D12D66">
        <w:tc>
          <w:tcPr>
            <w:tcW w:w="1243" w:type="dxa"/>
          </w:tcPr>
          <w:p w14:paraId="7C4CE84B" w14:textId="6BBA4ADF" w:rsidR="00127145" w:rsidRDefault="00127145" w:rsidP="0029288C">
            <w:r>
              <w:t>802.11</w:t>
            </w:r>
          </w:p>
        </w:tc>
        <w:tc>
          <w:tcPr>
            <w:tcW w:w="992" w:type="dxa"/>
          </w:tcPr>
          <w:p w14:paraId="2D7880F4" w14:textId="382BB601" w:rsidR="00127145" w:rsidRDefault="00127145" w:rsidP="00127145">
            <w:pPr>
              <w:jc w:val="center"/>
            </w:pPr>
            <w:r>
              <w:t>2</w:t>
            </w:r>
          </w:p>
        </w:tc>
        <w:tc>
          <w:tcPr>
            <w:tcW w:w="662" w:type="dxa"/>
          </w:tcPr>
          <w:p w14:paraId="02F7E64A" w14:textId="5B43EA5E" w:rsidR="00127145" w:rsidRDefault="00127145" w:rsidP="00127145">
            <w:pPr>
              <w:jc w:val="center"/>
            </w:pPr>
            <w:r>
              <w:t>2.4</w:t>
            </w:r>
          </w:p>
        </w:tc>
        <w:tc>
          <w:tcPr>
            <w:tcW w:w="720" w:type="dxa"/>
          </w:tcPr>
          <w:p w14:paraId="7B4A4998" w14:textId="23612508" w:rsidR="00127145" w:rsidRDefault="00127145" w:rsidP="00127145">
            <w:pPr>
              <w:jc w:val="center"/>
            </w:pPr>
            <w:r>
              <w:t>14</w:t>
            </w:r>
          </w:p>
        </w:tc>
        <w:tc>
          <w:tcPr>
            <w:tcW w:w="1058" w:type="dxa"/>
          </w:tcPr>
          <w:p w14:paraId="6BF64C92" w14:textId="5DDD9A0B" w:rsidR="00127145" w:rsidRDefault="00127145" w:rsidP="00127145">
            <w:pPr>
              <w:jc w:val="center"/>
            </w:pPr>
            <w:r>
              <w:t>22</w:t>
            </w:r>
          </w:p>
        </w:tc>
        <w:tc>
          <w:tcPr>
            <w:tcW w:w="862" w:type="dxa"/>
          </w:tcPr>
          <w:p w14:paraId="62E473A6" w14:textId="23379899" w:rsidR="00127145" w:rsidRDefault="00127145" w:rsidP="00D12D66">
            <w:pPr>
              <w:jc w:val="center"/>
            </w:pPr>
            <w:r>
              <w:t>-</w:t>
            </w:r>
          </w:p>
        </w:tc>
        <w:tc>
          <w:tcPr>
            <w:tcW w:w="3908" w:type="dxa"/>
          </w:tcPr>
          <w:p w14:paraId="713595D2" w14:textId="77777777" w:rsidR="00127145" w:rsidRDefault="00127145" w:rsidP="0029288C"/>
        </w:tc>
      </w:tr>
      <w:tr w:rsidR="00D12D66" w14:paraId="7D003E3F" w14:textId="77777777" w:rsidTr="00D12D66">
        <w:tc>
          <w:tcPr>
            <w:tcW w:w="1243" w:type="dxa"/>
          </w:tcPr>
          <w:p w14:paraId="1E254386" w14:textId="51ABD6C7" w:rsidR="00127145" w:rsidRDefault="006D315B" w:rsidP="0029288C">
            <w:hyperlink r:id="rId20" w:history="1">
              <w:r w:rsidR="00127145" w:rsidRPr="0098674F">
                <w:rPr>
                  <w:rStyle w:val="Hyperlink"/>
                </w:rPr>
                <w:t>802.11b</w:t>
              </w:r>
            </w:hyperlink>
          </w:p>
        </w:tc>
        <w:tc>
          <w:tcPr>
            <w:tcW w:w="992" w:type="dxa"/>
          </w:tcPr>
          <w:p w14:paraId="169C2F91" w14:textId="1D1F8AB8" w:rsidR="00127145" w:rsidRDefault="00127145" w:rsidP="00127145">
            <w:pPr>
              <w:jc w:val="center"/>
            </w:pPr>
            <w:r>
              <w:t>11</w:t>
            </w:r>
          </w:p>
        </w:tc>
        <w:tc>
          <w:tcPr>
            <w:tcW w:w="662" w:type="dxa"/>
          </w:tcPr>
          <w:p w14:paraId="00D996E3" w14:textId="27B065A3" w:rsidR="00127145" w:rsidRDefault="00127145" w:rsidP="00127145">
            <w:pPr>
              <w:jc w:val="center"/>
            </w:pPr>
            <w:r>
              <w:t>2.4</w:t>
            </w:r>
          </w:p>
        </w:tc>
        <w:tc>
          <w:tcPr>
            <w:tcW w:w="720" w:type="dxa"/>
          </w:tcPr>
          <w:p w14:paraId="367E2156" w14:textId="3F8C4FFC" w:rsidR="00127145" w:rsidRDefault="00D12D66" w:rsidP="00127145">
            <w:pPr>
              <w:jc w:val="center"/>
            </w:pPr>
            <w:r>
              <w:t>14</w:t>
            </w:r>
          </w:p>
        </w:tc>
        <w:tc>
          <w:tcPr>
            <w:tcW w:w="1058" w:type="dxa"/>
          </w:tcPr>
          <w:p w14:paraId="1FD1B3CA" w14:textId="5BDE3026" w:rsidR="00127145" w:rsidRDefault="00D12D66" w:rsidP="00127145">
            <w:pPr>
              <w:jc w:val="center"/>
            </w:pPr>
            <w:r>
              <w:t>22</w:t>
            </w:r>
          </w:p>
        </w:tc>
        <w:tc>
          <w:tcPr>
            <w:tcW w:w="862" w:type="dxa"/>
          </w:tcPr>
          <w:p w14:paraId="4AEB1FA1" w14:textId="75EA0083" w:rsidR="00127145" w:rsidRDefault="00D12D66" w:rsidP="00D12D66">
            <w:pPr>
              <w:jc w:val="center"/>
            </w:pPr>
            <w:r>
              <w:t>-</w:t>
            </w:r>
          </w:p>
        </w:tc>
        <w:tc>
          <w:tcPr>
            <w:tcW w:w="3908" w:type="dxa"/>
          </w:tcPr>
          <w:p w14:paraId="392935C3" w14:textId="1ECA8F0A" w:rsidR="00127145" w:rsidRDefault="00D12D66" w:rsidP="0029288C">
            <w:r>
              <w:t>Same as 802.11 with new coding scheme</w:t>
            </w:r>
          </w:p>
        </w:tc>
      </w:tr>
      <w:tr w:rsidR="00D12D66" w14:paraId="4C023629" w14:textId="77777777" w:rsidTr="00D12D66">
        <w:tc>
          <w:tcPr>
            <w:tcW w:w="1243" w:type="dxa"/>
          </w:tcPr>
          <w:p w14:paraId="0A1C5E39" w14:textId="5A9CF2FA" w:rsidR="00127145" w:rsidRDefault="006D315B" w:rsidP="0029288C">
            <w:hyperlink r:id="rId21" w:history="1">
              <w:r w:rsidR="00127145" w:rsidRPr="0098674F">
                <w:rPr>
                  <w:rStyle w:val="Hyperlink"/>
                </w:rPr>
                <w:t>802.11a</w:t>
              </w:r>
            </w:hyperlink>
          </w:p>
        </w:tc>
        <w:tc>
          <w:tcPr>
            <w:tcW w:w="992" w:type="dxa"/>
          </w:tcPr>
          <w:p w14:paraId="7D575FFC" w14:textId="0E7C6464" w:rsidR="00127145" w:rsidRDefault="00127145" w:rsidP="00127145">
            <w:pPr>
              <w:jc w:val="center"/>
            </w:pPr>
            <w:r>
              <w:t>54</w:t>
            </w:r>
          </w:p>
        </w:tc>
        <w:tc>
          <w:tcPr>
            <w:tcW w:w="662" w:type="dxa"/>
          </w:tcPr>
          <w:p w14:paraId="1C0A37FE" w14:textId="0477C22A" w:rsidR="00127145" w:rsidRDefault="00127145" w:rsidP="00127145">
            <w:pPr>
              <w:jc w:val="center"/>
            </w:pPr>
            <w:r>
              <w:t>5</w:t>
            </w:r>
          </w:p>
        </w:tc>
        <w:tc>
          <w:tcPr>
            <w:tcW w:w="720" w:type="dxa"/>
          </w:tcPr>
          <w:p w14:paraId="4F12BF0C" w14:textId="26E5E426" w:rsidR="00127145" w:rsidRDefault="00127145" w:rsidP="00127145">
            <w:pPr>
              <w:jc w:val="center"/>
            </w:pPr>
            <w:r>
              <w:t>22</w:t>
            </w:r>
          </w:p>
        </w:tc>
        <w:tc>
          <w:tcPr>
            <w:tcW w:w="1058" w:type="dxa"/>
          </w:tcPr>
          <w:p w14:paraId="7B9DB36B" w14:textId="56316F5C" w:rsidR="00127145" w:rsidRDefault="00127145" w:rsidP="00127145">
            <w:pPr>
              <w:jc w:val="center"/>
            </w:pPr>
            <w:r>
              <w:t>20</w:t>
            </w:r>
          </w:p>
        </w:tc>
        <w:tc>
          <w:tcPr>
            <w:tcW w:w="862" w:type="dxa"/>
          </w:tcPr>
          <w:p w14:paraId="1D381CE8" w14:textId="51C38E5C" w:rsidR="00127145" w:rsidRDefault="00D12D66" w:rsidP="00D12D66">
            <w:pPr>
              <w:jc w:val="center"/>
            </w:pPr>
            <w:r>
              <w:t>-</w:t>
            </w:r>
          </w:p>
        </w:tc>
        <w:tc>
          <w:tcPr>
            <w:tcW w:w="3908" w:type="dxa"/>
          </w:tcPr>
          <w:p w14:paraId="0CB9B931" w14:textId="42316197" w:rsidR="00127145" w:rsidRDefault="00D12D66" w:rsidP="0029288C">
            <w:r>
              <w:t>New coding scheme OFDM + 5GHz</w:t>
            </w:r>
          </w:p>
        </w:tc>
      </w:tr>
      <w:tr w:rsidR="00D12D66" w14:paraId="244E3BDF" w14:textId="77777777" w:rsidTr="00D12D66">
        <w:trPr>
          <w:trHeight w:val="305"/>
        </w:trPr>
        <w:tc>
          <w:tcPr>
            <w:tcW w:w="1243" w:type="dxa"/>
          </w:tcPr>
          <w:p w14:paraId="28AC3435" w14:textId="5805AAB4" w:rsidR="00127145" w:rsidRDefault="006D315B" w:rsidP="0029288C">
            <w:hyperlink r:id="rId22" w:history="1">
              <w:r w:rsidR="00127145" w:rsidRPr="0098674F">
                <w:rPr>
                  <w:rStyle w:val="Hyperlink"/>
                </w:rPr>
                <w:t>802.11g</w:t>
              </w:r>
            </w:hyperlink>
          </w:p>
        </w:tc>
        <w:tc>
          <w:tcPr>
            <w:tcW w:w="992" w:type="dxa"/>
          </w:tcPr>
          <w:p w14:paraId="715BA520" w14:textId="7E0AD401" w:rsidR="00127145" w:rsidRDefault="00127145" w:rsidP="00127145">
            <w:pPr>
              <w:jc w:val="center"/>
            </w:pPr>
            <w:r>
              <w:t>54</w:t>
            </w:r>
          </w:p>
        </w:tc>
        <w:tc>
          <w:tcPr>
            <w:tcW w:w="662" w:type="dxa"/>
          </w:tcPr>
          <w:p w14:paraId="63DAAE97" w14:textId="5E81F08F" w:rsidR="00127145" w:rsidRDefault="00D12D66" w:rsidP="00127145">
            <w:pPr>
              <w:jc w:val="center"/>
            </w:pPr>
            <w:r>
              <w:t>2.4</w:t>
            </w:r>
          </w:p>
        </w:tc>
        <w:tc>
          <w:tcPr>
            <w:tcW w:w="720" w:type="dxa"/>
          </w:tcPr>
          <w:p w14:paraId="5768BB55" w14:textId="39F678FD" w:rsidR="00127145" w:rsidRDefault="00D12D66" w:rsidP="00127145">
            <w:pPr>
              <w:jc w:val="center"/>
            </w:pPr>
            <w:r>
              <w:t>14</w:t>
            </w:r>
          </w:p>
        </w:tc>
        <w:tc>
          <w:tcPr>
            <w:tcW w:w="1058" w:type="dxa"/>
          </w:tcPr>
          <w:p w14:paraId="1F4F86CE" w14:textId="04E55ABB" w:rsidR="00127145" w:rsidRDefault="00D12D66" w:rsidP="00127145">
            <w:pPr>
              <w:jc w:val="center"/>
            </w:pPr>
            <w:r>
              <w:t>22</w:t>
            </w:r>
          </w:p>
        </w:tc>
        <w:tc>
          <w:tcPr>
            <w:tcW w:w="862" w:type="dxa"/>
          </w:tcPr>
          <w:p w14:paraId="67E79BF8" w14:textId="56394B2B" w:rsidR="00127145" w:rsidRDefault="00D12D66" w:rsidP="00D12D66">
            <w:pPr>
              <w:jc w:val="center"/>
            </w:pPr>
            <w:r>
              <w:t>-</w:t>
            </w:r>
          </w:p>
        </w:tc>
        <w:tc>
          <w:tcPr>
            <w:tcW w:w="3908" w:type="dxa"/>
          </w:tcPr>
          <w:p w14:paraId="3B576F1B" w14:textId="550BD684" w:rsidR="00127145" w:rsidRDefault="00D12D66" w:rsidP="0029288C">
            <w:r>
              <w:t>New coding scheme OFDM</w:t>
            </w:r>
          </w:p>
        </w:tc>
      </w:tr>
      <w:tr w:rsidR="00D12D66" w14:paraId="7C7818B7" w14:textId="77777777" w:rsidTr="00D12D66">
        <w:tc>
          <w:tcPr>
            <w:tcW w:w="1243" w:type="dxa"/>
          </w:tcPr>
          <w:p w14:paraId="685BA46A" w14:textId="1C1C13E7" w:rsidR="00127145" w:rsidRDefault="006D315B" w:rsidP="0029288C">
            <w:hyperlink r:id="rId23" w:history="1">
              <w:r w:rsidR="00127145" w:rsidRPr="0098674F">
                <w:rPr>
                  <w:rStyle w:val="Hyperlink"/>
                </w:rPr>
                <w:t>802.11n</w:t>
              </w:r>
            </w:hyperlink>
          </w:p>
        </w:tc>
        <w:tc>
          <w:tcPr>
            <w:tcW w:w="992" w:type="dxa"/>
          </w:tcPr>
          <w:p w14:paraId="1EBF5E83" w14:textId="39BB7221" w:rsidR="00127145" w:rsidRDefault="00127145" w:rsidP="00127145">
            <w:pPr>
              <w:jc w:val="center"/>
            </w:pPr>
            <w:r>
              <w:t>600</w:t>
            </w:r>
          </w:p>
        </w:tc>
        <w:tc>
          <w:tcPr>
            <w:tcW w:w="662" w:type="dxa"/>
          </w:tcPr>
          <w:p w14:paraId="7B79BD50" w14:textId="77777777" w:rsidR="00127145" w:rsidRDefault="00D12D66" w:rsidP="00127145">
            <w:pPr>
              <w:jc w:val="center"/>
            </w:pPr>
            <w:r>
              <w:t>2.4</w:t>
            </w:r>
          </w:p>
          <w:p w14:paraId="2E997F90" w14:textId="7B733781" w:rsidR="00D12D66" w:rsidRDefault="00D12D66" w:rsidP="00127145">
            <w:pPr>
              <w:jc w:val="center"/>
            </w:pPr>
            <w:r>
              <w:t>5</w:t>
            </w:r>
          </w:p>
        </w:tc>
        <w:tc>
          <w:tcPr>
            <w:tcW w:w="720" w:type="dxa"/>
          </w:tcPr>
          <w:p w14:paraId="562FA6FA" w14:textId="77777777" w:rsidR="00127145" w:rsidRDefault="00D12D66" w:rsidP="00127145">
            <w:pPr>
              <w:jc w:val="center"/>
            </w:pPr>
            <w:r>
              <w:t>14</w:t>
            </w:r>
          </w:p>
          <w:p w14:paraId="51BF8516" w14:textId="2B9A1926" w:rsidR="00D12D66" w:rsidRDefault="00D12D66" w:rsidP="00127145">
            <w:pPr>
              <w:jc w:val="center"/>
            </w:pPr>
            <w:r>
              <w:t>22</w:t>
            </w:r>
          </w:p>
        </w:tc>
        <w:tc>
          <w:tcPr>
            <w:tcW w:w="1058" w:type="dxa"/>
          </w:tcPr>
          <w:p w14:paraId="37E2C421" w14:textId="6A0CE721" w:rsidR="00127145" w:rsidRDefault="00D12D66" w:rsidP="00127145">
            <w:pPr>
              <w:jc w:val="center"/>
            </w:pPr>
            <w:r>
              <w:t>20/40</w:t>
            </w:r>
          </w:p>
        </w:tc>
        <w:tc>
          <w:tcPr>
            <w:tcW w:w="862" w:type="dxa"/>
          </w:tcPr>
          <w:p w14:paraId="3B618BA9" w14:textId="64F64005" w:rsidR="00127145" w:rsidRDefault="000F690C" w:rsidP="00D12D66">
            <w:pPr>
              <w:jc w:val="center"/>
            </w:pPr>
            <w:r>
              <w:t>4</w:t>
            </w:r>
          </w:p>
        </w:tc>
        <w:tc>
          <w:tcPr>
            <w:tcW w:w="3908" w:type="dxa"/>
          </w:tcPr>
          <w:p w14:paraId="437D2C6B" w14:textId="77777777" w:rsidR="00127145" w:rsidRDefault="00D12D66" w:rsidP="0029288C">
            <w:r>
              <w:t>MIMO=Multiple Antennas</w:t>
            </w:r>
          </w:p>
          <w:p w14:paraId="2837B71A" w14:textId="04885479" w:rsidR="000F690C" w:rsidRDefault="000E2369" w:rsidP="0029288C">
            <w:r>
              <w:t>4 streams of 150M</w:t>
            </w:r>
            <w:r w:rsidR="000F690C">
              <w:t>bits/s</w:t>
            </w:r>
          </w:p>
        </w:tc>
      </w:tr>
      <w:tr w:rsidR="00D12D66" w14:paraId="34A764A8" w14:textId="77777777" w:rsidTr="00D12D66">
        <w:tc>
          <w:tcPr>
            <w:tcW w:w="1243" w:type="dxa"/>
          </w:tcPr>
          <w:p w14:paraId="26590E22" w14:textId="7D25BB94" w:rsidR="00127145" w:rsidRDefault="006D315B" w:rsidP="0029288C">
            <w:hyperlink r:id="rId24" w:history="1">
              <w:r w:rsidR="00127145" w:rsidRPr="00EB1C66">
                <w:rPr>
                  <w:rStyle w:val="Hyperlink"/>
                </w:rPr>
                <w:t>802.11ac</w:t>
              </w:r>
            </w:hyperlink>
          </w:p>
        </w:tc>
        <w:tc>
          <w:tcPr>
            <w:tcW w:w="992" w:type="dxa"/>
          </w:tcPr>
          <w:p w14:paraId="417FE653" w14:textId="4972B087" w:rsidR="00127145" w:rsidRDefault="000F690C" w:rsidP="00127145">
            <w:pPr>
              <w:jc w:val="center"/>
            </w:pPr>
            <w:r>
              <w:t>3600</w:t>
            </w:r>
          </w:p>
        </w:tc>
        <w:tc>
          <w:tcPr>
            <w:tcW w:w="662" w:type="dxa"/>
          </w:tcPr>
          <w:p w14:paraId="62B3CBED" w14:textId="031C8A74" w:rsidR="00127145" w:rsidRDefault="000F690C" w:rsidP="00127145">
            <w:pPr>
              <w:jc w:val="center"/>
            </w:pPr>
            <w:r>
              <w:t>5</w:t>
            </w:r>
          </w:p>
        </w:tc>
        <w:tc>
          <w:tcPr>
            <w:tcW w:w="720" w:type="dxa"/>
          </w:tcPr>
          <w:p w14:paraId="1DE17778" w14:textId="77777777" w:rsidR="00127145" w:rsidRDefault="000F690C" w:rsidP="00127145">
            <w:pPr>
              <w:jc w:val="center"/>
            </w:pPr>
            <w:r>
              <w:t>22</w:t>
            </w:r>
          </w:p>
          <w:p w14:paraId="3AAE1C92" w14:textId="77777777" w:rsidR="000F690C" w:rsidRDefault="000F690C" w:rsidP="00127145">
            <w:pPr>
              <w:jc w:val="center"/>
            </w:pPr>
            <w:r>
              <w:t>10</w:t>
            </w:r>
          </w:p>
          <w:p w14:paraId="1C52BF3F" w14:textId="77777777" w:rsidR="000F690C" w:rsidRDefault="000F690C" w:rsidP="00127145">
            <w:pPr>
              <w:jc w:val="center"/>
            </w:pPr>
            <w:r>
              <w:t>5</w:t>
            </w:r>
          </w:p>
          <w:p w14:paraId="26A331C5" w14:textId="10E6078C" w:rsidR="000F690C" w:rsidRDefault="000F690C" w:rsidP="00127145">
            <w:pPr>
              <w:jc w:val="center"/>
            </w:pPr>
            <w:r>
              <w:t>1</w:t>
            </w:r>
          </w:p>
        </w:tc>
        <w:tc>
          <w:tcPr>
            <w:tcW w:w="1058" w:type="dxa"/>
          </w:tcPr>
          <w:p w14:paraId="4666701F" w14:textId="77777777" w:rsidR="000F690C" w:rsidRDefault="000F690C" w:rsidP="00127145">
            <w:pPr>
              <w:jc w:val="center"/>
            </w:pPr>
            <w:r>
              <w:t>20</w:t>
            </w:r>
          </w:p>
          <w:p w14:paraId="4DEFBD28" w14:textId="63BC35BD" w:rsidR="00127145" w:rsidRDefault="000F690C" w:rsidP="00127145">
            <w:pPr>
              <w:jc w:val="center"/>
            </w:pPr>
            <w:r>
              <w:t>40</w:t>
            </w:r>
          </w:p>
          <w:p w14:paraId="68ABA700" w14:textId="0138808D" w:rsidR="000F690C" w:rsidRDefault="000F690C" w:rsidP="00127145">
            <w:pPr>
              <w:jc w:val="center"/>
            </w:pPr>
            <w:r>
              <w:t>80</w:t>
            </w:r>
          </w:p>
          <w:p w14:paraId="1D8DADCB" w14:textId="1C32AAAE" w:rsidR="000F690C" w:rsidRDefault="000F690C" w:rsidP="00127145">
            <w:pPr>
              <w:jc w:val="center"/>
            </w:pPr>
            <w:r>
              <w:t>160</w:t>
            </w:r>
          </w:p>
        </w:tc>
        <w:tc>
          <w:tcPr>
            <w:tcW w:w="862" w:type="dxa"/>
          </w:tcPr>
          <w:p w14:paraId="5DB910E8" w14:textId="5602EE09" w:rsidR="00127145" w:rsidRDefault="000F690C" w:rsidP="00D12D66">
            <w:pPr>
              <w:jc w:val="center"/>
            </w:pPr>
            <w:r>
              <w:t>8</w:t>
            </w:r>
          </w:p>
        </w:tc>
        <w:tc>
          <w:tcPr>
            <w:tcW w:w="3908" w:type="dxa"/>
          </w:tcPr>
          <w:p w14:paraId="04D3F30A" w14:textId="77777777" w:rsidR="00127145" w:rsidRDefault="000F690C" w:rsidP="0029288C">
            <w:r>
              <w:t>433Mbits/s per stream</w:t>
            </w:r>
          </w:p>
          <w:p w14:paraId="1FCA72EB" w14:textId="521F6D38" w:rsidR="000F690C" w:rsidRDefault="000F690C" w:rsidP="0029288C">
            <w:r>
              <w:t>Beam forming directional</w:t>
            </w:r>
          </w:p>
        </w:tc>
      </w:tr>
    </w:tbl>
    <w:p w14:paraId="6E4CC2EA" w14:textId="27FFA61E" w:rsidR="007E0232" w:rsidRDefault="007E0232" w:rsidP="00F304D3">
      <w:pPr>
        <w:pStyle w:val="Heading3"/>
        <w:pageBreakBefore/>
      </w:pPr>
      <w:r>
        <w:lastRenderedPageBreak/>
        <w:t xml:space="preserve">Tour of </w:t>
      </w:r>
      <w:r w:rsidR="00227150">
        <w:t>C</w:t>
      </w:r>
      <w:r>
        <w:t>hips</w:t>
      </w:r>
    </w:p>
    <w:tbl>
      <w:tblPr>
        <w:tblStyle w:val="TableGrid"/>
        <w:tblW w:w="5291" w:type="pct"/>
        <w:tblLook w:val="0420" w:firstRow="1" w:lastRow="0" w:firstColumn="0" w:lastColumn="0" w:noHBand="0" w:noVBand="1"/>
      </w:tblPr>
      <w:tblGrid>
        <w:gridCol w:w="1521"/>
        <w:gridCol w:w="3768"/>
        <w:gridCol w:w="4605"/>
      </w:tblGrid>
      <w:tr w:rsidR="00F304D3" w:rsidRPr="00F304D3" w14:paraId="53EAA91F" w14:textId="77777777" w:rsidTr="00F304D3">
        <w:trPr>
          <w:trHeight w:val="350"/>
        </w:trPr>
        <w:tc>
          <w:tcPr>
            <w:tcW w:w="769" w:type="pct"/>
            <w:hideMark/>
          </w:tcPr>
          <w:p w14:paraId="681BE6C3" w14:textId="77777777" w:rsidR="00F304D3" w:rsidRPr="00F304D3" w:rsidRDefault="00F304D3" w:rsidP="00F304D3">
            <w:r w:rsidRPr="00F304D3">
              <w:rPr>
                <w:b/>
                <w:bCs/>
              </w:rPr>
              <w:t>Device</w:t>
            </w:r>
          </w:p>
        </w:tc>
        <w:tc>
          <w:tcPr>
            <w:tcW w:w="1904" w:type="pct"/>
            <w:hideMark/>
          </w:tcPr>
          <w:p w14:paraId="1170AD45" w14:textId="77777777" w:rsidR="00F304D3" w:rsidRPr="00F304D3" w:rsidRDefault="00F304D3" w:rsidP="00F304D3">
            <w:r w:rsidRPr="00F304D3">
              <w:rPr>
                <w:b/>
                <w:bCs/>
              </w:rPr>
              <w:t>Key Features</w:t>
            </w:r>
          </w:p>
        </w:tc>
        <w:tc>
          <w:tcPr>
            <w:tcW w:w="2327" w:type="pct"/>
            <w:hideMark/>
          </w:tcPr>
          <w:p w14:paraId="2AB3EF28" w14:textId="77777777" w:rsidR="00F304D3" w:rsidRPr="00F304D3" w:rsidRDefault="00F304D3" w:rsidP="00F304D3">
            <w:r w:rsidRPr="00F304D3">
              <w:rPr>
                <w:b/>
                <w:bCs/>
              </w:rPr>
              <w:t>Notes</w:t>
            </w:r>
          </w:p>
        </w:tc>
      </w:tr>
      <w:tr w:rsidR="00F304D3" w:rsidRPr="00F304D3" w14:paraId="5C33C017" w14:textId="77777777" w:rsidTr="00F304D3">
        <w:trPr>
          <w:trHeight w:val="977"/>
        </w:trPr>
        <w:tc>
          <w:tcPr>
            <w:tcW w:w="769" w:type="pct"/>
            <w:hideMark/>
          </w:tcPr>
          <w:p w14:paraId="6C66F110" w14:textId="77777777" w:rsidR="00F304D3" w:rsidRPr="00F304D3" w:rsidRDefault="00F304D3" w:rsidP="00F304D3">
            <w:r w:rsidRPr="00F304D3">
              <w:rPr>
                <w:bCs/>
              </w:rPr>
              <w:t>BCM43362</w:t>
            </w:r>
          </w:p>
        </w:tc>
        <w:tc>
          <w:tcPr>
            <w:tcW w:w="1904" w:type="pct"/>
            <w:hideMark/>
          </w:tcPr>
          <w:p w14:paraId="443AD4BE" w14:textId="77777777" w:rsidR="00593E77" w:rsidRPr="00F304D3" w:rsidRDefault="00A32937" w:rsidP="00F304D3">
            <w:pPr>
              <w:numPr>
                <w:ilvl w:val="0"/>
                <w:numId w:val="40"/>
              </w:numPr>
            </w:pPr>
            <w:r w:rsidRPr="00F304D3">
              <w:rPr>
                <w:bCs/>
              </w:rPr>
              <w:t>Single band 2.4GHz</w:t>
            </w:r>
          </w:p>
          <w:p w14:paraId="20006673" w14:textId="77777777" w:rsidR="00593E77" w:rsidRPr="00F304D3" w:rsidRDefault="00A32937" w:rsidP="00F304D3">
            <w:pPr>
              <w:numPr>
                <w:ilvl w:val="0"/>
                <w:numId w:val="40"/>
              </w:numPr>
            </w:pPr>
            <w:r w:rsidRPr="00F304D3">
              <w:rPr>
                <w:bCs/>
              </w:rPr>
              <w:t>1x1 11n</w:t>
            </w:r>
          </w:p>
          <w:p w14:paraId="4A67130F" w14:textId="77777777" w:rsidR="00593E77" w:rsidRPr="00F304D3" w:rsidRDefault="00A32937" w:rsidP="00F304D3">
            <w:pPr>
              <w:numPr>
                <w:ilvl w:val="0"/>
                <w:numId w:val="40"/>
              </w:numPr>
            </w:pPr>
            <w:r w:rsidRPr="00F304D3">
              <w:rPr>
                <w:bCs/>
              </w:rPr>
              <w:t>Modules paired w/ STM32F205 and STM32F411</w:t>
            </w:r>
          </w:p>
        </w:tc>
        <w:tc>
          <w:tcPr>
            <w:tcW w:w="2327" w:type="pct"/>
            <w:hideMark/>
          </w:tcPr>
          <w:p w14:paraId="6F52F2A6" w14:textId="77777777" w:rsidR="00F304D3" w:rsidRPr="00F304D3" w:rsidRDefault="00F304D3" w:rsidP="00F304D3">
            <w:r w:rsidRPr="00F304D3">
              <w:rPr>
                <w:bCs/>
              </w:rPr>
              <w:t>Recommend new designs with 43364</w:t>
            </w:r>
          </w:p>
        </w:tc>
      </w:tr>
      <w:tr w:rsidR="00F304D3" w:rsidRPr="00F304D3" w14:paraId="3AB11979" w14:textId="77777777" w:rsidTr="00F304D3">
        <w:trPr>
          <w:trHeight w:val="569"/>
        </w:trPr>
        <w:tc>
          <w:tcPr>
            <w:tcW w:w="769" w:type="pct"/>
            <w:hideMark/>
          </w:tcPr>
          <w:p w14:paraId="485D20E0" w14:textId="77777777" w:rsidR="00F304D3" w:rsidRPr="00F304D3" w:rsidRDefault="00F304D3" w:rsidP="00F304D3">
            <w:r w:rsidRPr="00F304D3">
              <w:rPr>
                <w:bCs/>
              </w:rPr>
              <w:t>BCM4390</w:t>
            </w:r>
          </w:p>
        </w:tc>
        <w:tc>
          <w:tcPr>
            <w:tcW w:w="1904" w:type="pct"/>
            <w:hideMark/>
          </w:tcPr>
          <w:p w14:paraId="37C30825" w14:textId="77777777" w:rsidR="00593E77" w:rsidRPr="00F304D3" w:rsidRDefault="00A32937" w:rsidP="00F304D3">
            <w:pPr>
              <w:numPr>
                <w:ilvl w:val="0"/>
                <w:numId w:val="41"/>
              </w:numPr>
            </w:pPr>
            <w:r w:rsidRPr="00F304D3">
              <w:rPr>
                <w:bCs/>
              </w:rPr>
              <w:t>Single band 2.4GHz</w:t>
            </w:r>
          </w:p>
          <w:p w14:paraId="501C33F4" w14:textId="77777777" w:rsidR="00593E77" w:rsidRPr="00F304D3" w:rsidRDefault="00A32937" w:rsidP="00F304D3">
            <w:pPr>
              <w:numPr>
                <w:ilvl w:val="0"/>
                <w:numId w:val="41"/>
              </w:numPr>
            </w:pPr>
            <w:r w:rsidRPr="00F304D3">
              <w:rPr>
                <w:bCs/>
              </w:rPr>
              <w:t>1x1 11n</w:t>
            </w:r>
          </w:p>
        </w:tc>
        <w:tc>
          <w:tcPr>
            <w:tcW w:w="2327" w:type="pct"/>
            <w:hideMark/>
          </w:tcPr>
          <w:p w14:paraId="6502008A" w14:textId="77777777" w:rsidR="00F304D3" w:rsidRPr="00F304D3" w:rsidRDefault="00F304D3" w:rsidP="00F304D3">
            <w:r w:rsidRPr="00F304D3">
              <w:rPr>
                <w:bCs/>
              </w:rPr>
              <w:t>Recommend new designs with BCM43903/7</w:t>
            </w:r>
          </w:p>
          <w:p w14:paraId="18DB935D" w14:textId="77777777" w:rsidR="00F304D3" w:rsidRPr="00F304D3" w:rsidRDefault="00F304D3" w:rsidP="00F304D3">
            <w:r w:rsidRPr="00F304D3">
              <w:rPr>
                <w:bCs/>
              </w:rPr>
              <w:t>Black Box Only</w:t>
            </w:r>
          </w:p>
        </w:tc>
      </w:tr>
      <w:tr w:rsidR="00F304D3" w:rsidRPr="00F304D3" w14:paraId="1C6CB70B" w14:textId="77777777" w:rsidTr="00F304D3">
        <w:trPr>
          <w:trHeight w:val="833"/>
        </w:trPr>
        <w:tc>
          <w:tcPr>
            <w:tcW w:w="769" w:type="pct"/>
            <w:hideMark/>
          </w:tcPr>
          <w:p w14:paraId="372B03C2" w14:textId="77777777" w:rsidR="00F304D3" w:rsidRPr="00F304D3" w:rsidRDefault="00F304D3" w:rsidP="00F304D3">
            <w:r w:rsidRPr="00F304D3">
              <w:rPr>
                <w:bCs/>
              </w:rPr>
              <w:t>BCM43340</w:t>
            </w:r>
          </w:p>
        </w:tc>
        <w:tc>
          <w:tcPr>
            <w:tcW w:w="1904" w:type="pct"/>
            <w:hideMark/>
          </w:tcPr>
          <w:p w14:paraId="083C0A4A" w14:textId="77777777" w:rsidR="00593E77" w:rsidRPr="00F304D3" w:rsidRDefault="00A32937" w:rsidP="00F304D3">
            <w:pPr>
              <w:numPr>
                <w:ilvl w:val="0"/>
                <w:numId w:val="42"/>
              </w:numPr>
            </w:pPr>
            <w:r w:rsidRPr="00F304D3">
              <w:rPr>
                <w:bCs/>
              </w:rPr>
              <w:t>Dual band combo 2.4GHz and 5GHz, 1x1 11n</w:t>
            </w:r>
          </w:p>
          <w:p w14:paraId="02636013" w14:textId="77777777" w:rsidR="00593E77" w:rsidRPr="00F304D3" w:rsidRDefault="00A32937" w:rsidP="00F304D3">
            <w:pPr>
              <w:numPr>
                <w:ilvl w:val="0"/>
                <w:numId w:val="42"/>
              </w:numPr>
            </w:pPr>
            <w:r w:rsidRPr="00F304D3">
              <w:rPr>
                <w:bCs/>
              </w:rPr>
              <w:t>BT4.1/BLE</w:t>
            </w:r>
          </w:p>
        </w:tc>
        <w:tc>
          <w:tcPr>
            <w:tcW w:w="2327" w:type="pct"/>
            <w:hideMark/>
          </w:tcPr>
          <w:p w14:paraId="39696C4E" w14:textId="77777777" w:rsidR="00F304D3" w:rsidRPr="00F304D3" w:rsidRDefault="00F304D3" w:rsidP="00F304D3">
            <w:r w:rsidRPr="00F304D3">
              <w:rPr>
                <w:bCs/>
              </w:rPr>
              <w:t>Currently only production dual band combo in single chip for WICED RTOS SDK</w:t>
            </w:r>
          </w:p>
        </w:tc>
      </w:tr>
      <w:tr w:rsidR="00F304D3" w:rsidRPr="00F304D3" w14:paraId="015FF3D9" w14:textId="77777777" w:rsidTr="00F304D3">
        <w:trPr>
          <w:trHeight w:val="840"/>
        </w:trPr>
        <w:tc>
          <w:tcPr>
            <w:tcW w:w="769" w:type="pct"/>
            <w:hideMark/>
          </w:tcPr>
          <w:p w14:paraId="11B6EF26" w14:textId="77777777" w:rsidR="00F304D3" w:rsidRPr="00F304D3" w:rsidRDefault="00F304D3" w:rsidP="00F304D3">
            <w:r w:rsidRPr="00F304D3">
              <w:rPr>
                <w:bCs/>
              </w:rPr>
              <w:t>BCM43364</w:t>
            </w:r>
          </w:p>
        </w:tc>
        <w:tc>
          <w:tcPr>
            <w:tcW w:w="1904" w:type="pct"/>
            <w:hideMark/>
          </w:tcPr>
          <w:p w14:paraId="32014997" w14:textId="77777777" w:rsidR="00593E77" w:rsidRPr="00F304D3" w:rsidRDefault="00A32937" w:rsidP="00F304D3">
            <w:pPr>
              <w:numPr>
                <w:ilvl w:val="0"/>
                <w:numId w:val="43"/>
              </w:numPr>
            </w:pPr>
            <w:r w:rsidRPr="00F304D3">
              <w:rPr>
                <w:bCs/>
              </w:rPr>
              <w:t>Single band 2.4GHz, 1x1 11n</w:t>
            </w:r>
          </w:p>
          <w:p w14:paraId="7670F5F3" w14:textId="77777777" w:rsidR="00593E77" w:rsidRPr="00F304D3" w:rsidRDefault="00A32937" w:rsidP="00F304D3">
            <w:pPr>
              <w:numPr>
                <w:ilvl w:val="0"/>
                <w:numId w:val="43"/>
              </w:numPr>
            </w:pPr>
            <w:r w:rsidRPr="00F304D3">
              <w:rPr>
                <w:bCs/>
              </w:rPr>
              <w:t>Next Gen BCM43362</w:t>
            </w:r>
          </w:p>
        </w:tc>
        <w:tc>
          <w:tcPr>
            <w:tcW w:w="2327" w:type="pct"/>
            <w:hideMark/>
          </w:tcPr>
          <w:p w14:paraId="66987225" w14:textId="77777777" w:rsidR="00F304D3" w:rsidRPr="00F304D3" w:rsidRDefault="00F304D3" w:rsidP="00F304D3">
            <w:r w:rsidRPr="00F304D3">
              <w:rPr>
                <w:bCs/>
              </w:rPr>
              <w:t>Lower power and cost compared to BCM43362</w:t>
            </w:r>
          </w:p>
        </w:tc>
      </w:tr>
      <w:tr w:rsidR="00F304D3" w:rsidRPr="00F304D3" w14:paraId="153F6E26" w14:textId="77777777" w:rsidTr="00F304D3">
        <w:trPr>
          <w:trHeight w:val="840"/>
        </w:trPr>
        <w:tc>
          <w:tcPr>
            <w:tcW w:w="769" w:type="pct"/>
            <w:hideMark/>
          </w:tcPr>
          <w:p w14:paraId="591A8FB7" w14:textId="77777777" w:rsidR="00F304D3" w:rsidRPr="00F304D3" w:rsidRDefault="00F304D3" w:rsidP="00F304D3">
            <w:r w:rsidRPr="00F304D3">
              <w:rPr>
                <w:bCs/>
              </w:rPr>
              <w:t>BCM4343W</w:t>
            </w:r>
          </w:p>
        </w:tc>
        <w:tc>
          <w:tcPr>
            <w:tcW w:w="1904" w:type="pct"/>
            <w:hideMark/>
          </w:tcPr>
          <w:p w14:paraId="6B084F0C" w14:textId="77777777" w:rsidR="00593E77" w:rsidRPr="00F304D3" w:rsidRDefault="00A32937" w:rsidP="00F304D3">
            <w:pPr>
              <w:numPr>
                <w:ilvl w:val="0"/>
                <w:numId w:val="44"/>
              </w:numPr>
            </w:pPr>
            <w:r w:rsidRPr="00F304D3">
              <w:rPr>
                <w:bCs/>
              </w:rPr>
              <w:t>Single band combo 2.4GHz</w:t>
            </w:r>
          </w:p>
          <w:p w14:paraId="38CD766C" w14:textId="77777777" w:rsidR="00593E77" w:rsidRPr="00F304D3" w:rsidRDefault="00A32937" w:rsidP="00F304D3">
            <w:pPr>
              <w:numPr>
                <w:ilvl w:val="0"/>
                <w:numId w:val="44"/>
              </w:numPr>
            </w:pPr>
            <w:r w:rsidRPr="00F304D3">
              <w:rPr>
                <w:bCs/>
              </w:rPr>
              <w:t>BT4.1/BLE</w:t>
            </w:r>
          </w:p>
        </w:tc>
        <w:tc>
          <w:tcPr>
            <w:tcW w:w="2327" w:type="pct"/>
            <w:hideMark/>
          </w:tcPr>
          <w:p w14:paraId="3D44D8D6" w14:textId="77777777" w:rsidR="00F304D3" w:rsidRPr="00F304D3" w:rsidRDefault="00F304D3" w:rsidP="00F304D3">
            <w:r w:rsidRPr="00F304D3">
              <w:rPr>
                <w:bCs/>
              </w:rPr>
              <w:t>Lower cost and power compared to BCM43340</w:t>
            </w:r>
          </w:p>
        </w:tc>
      </w:tr>
      <w:tr w:rsidR="00F304D3" w:rsidRPr="00F304D3" w14:paraId="5BEB6E5E" w14:textId="77777777" w:rsidTr="00F304D3">
        <w:trPr>
          <w:trHeight w:val="1320"/>
        </w:trPr>
        <w:tc>
          <w:tcPr>
            <w:tcW w:w="769" w:type="pct"/>
            <w:hideMark/>
          </w:tcPr>
          <w:p w14:paraId="3D716A91" w14:textId="6816A76E" w:rsidR="008E1513" w:rsidRDefault="00F304D3" w:rsidP="00F304D3">
            <w:pPr>
              <w:rPr>
                <w:ins w:id="31" w:author="Greg Landry" w:date="2017-02-28T11:38:00Z"/>
              </w:rPr>
            </w:pPr>
            <w:r w:rsidRPr="00F304D3">
              <w:rPr>
                <w:bCs/>
              </w:rPr>
              <w:t>BCM43903</w:t>
            </w:r>
          </w:p>
          <w:p w14:paraId="5E3246D1" w14:textId="77777777" w:rsidR="008E1513" w:rsidRPr="008E1513" w:rsidRDefault="008E1513" w:rsidP="008E1513">
            <w:pPr>
              <w:rPr>
                <w:ins w:id="32" w:author="Greg Landry" w:date="2017-02-28T11:38:00Z"/>
              </w:rPr>
            </w:pPr>
          </w:p>
          <w:p w14:paraId="482204EC" w14:textId="49D3A2C2" w:rsidR="008E1513" w:rsidRDefault="008E1513" w:rsidP="008E1513">
            <w:pPr>
              <w:rPr>
                <w:ins w:id="33" w:author="Greg Landry" w:date="2017-02-28T11:38:00Z"/>
              </w:rPr>
            </w:pPr>
          </w:p>
          <w:p w14:paraId="5717B65B" w14:textId="77777777" w:rsidR="00F304D3" w:rsidRPr="008E1513" w:rsidRDefault="00F304D3" w:rsidP="008E1513"/>
        </w:tc>
        <w:tc>
          <w:tcPr>
            <w:tcW w:w="1904" w:type="pct"/>
            <w:hideMark/>
          </w:tcPr>
          <w:p w14:paraId="43121072" w14:textId="77777777" w:rsidR="00593E77" w:rsidRPr="00F304D3" w:rsidRDefault="00A32937" w:rsidP="00F304D3">
            <w:pPr>
              <w:numPr>
                <w:ilvl w:val="0"/>
                <w:numId w:val="45"/>
              </w:numPr>
            </w:pPr>
            <w:r w:rsidRPr="00F304D3">
              <w:rPr>
                <w:bCs/>
              </w:rPr>
              <w:t>Single band 2.4GHz , 1x1 11n</w:t>
            </w:r>
          </w:p>
          <w:p w14:paraId="270DC21A" w14:textId="77777777" w:rsidR="00593E77" w:rsidRPr="00F304D3" w:rsidRDefault="00A32937" w:rsidP="00F304D3">
            <w:pPr>
              <w:numPr>
                <w:ilvl w:val="0"/>
                <w:numId w:val="45"/>
              </w:numPr>
            </w:pPr>
            <w:r w:rsidRPr="00F304D3">
              <w:rPr>
                <w:bCs/>
              </w:rPr>
              <w:t>SOC w/ ARM CR4 160Mhz</w:t>
            </w:r>
          </w:p>
          <w:p w14:paraId="55DC2D5F" w14:textId="77777777" w:rsidR="00593E77" w:rsidRPr="00F304D3" w:rsidRDefault="00A32937" w:rsidP="00F304D3">
            <w:pPr>
              <w:numPr>
                <w:ilvl w:val="0"/>
                <w:numId w:val="45"/>
              </w:numPr>
            </w:pPr>
            <w:r w:rsidRPr="00F304D3">
              <w:rPr>
                <w:bCs/>
              </w:rPr>
              <w:t>1MB on chip RAM</w:t>
            </w:r>
          </w:p>
          <w:p w14:paraId="7AC56BC0" w14:textId="77777777" w:rsidR="00593E77" w:rsidRPr="00F304D3" w:rsidRDefault="00A32937" w:rsidP="00F304D3">
            <w:pPr>
              <w:numPr>
                <w:ilvl w:val="0"/>
                <w:numId w:val="45"/>
              </w:numPr>
            </w:pPr>
            <w:r w:rsidRPr="00F304D3">
              <w:rPr>
                <w:bCs/>
              </w:rPr>
              <w:t>Secure OTP and HW crypto engine</w:t>
            </w:r>
          </w:p>
        </w:tc>
        <w:tc>
          <w:tcPr>
            <w:tcW w:w="2327" w:type="pct"/>
            <w:hideMark/>
          </w:tcPr>
          <w:p w14:paraId="02C3A794" w14:textId="77777777" w:rsidR="00F304D3" w:rsidRPr="00F304D3" w:rsidRDefault="00F304D3" w:rsidP="00F304D3">
            <w:r w:rsidRPr="00F304D3">
              <w:rPr>
                <w:bCs/>
              </w:rPr>
              <w:t>Lower cost solution for White Box</w:t>
            </w:r>
          </w:p>
          <w:p w14:paraId="270091F0" w14:textId="77777777" w:rsidR="00F304D3" w:rsidRPr="00F304D3" w:rsidRDefault="00F304D3" w:rsidP="00F304D3">
            <w:r w:rsidRPr="00F304D3">
              <w:rPr>
                <w:bCs/>
              </w:rPr>
              <w:t>High end Black Box features</w:t>
            </w:r>
          </w:p>
        </w:tc>
      </w:tr>
      <w:tr w:rsidR="00F304D3" w:rsidRPr="00F304D3" w14:paraId="0144F562" w14:textId="77777777" w:rsidTr="00F304D3">
        <w:trPr>
          <w:trHeight w:val="1320"/>
        </w:trPr>
        <w:tc>
          <w:tcPr>
            <w:tcW w:w="769" w:type="pct"/>
            <w:hideMark/>
          </w:tcPr>
          <w:p w14:paraId="71F5F63F" w14:textId="77777777" w:rsidR="00F304D3" w:rsidRPr="00F304D3" w:rsidRDefault="00F304D3" w:rsidP="00F304D3">
            <w:r w:rsidRPr="00F304D3">
              <w:rPr>
                <w:bCs/>
              </w:rPr>
              <w:t>BCM43907</w:t>
            </w:r>
          </w:p>
        </w:tc>
        <w:tc>
          <w:tcPr>
            <w:tcW w:w="1904" w:type="pct"/>
            <w:hideMark/>
          </w:tcPr>
          <w:p w14:paraId="03F4B086" w14:textId="77777777" w:rsidR="00593E77" w:rsidRPr="00F304D3" w:rsidRDefault="00A32937" w:rsidP="00F304D3">
            <w:pPr>
              <w:numPr>
                <w:ilvl w:val="0"/>
                <w:numId w:val="46"/>
              </w:numPr>
            </w:pPr>
            <w:r w:rsidRPr="00F304D3">
              <w:rPr>
                <w:bCs/>
              </w:rPr>
              <w:t>Dual band 2.4 and 5GHz, 1x1 11n</w:t>
            </w:r>
          </w:p>
          <w:p w14:paraId="5D24ABDE" w14:textId="77777777" w:rsidR="00593E77" w:rsidRPr="00F304D3" w:rsidRDefault="00A32937" w:rsidP="00F304D3">
            <w:pPr>
              <w:numPr>
                <w:ilvl w:val="0"/>
                <w:numId w:val="46"/>
              </w:numPr>
            </w:pPr>
            <w:r w:rsidRPr="00F304D3">
              <w:rPr>
                <w:bCs/>
              </w:rPr>
              <w:t>SOC w/ ARM CR4 320Mhz</w:t>
            </w:r>
          </w:p>
          <w:p w14:paraId="62E23D69" w14:textId="77777777" w:rsidR="00593E77" w:rsidRPr="00F304D3" w:rsidRDefault="00A32937" w:rsidP="00F304D3">
            <w:pPr>
              <w:numPr>
                <w:ilvl w:val="0"/>
                <w:numId w:val="46"/>
              </w:numPr>
            </w:pPr>
            <w:r w:rsidRPr="00F304D3">
              <w:rPr>
                <w:bCs/>
              </w:rPr>
              <w:t>2MB on chip RAM</w:t>
            </w:r>
          </w:p>
          <w:p w14:paraId="1C5AD637" w14:textId="77777777" w:rsidR="00593E77" w:rsidRPr="00F304D3" w:rsidRDefault="00A32937" w:rsidP="00F304D3">
            <w:pPr>
              <w:numPr>
                <w:ilvl w:val="0"/>
                <w:numId w:val="46"/>
              </w:numPr>
            </w:pPr>
            <w:r w:rsidRPr="00F304D3">
              <w:rPr>
                <w:bCs/>
              </w:rPr>
              <w:t>Secure OTP and HW crypto engine</w:t>
            </w:r>
          </w:p>
        </w:tc>
        <w:tc>
          <w:tcPr>
            <w:tcW w:w="2327" w:type="pct"/>
            <w:hideMark/>
          </w:tcPr>
          <w:p w14:paraId="63D8B320" w14:textId="77777777" w:rsidR="00F304D3" w:rsidRPr="00F304D3" w:rsidRDefault="00F304D3" w:rsidP="00F304D3">
            <w:r w:rsidRPr="00F304D3">
              <w:rPr>
                <w:bCs/>
              </w:rPr>
              <w:t>Ideal solution for White Box</w:t>
            </w:r>
          </w:p>
          <w:p w14:paraId="0B5CC6D8" w14:textId="77777777" w:rsidR="00F304D3" w:rsidRPr="00F304D3" w:rsidRDefault="00F304D3" w:rsidP="00F304D3">
            <w:r w:rsidRPr="00F304D3">
              <w:rPr>
                <w:bCs/>
              </w:rPr>
              <w:t>Multiple low power modes</w:t>
            </w:r>
          </w:p>
        </w:tc>
      </w:tr>
    </w:tbl>
    <w:p w14:paraId="3D16DFDA" w14:textId="77777777" w:rsidR="00F304D3" w:rsidRPr="00F304D3" w:rsidRDefault="00F304D3" w:rsidP="00F304D3"/>
    <w:p w14:paraId="21C183D1" w14:textId="043370C3" w:rsidR="007E0232" w:rsidRDefault="007E0232" w:rsidP="007E0232">
      <w:pPr>
        <w:pStyle w:val="Heading3"/>
      </w:pPr>
      <w:r>
        <w:lastRenderedPageBreak/>
        <w:t xml:space="preserve">Tour of </w:t>
      </w:r>
      <w:r w:rsidR="002D3DA1">
        <w:t>M</w:t>
      </w:r>
      <w:r>
        <w:t>odules</w:t>
      </w:r>
    </w:p>
    <w:p w14:paraId="6C999B7A" w14:textId="70DB844F" w:rsidR="00127356" w:rsidRDefault="00127356" w:rsidP="00127356">
      <w:r w:rsidRPr="00127356">
        <w:rPr>
          <w:noProof/>
        </w:rPr>
        <w:drawing>
          <wp:inline distT="0" distB="0" distL="0" distR="0" wp14:anchorId="306FBD91" wp14:editId="061276D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D64C2E3" w14:textId="77777777" w:rsidR="00127356" w:rsidRDefault="00127356" w:rsidP="00127356"/>
    <w:p w14:paraId="32E62884" w14:textId="6495AEF9" w:rsidR="00127356" w:rsidRPr="00127356" w:rsidRDefault="00127356" w:rsidP="00127356">
      <w:r w:rsidRPr="00127356">
        <w:rPr>
          <w:noProof/>
        </w:rPr>
        <w:drawing>
          <wp:inline distT="0" distB="0" distL="0" distR="0" wp14:anchorId="5D666B9C" wp14:editId="4A06897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7EA9E47" w14:textId="7182A7E1" w:rsidR="007E0232" w:rsidRDefault="007E0232" w:rsidP="007E0232">
      <w:pPr>
        <w:pStyle w:val="Heading3"/>
      </w:pPr>
      <w:r>
        <w:lastRenderedPageBreak/>
        <w:t xml:space="preserve">Tour of </w:t>
      </w:r>
      <w:r w:rsidR="002D3DA1">
        <w:t>D</w:t>
      </w:r>
      <w:r w:rsidR="00397ACA">
        <w:t xml:space="preserve">evelopment </w:t>
      </w:r>
      <w:r w:rsidR="002D3DA1">
        <w:t>K</w:t>
      </w:r>
      <w:r w:rsidR="00397ACA">
        <w:t>its</w:t>
      </w:r>
    </w:p>
    <w:p w14:paraId="30018DC1" w14:textId="4FD48708" w:rsidR="008E1513" w:rsidRDefault="008A1C8E" w:rsidP="008E1513">
      <w:pPr>
        <w:pStyle w:val="Heading4"/>
        <w:rPr>
          <w:ins w:id="34" w:author="Greg Landry" w:date="2017-02-28T11:39:00Z"/>
        </w:rPr>
      </w:pPr>
      <w:ins w:id="35" w:author="Greg Landry" w:date="2017-02-28T11:41:00Z">
        <w:r>
          <w:rPr>
            <w:noProof/>
          </w:rPr>
          <w:drawing>
            <wp:anchor distT="0" distB="0" distL="114300" distR="114300" simplePos="0" relativeHeight="251668480" behindDoc="0" locked="0" layoutInCell="1" allowOverlap="1" wp14:anchorId="6837C91B" wp14:editId="1B4A2780">
              <wp:simplePos x="0" y="0"/>
              <wp:positionH relativeFrom="column">
                <wp:posOffset>3609833</wp:posOffset>
              </wp:positionH>
              <wp:positionV relativeFrom="paragraph">
                <wp:posOffset>124479</wp:posOffset>
              </wp:positionV>
              <wp:extent cx="2258856" cy="1480346"/>
              <wp:effectExtent l="0" t="0" r="8255" b="5715"/>
              <wp:wrapSquare wrapText="bothSides"/>
              <wp:docPr id="18" name="Picture 18" descr="C:\Users\Greg\Documents\WICED\WICED-Studio-4.1\43xxx_Wi-Fi\platforms\BCM943907AEVAL1F\schematics\43907AEVAL1F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Documents\WICED\WICED-Studio-4.1\43xxx_Wi-Fi\platforms\BCM943907AEVAL1F\schematics\43907AEVAL1F_TOP.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841" t="6685" r="4456" b="7143"/>
                      <a:stretch/>
                    </pic:blipFill>
                    <pic:spPr bwMode="auto">
                      <a:xfrm>
                        <a:off x="0" y="0"/>
                        <a:ext cx="2258856" cy="14803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6" w:author="Greg Landry" w:date="2017-02-28T11:39:00Z">
        <w:r w:rsidR="008E1513">
          <w:fldChar w:fldCharType="begin"/>
        </w:r>
        <w:r w:rsidR="008E1513">
          <w:instrText xml:space="preserve"> HYPERLINK "http://www.cypress.com/products/ieee-80211abgn-wlan-bluetooth-edr-usb-sdio-and-pcie" </w:instrText>
        </w:r>
        <w:r w:rsidR="008E1513">
          <w:fldChar w:fldCharType="separate"/>
        </w:r>
        <w:r w:rsidR="008E1513" w:rsidRPr="005D6132">
          <w:rPr>
            <w:rStyle w:val="Hyperlink"/>
          </w:rPr>
          <w:t>Cypress BCM943</w:t>
        </w:r>
        <w:r w:rsidR="008E1513">
          <w:rPr>
            <w:rStyle w:val="Hyperlink"/>
          </w:rPr>
          <w:t>907AEVAL1F</w:t>
        </w:r>
        <w:r w:rsidR="008E1513">
          <w:rPr>
            <w:rStyle w:val="Hyperlink"/>
          </w:rPr>
          <w:fldChar w:fldCharType="end"/>
        </w:r>
      </w:ins>
    </w:p>
    <w:p w14:paraId="7AF64D86" w14:textId="77777777" w:rsidR="008A1C8E" w:rsidRDefault="008E1513">
      <w:pPr>
        <w:pStyle w:val="ListParagraph"/>
        <w:numPr>
          <w:ilvl w:val="0"/>
          <w:numId w:val="29"/>
        </w:numPr>
        <w:spacing w:after="0"/>
        <w:rPr>
          <w:ins w:id="37" w:author="Greg Landry" w:date="2017-02-28T11:40:00Z"/>
        </w:rPr>
        <w:pPrChange w:id="38" w:author="Greg Landry" w:date="2017-02-28T11:41:00Z">
          <w:pPr>
            <w:pStyle w:val="ListParagraph"/>
            <w:numPr>
              <w:numId w:val="29"/>
            </w:numPr>
            <w:ind w:hanging="360"/>
          </w:pPr>
        </w:pPrChange>
      </w:pPr>
      <w:ins w:id="39" w:author="Greg Landry" w:date="2017-02-28T11:40:00Z">
        <w:r w:rsidRPr="00F304D3">
          <w:rPr>
            <w:bCs/>
          </w:rPr>
          <w:t>Dual band 2.4 and 5GHz</w:t>
        </w:r>
        <w:r>
          <w:rPr>
            <w:bCs/>
          </w:rPr>
          <w:t xml:space="preserve"> WiFi</w:t>
        </w:r>
        <w:r w:rsidRPr="00F304D3">
          <w:rPr>
            <w:bCs/>
          </w:rPr>
          <w:t>, 1x1 11n</w:t>
        </w:r>
      </w:ins>
    </w:p>
    <w:p w14:paraId="0AFFDB0F" w14:textId="0BC703DE" w:rsidR="008A1C8E" w:rsidRDefault="008A1C8E">
      <w:pPr>
        <w:pStyle w:val="ListParagraph"/>
        <w:numPr>
          <w:ilvl w:val="0"/>
          <w:numId w:val="29"/>
        </w:numPr>
        <w:spacing w:after="0"/>
        <w:rPr>
          <w:ins w:id="40" w:author="Greg Landry" w:date="2017-02-28T11:40:00Z"/>
        </w:rPr>
        <w:pPrChange w:id="41" w:author="Greg Landry" w:date="2017-02-28T11:41:00Z">
          <w:pPr>
            <w:pStyle w:val="ListParagraph"/>
            <w:numPr>
              <w:numId w:val="29"/>
            </w:numPr>
            <w:ind w:hanging="360"/>
          </w:pPr>
        </w:pPrChange>
      </w:pPr>
      <w:ins w:id="42" w:author="Greg Landry" w:date="2017-02-28T11:42:00Z">
        <w:r>
          <w:t>Ethernet</w:t>
        </w:r>
      </w:ins>
    </w:p>
    <w:p w14:paraId="5813D4F7" w14:textId="77777777" w:rsidR="003E4564" w:rsidRPr="00F304D3" w:rsidRDefault="003E4564">
      <w:pPr>
        <w:numPr>
          <w:ilvl w:val="0"/>
          <w:numId w:val="29"/>
        </w:numPr>
        <w:spacing w:after="0"/>
        <w:rPr>
          <w:ins w:id="43" w:author="Greg Landry" w:date="2017-02-28T11:40:00Z"/>
        </w:rPr>
        <w:pPrChange w:id="44" w:author="Greg Landry" w:date="2017-02-28T11:41:00Z">
          <w:pPr>
            <w:numPr>
              <w:numId w:val="29"/>
            </w:numPr>
            <w:ind w:left="720" w:hanging="360"/>
          </w:pPr>
        </w:pPrChange>
      </w:pPr>
      <w:ins w:id="45" w:author="Greg Landry" w:date="2017-02-28T11:40:00Z">
        <w:r w:rsidRPr="00F304D3">
          <w:rPr>
            <w:bCs/>
          </w:rPr>
          <w:t>SOC w/ ARM CR4 320Mhz</w:t>
        </w:r>
      </w:ins>
    </w:p>
    <w:p w14:paraId="0BDDF009" w14:textId="77777777" w:rsidR="003E4564" w:rsidRPr="00F304D3" w:rsidRDefault="003E4564">
      <w:pPr>
        <w:numPr>
          <w:ilvl w:val="0"/>
          <w:numId w:val="29"/>
        </w:numPr>
        <w:spacing w:after="0"/>
        <w:rPr>
          <w:ins w:id="46" w:author="Greg Landry" w:date="2017-02-28T11:40:00Z"/>
        </w:rPr>
        <w:pPrChange w:id="47" w:author="Greg Landry" w:date="2017-02-28T11:41:00Z">
          <w:pPr>
            <w:numPr>
              <w:numId w:val="29"/>
            </w:numPr>
            <w:ind w:left="720" w:hanging="360"/>
          </w:pPr>
        </w:pPrChange>
      </w:pPr>
      <w:ins w:id="48" w:author="Greg Landry" w:date="2017-02-28T11:40:00Z">
        <w:r w:rsidRPr="00F304D3">
          <w:rPr>
            <w:bCs/>
          </w:rPr>
          <w:t>2MB on chip RAM</w:t>
        </w:r>
      </w:ins>
    </w:p>
    <w:p w14:paraId="01132F8D" w14:textId="5C4E4237" w:rsidR="003E4564" w:rsidRDefault="003E4564">
      <w:pPr>
        <w:pStyle w:val="ListParagraph"/>
        <w:numPr>
          <w:ilvl w:val="0"/>
          <w:numId w:val="29"/>
        </w:numPr>
        <w:spacing w:after="0"/>
        <w:rPr>
          <w:ins w:id="49" w:author="Greg Landry" w:date="2017-02-28T11:39:00Z"/>
        </w:rPr>
        <w:pPrChange w:id="50" w:author="Greg Landry" w:date="2017-02-28T11:41:00Z">
          <w:pPr>
            <w:pStyle w:val="ListParagraph"/>
            <w:numPr>
              <w:numId w:val="29"/>
            </w:numPr>
            <w:ind w:hanging="360"/>
          </w:pPr>
        </w:pPrChange>
      </w:pPr>
      <w:ins w:id="51" w:author="Greg Landry" w:date="2017-02-28T11:40:00Z">
        <w:r w:rsidRPr="00F304D3">
          <w:rPr>
            <w:bCs/>
          </w:rPr>
          <w:t>Secure OTP and HW crypto engine</w:t>
        </w:r>
      </w:ins>
    </w:p>
    <w:p w14:paraId="6878E0F5" w14:textId="77777777" w:rsidR="008E1513" w:rsidRDefault="008E1513" w:rsidP="008E1513">
      <w:pPr>
        <w:pStyle w:val="ListParagraph"/>
        <w:numPr>
          <w:ilvl w:val="0"/>
          <w:numId w:val="29"/>
        </w:numPr>
        <w:rPr>
          <w:ins w:id="52" w:author="Greg Landry" w:date="2017-02-28T11:39:00Z"/>
        </w:rPr>
      </w:pPr>
      <w:ins w:id="53" w:author="Greg Landry" w:date="2017-02-28T11:39:00Z">
        <w:r>
          <w:t>USB JTAG Programmer/Debugger</w:t>
        </w:r>
      </w:ins>
    </w:p>
    <w:p w14:paraId="4511D194" w14:textId="77777777" w:rsidR="008E1513" w:rsidRDefault="008E1513" w:rsidP="002D3DA1">
      <w:pPr>
        <w:pStyle w:val="Heading4"/>
        <w:rPr>
          <w:ins w:id="54" w:author="Greg Landry" w:date="2017-02-28T11:39:00Z"/>
        </w:rPr>
      </w:pPr>
    </w:p>
    <w:p w14:paraId="1EC6C9DC" w14:textId="1EDF236F" w:rsidR="007E0232" w:rsidRDefault="005D6132" w:rsidP="002D3DA1">
      <w:pPr>
        <w:pStyle w:val="Heading4"/>
      </w:pPr>
      <w:r>
        <w:rPr>
          <w:noProof/>
        </w:rPr>
        <w:drawing>
          <wp:anchor distT="0" distB="0" distL="114300" distR="114300" simplePos="0" relativeHeight="251658240" behindDoc="1" locked="0" layoutInCell="1" allowOverlap="1" wp14:anchorId="19B616BE" wp14:editId="4F606DC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29" w:history="1">
        <w:r w:rsidR="00F73D65" w:rsidRPr="005D6132">
          <w:rPr>
            <w:rStyle w:val="Hyperlink"/>
          </w:rPr>
          <w:t xml:space="preserve">Cypress </w:t>
        </w:r>
        <w:r w:rsidRPr="005D6132">
          <w:rPr>
            <w:rStyle w:val="Hyperlink"/>
          </w:rPr>
          <w:t>BCM94343WWCD1_EVB Evaluation and Development Kit</w:t>
        </w:r>
      </w:hyperlink>
    </w:p>
    <w:p w14:paraId="7A19B78F" w14:textId="06464507" w:rsidR="005D6132" w:rsidRDefault="00365F59" w:rsidP="005D6132">
      <w:pPr>
        <w:pStyle w:val="ListParagraph"/>
        <w:numPr>
          <w:ilvl w:val="0"/>
          <w:numId w:val="29"/>
        </w:numPr>
      </w:pPr>
      <w:r>
        <w:t>Wi-Fi</w:t>
      </w:r>
      <w:r w:rsidR="005D6132">
        <w:t xml:space="preserve"> + BLE combo kit (BCM4343W)</w:t>
      </w:r>
    </w:p>
    <w:p w14:paraId="47A3D79E" w14:textId="77777777" w:rsidR="005D6132" w:rsidRDefault="005D6132" w:rsidP="005D6132">
      <w:pPr>
        <w:pStyle w:val="ListParagraph"/>
        <w:numPr>
          <w:ilvl w:val="0"/>
          <w:numId w:val="29"/>
        </w:numPr>
      </w:pPr>
      <w:r>
        <w:t>512kB Flash, 128kB SRAM, 8Mb SPI Flash</w:t>
      </w:r>
    </w:p>
    <w:p w14:paraId="7393AD2D" w14:textId="233D244B" w:rsidR="005D6132" w:rsidRDefault="005D6132" w:rsidP="005D6132">
      <w:pPr>
        <w:pStyle w:val="ListParagraph"/>
        <w:numPr>
          <w:ilvl w:val="0"/>
          <w:numId w:val="29"/>
        </w:numPr>
      </w:pPr>
      <w:r>
        <w:t>2 User Buttons, 2 User LEDs</w:t>
      </w:r>
    </w:p>
    <w:p w14:paraId="03677CF4" w14:textId="74426D5F" w:rsidR="005D6132" w:rsidRDefault="005D6132" w:rsidP="005D6132">
      <w:pPr>
        <w:pStyle w:val="ListParagraph"/>
        <w:numPr>
          <w:ilvl w:val="0"/>
          <w:numId w:val="29"/>
        </w:numPr>
      </w:pPr>
      <w:r>
        <w:t>Thermistor</w:t>
      </w:r>
    </w:p>
    <w:p w14:paraId="336ABBDD" w14:textId="13A85EB1" w:rsidR="005D6132" w:rsidRDefault="005D6132" w:rsidP="005D6132">
      <w:pPr>
        <w:pStyle w:val="ListParagraph"/>
        <w:numPr>
          <w:ilvl w:val="0"/>
          <w:numId w:val="29"/>
        </w:numPr>
      </w:pPr>
      <w:r>
        <w:t>USB JTAG Programmer/Debugger</w:t>
      </w:r>
    </w:p>
    <w:p w14:paraId="41AC95A7" w14:textId="42989286" w:rsidR="005D6132" w:rsidRDefault="005D6132" w:rsidP="005D6132"/>
    <w:p w14:paraId="4B3ABC03" w14:textId="073357CE" w:rsidR="007E0232" w:rsidRDefault="006D315B" w:rsidP="002D3DA1">
      <w:pPr>
        <w:pStyle w:val="Heading4"/>
      </w:pPr>
      <w:hyperlink r:id="rId30" w:history="1">
        <w:r w:rsidR="007E0232" w:rsidRPr="005302CD">
          <w:rPr>
            <w:rStyle w:val="Hyperlink"/>
          </w:rPr>
          <w:t>Avnet</w:t>
        </w:r>
        <w:r w:rsidR="00871379" w:rsidRPr="005302CD">
          <w:rPr>
            <w:rStyle w:val="Hyperlink"/>
          </w:rPr>
          <w:t xml:space="preserve"> </w:t>
        </w:r>
        <w:r w:rsidR="005302CD" w:rsidRPr="005302CD">
          <w:rPr>
            <w:rStyle w:val="Hyperlink"/>
          </w:rPr>
          <w:t>BCM4343W IoT Starter Kit</w:t>
        </w:r>
      </w:hyperlink>
    </w:p>
    <w:p w14:paraId="57BC2418" w14:textId="403F7A4B" w:rsidR="005302CD" w:rsidRDefault="005D6132" w:rsidP="005302CD">
      <w:pPr>
        <w:pStyle w:val="ListParagraph"/>
        <w:numPr>
          <w:ilvl w:val="0"/>
          <w:numId w:val="29"/>
        </w:numPr>
      </w:pPr>
      <w:r w:rsidRPr="00723554">
        <w:rPr>
          <w:noProof/>
        </w:rPr>
        <w:drawing>
          <wp:anchor distT="0" distB="0" distL="114300" distR="114300" simplePos="0" relativeHeight="251659264" behindDoc="1" locked="0" layoutInCell="1" allowOverlap="1" wp14:anchorId="41603027" wp14:editId="7CFED6BC">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1">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59">
        <w:t>Wi-Fi</w:t>
      </w:r>
      <w:r w:rsidR="005302CD">
        <w:t xml:space="preserve"> + BLE combo kit</w:t>
      </w:r>
      <w:r w:rsidR="00D5793E">
        <w:t xml:space="preserve"> (BCM4343W)</w:t>
      </w:r>
    </w:p>
    <w:p w14:paraId="4BB9037E" w14:textId="15A76C5B" w:rsidR="005302CD" w:rsidRDefault="005302CD" w:rsidP="005302CD">
      <w:pPr>
        <w:pStyle w:val="ListParagraph"/>
        <w:numPr>
          <w:ilvl w:val="0"/>
          <w:numId w:val="29"/>
        </w:numPr>
      </w:pPr>
      <w:r>
        <w:t>512kB Flash, 128kB SRAM, 8Mb SPI Flash</w:t>
      </w:r>
    </w:p>
    <w:p w14:paraId="67C197A4" w14:textId="3B7713ED" w:rsidR="005302CD" w:rsidRDefault="005302CD" w:rsidP="005302CD">
      <w:pPr>
        <w:pStyle w:val="ListParagraph"/>
        <w:numPr>
          <w:ilvl w:val="0"/>
          <w:numId w:val="29"/>
        </w:numPr>
      </w:pPr>
      <w:r>
        <w:t>1 User Button, 2 User LEDs</w:t>
      </w:r>
    </w:p>
    <w:p w14:paraId="1B168294" w14:textId="05D37F6E" w:rsidR="005302CD" w:rsidRDefault="005302CD" w:rsidP="005302CD">
      <w:pPr>
        <w:pStyle w:val="ListParagraph"/>
        <w:numPr>
          <w:ilvl w:val="0"/>
          <w:numId w:val="29"/>
        </w:numPr>
      </w:pPr>
      <w:r>
        <w:t>Ambient Light Sensor</w:t>
      </w:r>
    </w:p>
    <w:p w14:paraId="499C220F" w14:textId="0922B59A" w:rsidR="005302CD" w:rsidRDefault="005302CD" w:rsidP="005302CD">
      <w:pPr>
        <w:pStyle w:val="ListParagraph"/>
        <w:numPr>
          <w:ilvl w:val="0"/>
          <w:numId w:val="29"/>
        </w:numPr>
      </w:pPr>
      <w:r>
        <w:t>Arduino Compatible Headers</w:t>
      </w:r>
    </w:p>
    <w:p w14:paraId="3101BC64" w14:textId="476D2A19" w:rsidR="005302CD" w:rsidRDefault="005302CD" w:rsidP="005302CD">
      <w:pPr>
        <w:pStyle w:val="ListParagraph"/>
        <w:numPr>
          <w:ilvl w:val="0"/>
          <w:numId w:val="29"/>
        </w:numPr>
      </w:pPr>
      <w:r>
        <w:t>USB JTAG Programmer/Debugger</w:t>
      </w:r>
    </w:p>
    <w:p w14:paraId="3C51FBA4" w14:textId="6EBAA129" w:rsidR="00871379" w:rsidRDefault="00871379" w:rsidP="00F672F4"/>
    <w:p w14:paraId="715F2DB1" w14:textId="77777777" w:rsidR="005D6132" w:rsidRDefault="005D6132" w:rsidP="00F672F4"/>
    <w:p w14:paraId="274B96AF" w14:textId="083D48C9" w:rsidR="007E0232" w:rsidRDefault="005D6132" w:rsidP="002D3DA1">
      <w:pPr>
        <w:pStyle w:val="Heading4"/>
        <w:rPr>
          <w:rStyle w:val="Hyperlink"/>
        </w:rPr>
      </w:pPr>
      <w:r>
        <w:rPr>
          <w:noProof/>
        </w:rPr>
        <w:drawing>
          <wp:anchor distT="0" distB="0" distL="114300" distR="114300" simplePos="0" relativeHeight="251660288" behindDoc="1" locked="0" layoutInCell="1" allowOverlap="1" wp14:anchorId="4DF91E16" wp14:editId="27D850C5">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3" w:history="1">
        <w:proofErr w:type="spellStart"/>
        <w:r w:rsidR="007E0232" w:rsidRPr="00871379">
          <w:rPr>
            <w:rStyle w:val="Hyperlink"/>
          </w:rPr>
          <w:t>Adafruit</w:t>
        </w:r>
        <w:proofErr w:type="spellEnd"/>
        <w:r w:rsidR="007E0232" w:rsidRPr="00871379">
          <w:rPr>
            <w:rStyle w:val="Hyperlink"/>
          </w:rPr>
          <w:t xml:space="preserve"> Feather</w:t>
        </w:r>
      </w:hyperlink>
    </w:p>
    <w:p w14:paraId="7B9DB20F" w14:textId="5B9EDD1A" w:rsidR="005302CD" w:rsidRDefault="00365F59" w:rsidP="005302CD">
      <w:pPr>
        <w:pStyle w:val="ListParagraph"/>
        <w:numPr>
          <w:ilvl w:val="0"/>
          <w:numId w:val="30"/>
        </w:numPr>
      </w:pPr>
      <w:r>
        <w:t>Wi-Fi</w:t>
      </w:r>
      <w:r w:rsidR="005302CD">
        <w:t xml:space="preserve"> kit</w:t>
      </w:r>
      <w:r w:rsidR="00D5793E">
        <w:t xml:space="preserve"> (BCM43362)</w:t>
      </w:r>
    </w:p>
    <w:p w14:paraId="1780E701" w14:textId="291C819F" w:rsidR="005302CD" w:rsidRDefault="005302CD" w:rsidP="005302CD">
      <w:pPr>
        <w:pStyle w:val="ListParagraph"/>
        <w:numPr>
          <w:ilvl w:val="0"/>
          <w:numId w:val="30"/>
        </w:numPr>
      </w:pPr>
      <w:r>
        <w:t>128kB Flash, 16kB SRAM, 16Mb SPI Flash</w:t>
      </w:r>
    </w:p>
    <w:p w14:paraId="2A9E012E" w14:textId="763B48D3" w:rsidR="005302CD" w:rsidRDefault="005302CD" w:rsidP="005302CD">
      <w:pPr>
        <w:pStyle w:val="ListParagraph"/>
        <w:numPr>
          <w:ilvl w:val="0"/>
          <w:numId w:val="30"/>
        </w:numPr>
      </w:pPr>
      <w:r>
        <w:t>Programmable using Arduino IDE</w:t>
      </w:r>
    </w:p>
    <w:p w14:paraId="52BC56A4" w14:textId="268E5B9A" w:rsidR="005302CD" w:rsidRPr="005302CD" w:rsidRDefault="005302CD" w:rsidP="005302CD">
      <w:pPr>
        <w:pStyle w:val="ListParagraph"/>
        <w:numPr>
          <w:ilvl w:val="0"/>
          <w:numId w:val="30"/>
        </w:numPr>
      </w:pPr>
      <w:r>
        <w:t>USB Bootloader</w:t>
      </w:r>
    </w:p>
    <w:p w14:paraId="620242DD" w14:textId="2ED9457F" w:rsidR="00871379" w:rsidRDefault="00871379" w:rsidP="00F672F4"/>
    <w:p w14:paraId="6B68CD5E" w14:textId="77777777" w:rsidR="005D6132" w:rsidRDefault="005D6132" w:rsidP="00F672F4"/>
    <w:p w14:paraId="19E07804" w14:textId="0FBAA039" w:rsidR="007E0232" w:rsidRPr="000C2ECE" w:rsidRDefault="000C2ECE" w:rsidP="002D3DA1">
      <w:pPr>
        <w:pStyle w:val="Heading4"/>
        <w:rPr>
          <w:rStyle w:val="Hyperlink"/>
        </w:rPr>
      </w:pPr>
      <w:r>
        <w:lastRenderedPageBreak/>
        <w:fldChar w:fldCharType="begin"/>
      </w:r>
      <w:r>
        <w:instrText xml:space="preserve"> HYPERLINK "https://www.electricimp.com/platform/" </w:instrText>
      </w:r>
      <w:r>
        <w:fldChar w:fldCharType="separate"/>
      </w:r>
      <w:r w:rsidR="007E0232" w:rsidRPr="000C2ECE">
        <w:rPr>
          <w:rStyle w:val="Hyperlink"/>
        </w:rPr>
        <w:t>Electric Imp</w:t>
      </w:r>
    </w:p>
    <w:p w14:paraId="12DCD659" w14:textId="0A8AF1C1" w:rsidR="005D6132" w:rsidRDefault="000C2ECE" w:rsidP="005D6132">
      <w:pPr>
        <w:pStyle w:val="ListParagraph"/>
        <w:numPr>
          <w:ilvl w:val="0"/>
          <w:numId w:val="33"/>
        </w:numPr>
      </w:pPr>
      <w:r>
        <w:rPr>
          <w:rFonts w:asciiTheme="majorHAnsi" w:eastAsiaTheme="majorEastAsia" w:hAnsiTheme="majorHAnsi" w:cstheme="majorBidi"/>
          <w:i/>
          <w:iCs/>
          <w:color w:val="2E74B5" w:themeColor="accent1" w:themeShade="BF"/>
        </w:rPr>
        <w:fldChar w:fldCharType="end"/>
      </w:r>
      <w:r w:rsidR="00365F59">
        <w:t>Wi-Fi</w:t>
      </w:r>
      <w:r w:rsidR="005D6132">
        <w:t xml:space="preserve"> kit (</w:t>
      </w:r>
      <w:r w:rsidR="00637FB6">
        <w:t xml:space="preserve">IMP003- </w:t>
      </w:r>
      <w:r w:rsidR="005D6132">
        <w:t>BCM43362</w:t>
      </w:r>
      <w:r w:rsidR="00637FB6">
        <w:t>, IMP005 – BCM43907</w:t>
      </w:r>
      <w:r w:rsidR="005D6132">
        <w:t>)</w:t>
      </w:r>
    </w:p>
    <w:p w14:paraId="3E9F26A7" w14:textId="05A16D3F" w:rsidR="005D6132" w:rsidRPr="005D6132" w:rsidRDefault="000C2ECE" w:rsidP="005D6132">
      <w:pPr>
        <w:pStyle w:val="ListParagraph"/>
        <w:numPr>
          <w:ilvl w:val="0"/>
          <w:numId w:val="33"/>
        </w:numPr>
      </w:pPr>
      <w:r>
        <w:t>Programmable using imp IDE</w:t>
      </w:r>
    </w:p>
    <w:p w14:paraId="296A56CD" w14:textId="1740BF4A" w:rsidR="000C2ECE" w:rsidDel="008E1513" w:rsidRDefault="000C2ECE" w:rsidP="002D3DA1">
      <w:pPr>
        <w:pStyle w:val="Heading4"/>
        <w:rPr>
          <w:del w:id="55" w:author="Greg Landry" w:date="2017-02-28T11:39:00Z"/>
        </w:rPr>
      </w:pPr>
    </w:p>
    <w:p w14:paraId="6F90C346" w14:textId="29F74291" w:rsidR="000C2ECE" w:rsidDel="008E1513" w:rsidRDefault="000C2ECE" w:rsidP="002D3DA1">
      <w:pPr>
        <w:pStyle w:val="Heading4"/>
        <w:rPr>
          <w:del w:id="56" w:author="Greg Landry" w:date="2017-02-28T11:39:00Z"/>
        </w:rPr>
      </w:pPr>
    </w:p>
    <w:p w14:paraId="1FA0353D" w14:textId="0DC16F7F" w:rsidR="000C2ECE" w:rsidDel="008E1513" w:rsidRDefault="000C2ECE" w:rsidP="002D3DA1">
      <w:pPr>
        <w:pStyle w:val="Heading4"/>
        <w:rPr>
          <w:del w:id="57" w:author="Greg Landry" w:date="2017-02-28T11:39:00Z"/>
        </w:rPr>
      </w:pPr>
    </w:p>
    <w:p w14:paraId="602732B6" w14:textId="50DF252A" w:rsidR="000C2ECE" w:rsidDel="008E1513" w:rsidRDefault="000C2ECE" w:rsidP="002D3DA1">
      <w:pPr>
        <w:pStyle w:val="Heading4"/>
        <w:rPr>
          <w:del w:id="58" w:author="Greg Landry" w:date="2017-02-28T11:39:00Z"/>
        </w:rPr>
      </w:pPr>
    </w:p>
    <w:p w14:paraId="5AD149E1" w14:textId="1BA1A7C8" w:rsidR="000C2ECE" w:rsidDel="008E1513" w:rsidRDefault="000C2ECE" w:rsidP="002D3DA1">
      <w:pPr>
        <w:pStyle w:val="Heading4"/>
        <w:rPr>
          <w:del w:id="59" w:author="Greg Landry" w:date="2017-02-28T11:39:00Z"/>
        </w:rPr>
      </w:pPr>
    </w:p>
    <w:p w14:paraId="2A0C2DCF" w14:textId="23AE703C" w:rsidR="000C2ECE" w:rsidDel="008E1513" w:rsidRDefault="000C2ECE" w:rsidP="002D3DA1">
      <w:pPr>
        <w:pStyle w:val="Heading4"/>
        <w:rPr>
          <w:del w:id="60" w:author="Greg Landry" w:date="2017-02-28T11:39:00Z"/>
        </w:rPr>
      </w:pPr>
    </w:p>
    <w:p w14:paraId="30461559" w14:textId="761479B2" w:rsidR="000C2ECE" w:rsidDel="008E1513" w:rsidRDefault="000C2ECE" w:rsidP="002D3DA1">
      <w:pPr>
        <w:pStyle w:val="Heading4"/>
        <w:rPr>
          <w:del w:id="61" w:author="Greg Landry" w:date="2017-02-28T11:39:00Z"/>
        </w:rPr>
      </w:pPr>
    </w:p>
    <w:p w14:paraId="5368ED05" w14:textId="73AE9651" w:rsidR="007E0232" w:rsidRDefault="006D315B" w:rsidP="002D3DA1">
      <w:pPr>
        <w:pStyle w:val="Heading4"/>
        <w:rPr>
          <w:rStyle w:val="Hyperlink"/>
        </w:rPr>
      </w:pPr>
      <w:hyperlink r:id="rId34" w:history="1">
        <w:proofErr w:type="spellStart"/>
        <w:r w:rsidR="007E0232" w:rsidRPr="00871379">
          <w:rPr>
            <w:rStyle w:val="Hyperlink"/>
          </w:rPr>
          <w:t>Inventek</w:t>
        </w:r>
        <w:proofErr w:type="spellEnd"/>
      </w:hyperlink>
    </w:p>
    <w:p w14:paraId="473B6D49" w14:textId="7A10E816" w:rsidR="005D6132" w:rsidRDefault="005D6132" w:rsidP="00D5793E">
      <w:r>
        <w:t>ISM43362-M3G-EVB</w:t>
      </w:r>
    </w:p>
    <w:p w14:paraId="0865DF63" w14:textId="4F148338" w:rsidR="005D6132" w:rsidRDefault="00365F59" w:rsidP="005D6132">
      <w:pPr>
        <w:pStyle w:val="ListParagraph"/>
        <w:numPr>
          <w:ilvl w:val="0"/>
          <w:numId w:val="32"/>
        </w:numPr>
      </w:pPr>
      <w:r>
        <w:t>Wi-Fi</w:t>
      </w:r>
      <w:r w:rsidR="005D6132">
        <w:t xml:space="preserve"> Kit (BCM43362)</w:t>
      </w:r>
    </w:p>
    <w:p w14:paraId="007B2FCA" w14:textId="04262DA2" w:rsidR="00637FB6" w:rsidRDefault="000E2369" w:rsidP="00637FB6">
      <w:pPr>
        <w:pStyle w:val="ListParagraph"/>
        <w:numPr>
          <w:ilvl w:val="0"/>
          <w:numId w:val="32"/>
        </w:numPr>
      </w:pPr>
      <w:r>
        <w:rPr>
          <w:noProof/>
        </w:rPr>
        <w:drawing>
          <wp:anchor distT="0" distB="0" distL="114300" distR="114300" simplePos="0" relativeHeight="251661312" behindDoc="1" locked="0" layoutInCell="1" allowOverlap="1" wp14:anchorId="5A802C2C" wp14:editId="540A4B1A">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637FB6">
        <w:t>2 User Buttons, 2 User LEDs</w:t>
      </w:r>
    </w:p>
    <w:p w14:paraId="10E5172D" w14:textId="288B541A" w:rsidR="00637FB6" w:rsidRDefault="00637FB6" w:rsidP="00637FB6">
      <w:pPr>
        <w:pStyle w:val="ListParagraph"/>
        <w:numPr>
          <w:ilvl w:val="0"/>
          <w:numId w:val="32"/>
        </w:numPr>
      </w:pPr>
      <w:r>
        <w:t>Thermistor</w:t>
      </w:r>
    </w:p>
    <w:p w14:paraId="3FB6D511" w14:textId="5CF097C8" w:rsidR="00637FB6" w:rsidRDefault="00637FB6" w:rsidP="00637FB6">
      <w:pPr>
        <w:pStyle w:val="ListParagraph"/>
        <w:numPr>
          <w:ilvl w:val="0"/>
          <w:numId w:val="32"/>
        </w:numPr>
      </w:pPr>
      <w:r>
        <w:t>USB JTAG Programmer/Debugger</w:t>
      </w:r>
    </w:p>
    <w:p w14:paraId="453C1580" w14:textId="3E0E6CDB" w:rsidR="00637FB6" w:rsidRDefault="00637FB6" w:rsidP="00637FB6">
      <w:r>
        <w:t>ISM43340-M4G-EVB</w:t>
      </w:r>
    </w:p>
    <w:p w14:paraId="5C1D88CD" w14:textId="12D3F21C" w:rsidR="00637FB6" w:rsidRDefault="00365F59" w:rsidP="00637FB6">
      <w:pPr>
        <w:pStyle w:val="ListParagraph"/>
        <w:numPr>
          <w:ilvl w:val="0"/>
          <w:numId w:val="32"/>
        </w:numPr>
      </w:pPr>
      <w:r>
        <w:t>Wi-Fi</w:t>
      </w:r>
      <w:r w:rsidR="00637FB6">
        <w:t xml:space="preserve"> &amp; Bluetooth Combo Kit (BCM43340)</w:t>
      </w:r>
    </w:p>
    <w:p w14:paraId="7415F55D" w14:textId="77777777" w:rsidR="00637FB6" w:rsidRDefault="00637FB6" w:rsidP="00637FB6">
      <w:pPr>
        <w:pStyle w:val="ListParagraph"/>
        <w:numPr>
          <w:ilvl w:val="0"/>
          <w:numId w:val="32"/>
        </w:numPr>
      </w:pPr>
      <w:r>
        <w:t>2 User Buttons, 2 User LEDs</w:t>
      </w:r>
    </w:p>
    <w:p w14:paraId="0972E946" w14:textId="1F45E75C" w:rsidR="00637FB6" w:rsidRDefault="000E2369" w:rsidP="00637FB6">
      <w:pPr>
        <w:pStyle w:val="ListParagraph"/>
        <w:numPr>
          <w:ilvl w:val="0"/>
          <w:numId w:val="32"/>
        </w:numPr>
      </w:pPr>
      <w:r>
        <w:rPr>
          <w:noProof/>
        </w:rPr>
        <w:drawing>
          <wp:anchor distT="0" distB="0" distL="114300" distR="114300" simplePos="0" relativeHeight="251663360" behindDoc="1" locked="0" layoutInCell="1" allowOverlap="1" wp14:anchorId="28F14E5A" wp14:editId="4EDE07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637FB6">
        <w:t>Thermistor</w:t>
      </w:r>
    </w:p>
    <w:p w14:paraId="7FF93060" w14:textId="6F9AC35E" w:rsidR="00637FB6" w:rsidRDefault="00637FB6" w:rsidP="000E2369">
      <w:pPr>
        <w:pStyle w:val="ListParagraph"/>
        <w:numPr>
          <w:ilvl w:val="0"/>
          <w:numId w:val="32"/>
        </w:numPr>
      </w:pPr>
      <w:r>
        <w:t>USB JTAG Programmer/Debugger</w:t>
      </w:r>
    </w:p>
    <w:p w14:paraId="545392A1" w14:textId="63BC52F1" w:rsidR="005D6132" w:rsidRDefault="005D6132" w:rsidP="00D5793E">
      <w:pPr>
        <w:rPr>
          <w:noProof/>
        </w:rPr>
      </w:pPr>
      <w:r>
        <w:t>ISMART Arduino Shield</w:t>
      </w:r>
      <w:r w:rsidR="00637FB6" w:rsidRPr="00637FB6">
        <w:rPr>
          <w:noProof/>
        </w:rPr>
        <w:t xml:space="preserve"> </w:t>
      </w:r>
    </w:p>
    <w:p w14:paraId="67FFB3B0" w14:textId="44314FC4" w:rsidR="00637FB6" w:rsidRDefault="00365F59" w:rsidP="00637FB6">
      <w:pPr>
        <w:pStyle w:val="ListParagraph"/>
        <w:numPr>
          <w:ilvl w:val="0"/>
          <w:numId w:val="34"/>
        </w:numPr>
      </w:pPr>
      <w:r>
        <w:t>Wi-Fi</w:t>
      </w:r>
      <w:r w:rsidR="00637FB6">
        <w:t xml:space="preserve">, </w:t>
      </w:r>
      <w:r w:rsidR="000C2ECE">
        <w:t>Bluetooth</w:t>
      </w:r>
      <w:r w:rsidR="00637FB6">
        <w:t>, NFC Combo (BCM43362)</w:t>
      </w:r>
    </w:p>
    <w:p w14:paraId="529B99E1" w14:textId="47F02AB9" w:rsidR="00637FB6" w:rsidRDefault="00637FB6" w:rsidP="00637FB6">
      <w:pPr>
        <w:pStyle w:val="ListParagraph"/>
        <w:numPr>
          <w:ilvl w:val="0"/>
          <w:numId w:val="34"/>
        </w:numPr>
      </w:pPr>
      <w:r>
        <w:t>Arduino stackable shield</w:t>
      </w:r>
    </w:p>
    <w:p w14:paraId="181E2007" w14:textId="08F085AF" w:rsidR="005D6132" w:rsidRDefault="005D6132" w:rsidP="00D5793E">
      <w:r>
        <w:t>ISM43340-L77-EVB</w:t>
      </w:r>
    </w:p>
    <w:p w14:paraId="65B7EA85" w14:textId="23075B19" w:rsidR="00637FB6" w:rsidRDefault="00637FB6" w:rsidP="00637FB6">
      <w:pPr>
        <w:pStyle w:val="ListParagraph"/>
        <w:numPr>
          <w:ilvl w:val="0"/>
          <w:numId w:val="35"/>
        </w:numPr>
      </w:pPr>
      <w:r>
        <w:rPr>
          <w:noProof/>
        </w:rPr>
        <w:drawing>
          <wp:anchor distT="0" distB="0" distL="114300" distR="114300" simplePos="0" relativeHeight="251662336" behindDoc="1" locked="0" layoutInCell="1" allowOverlap="1" wp14:anchorId="62AF15B9" wp14:editId="3388EBEB">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rsidR="00365F59">
        <w:t>Wi-Fi</w:t>
      </w:r>
      <w:r>
        <w:t xml:space="preserve"> &amp; Bluetooth Combo Kit (BCM43340)</w:t>
      </w:r>
    </w:p>
    <w:p w14:paraId="08384633" w14:textId="384FF657" w:rsidR="00637FB6" w:rsidRDefault="00365F59" w:rsidP="00637FB6">
      <w:pPr>
        <w:pStyle w:val="ListParagraph"/>
        <w:numPr>
          <w:ilvl w:val="0"/>
          <w:numId w:val="35"/>
        </w:numPr>
      </w:pPr>
      <w:r>
        <w:t>Wi-Fi</w:t>
      </w:r>
      <w:r w:rsidR="00637FB6">
        <w:t xml:space="preserve"> over SDIO</w:t>
      </w:r>
    </w:p>
    <w:p w14:paraId="71E9C5B3" w14:textId="11E81BD5" w:rsidR="00637FB6" w:rsidRDefault="00637FB6" w:rsidP="00637FB6">
      <w:pPr>
        <w:pStyle w:val="ListParagraph"/>
        <w:numPr>
          <w:ilvl w:val="0"/>
          <w:numId w:val="35"/>
        </w:numPr>
      </w:pPr>
      <w:r>
        <w:t>Bluetooth over UART</w:t>
      </w:r>
    </w:p>
    <w:p w14:paraId="51298F1C" w14:textId="4263FEB6" w:rsidR="000C2ECE" w:rsidRDefault="000C2ECE" w:rsidP="00637FB6">
      <w:pPr>
        <w:pStyle w:val="ListParagraph"/>
        <w:numPr>
          <w:ilvl w:val="0"/>
          <w:numId w:val="35"/>
        </w:numPr>
      </w:pPr>
      <w:r>
        <w:t>Micro-SD Connector</w:t>
      </w:r>
    </w:p>
    <w:p w14:paraId="16DFA3DB" w14:textId="77777777" w:rsidR="000E2369" w:rsidRDefault="000E2369">
      <w:pPr>
        <w:rPr>
          <w:rFonts w:asciiTheme="majorHAnsi" w:eastAsiaTheme="majorEastAsia" w:hAnsiTheme="majorHAnsi" w:cstheme="majorBidi"/>
          <w:i/>
          <w:iCs/>
          <w:color w:val="2E74B5" w:themeColor="accent1" w:themeShade="BF"/>
        </w:rPr>
      </w:pPr>
      <w:r>
        <w:br w:type="page"/>
      </w:r>
    </w:p>
    <w:p w14:paraId="0A8EC716" w14:textId="7745249F" w:rsidR="00871379" w:rsidRDefault="000E2369" w:rsidP="00D5793E">
      <w:pPr>
        <w:pStyle w:val="Heading4"/>
        <w:rPr>
          <w:rStyle w:val="Hyperlink"/>
        </w:rPr>
      </w:pPr>
      <w:r>
        <w:rPr>
          <w:rFonts w:ascii="Helvetica" w:hAnsi="Helvetica" w:cs="Helvetica"/>
          <w:noProof/>
        </w:rPr>
        <w:lastRenderedPageBreak/>
        <w:drawing>
          <wp:anchor distT="0" distB="0" distL="114300" distR="114300" simplePos="0" relativeHeight="251664384" behindDoc="1" locked="0" layoutInCell="1" allowOverlap="1" wp14:anchorId="39B7AAB3" wp14:editId="19159EA9">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9" w:history="1">
        <w:r w:rsidR="007E0232" w:rsidRPr="00871379">
          <w:rPr>
            <w:rStyle w:val="Hyperlink"/>
          </w:rPr>
          <w:t>Particle</w:t>
        </w:r>
      </w:hyperlink>
      <w:r w:rsidR="00D5793E">
        <w:rPr>
          <w:rStyle w:val="Hyperlink"/>
        </w:rPr>
        <w:t xml:space="preserve"> </w:t>
      </w:r>
      <w:hyperlink r:id="rId40" w:history="1">
        <w:r w:rsidR="00871379" w:rsidRPr="00871379">
          <w:rPr>
            <w:rStyle w:val="Hyperlink"/>
          </w:rPr>
          <w:t>Photon</w:t>
        </w:r>
      </w:hyperlink>
    </w:p>
    <w:p w14:paraId="3782857E" w14:textId="15BCF728" w:rsidR="00D5793E" w:rsidRDefault="00365F59" w:rsidP="00D5793E">
      <w:pPr>
        <w:pStyle w:val="ListParagraph"/>
        <w:numPr>
          <w:ilvl w:val="0"/>
          <w:numId w:val="30"/>
        </w:numPr>
      </w:pPr>
      <w:r>
        <w:t>Wi-Fi</w:t>
      </w:r>
      <w:r w:rsidR="00D5793E">
        <w:t xml:space="preserve"> kit (BCM43362)</w:t>
      </w:r>
    </w:p>
    <w:p w14:paraId="63F84DB5" w14:textId="1A4DB837" w:rsidR="00D5793E" w:rsidRDefault="00D5793E" w:rsidP="00D5793E">
      <w:pPr>
        <w:pStyle w:val="ListParagraph"/>
        <w:numPr>
          <w:ilvl w:val="0"/>
          <w:numId w:val="30"/>
        </w:numPr>
      </w:pPr>
      <w:r>
        <w:t>1MB Flash, 128kB SRAM</w:t>
      </w:r>
    </w:p>
    <w:p w14:paraId="25C42831" w14:textId="25E1BD4C" w:rsidR="00397ACA" w:rsidRDefault="00397ACA" w:rsidP="00F672F4"/>
    <w:p w14:paraId="5015C42C" w14:textId="77777777" w:rsidR="000C2ECE" w:rsidRDefault="000C2ECE" w:rsidP="00F672F4"/>
    <w:p w14:paraId="13664BE8" w14:textId="77777777" w:rsidR="000C2ECE" w:rsidRDefault="000C2ECE" w:rsidP="00F672F4"/>
    <w:p w14:paraId="6059970F" w14:textId="61FE8554" w:rsidR="00E82A82" w:rsidRDefault="000C2ECE" w:rsidP="00E82A82">
      <w:pPr>
        <w:pStyle w:val="Heading4"/>
      </w:pPr>
      <w:r>
        <w:rPr>
          <w:noProof/>
        </w:rPr>
        <w:drawing>
          <wp:anchor distT="0" distB="0" distL="114300" distR="114300" simplePos="0" relativeHeight="251665408" behindDoc="1" locked="0" layoutInCell="1" allowOverlap="1" wp14:anchorId="567ACC2F" wp14:editId="0C1BD855">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2" w:history="1">
        <w:proofErr w:type="spellStart"/>
        <w:r w:rsidR="00E82A82" w:rsidRPr="009517DE">
          <w:rPr>
            <w:rStyle w:val="Hyperlink"/>
          </w:rPr>
          <w:t>SparkFun</w:t>
        </w:r>
        <w:proofErr w:type="spellEnd"/>
        <w:r w:rsidR="00E82A82" w:rsidRPr="009517DE">
          <w:rPr>
            <w:rStyle w:val="Hyperlink"/>
          </w:rPr>
          <w:t xml:space="preserve"> with Particle Photon Module</w:t>
        </w:r>
      </w:hyperlink>
    </w:p>
    <w:p w14:paraId="680507B1" w14:textId="156CA6D9" w:rsidR="00E82A82" w:rsidRDefault="00365F59" w:rsidP="00E82A82">
      <w:pPr>
        <w:pStyle w:val="ListParagraph"/>
        <w:numPr>
          <w:ilvl w:val="0"/>
          <w:numId w:val="31"/>
        </w:numPr>
      </w:pPr>
      <w:r>
        <w:t>Wi-Fi</w:t>
      </w:r>
      <w:r w:rsidR="00E82A82">
        <w:t xml:space="preserve"> kit (BCM43362)</w:t>
      </w:r>
    </w:p>
    <w:p w14:paraId="24050B10" w14:textId="77777777" w:rsidR="00E82A82" w:rsidRDefault="00E82A82" w:rsidP="00E82A82">
      <w:pPr>
        <w:pStyle w:val="ListParagraph"/>
        <w:numPr>
          <w:ilvl w:val="0"/>
          <w:numId w:val="31"/>
        </w:numPr>
      </w:pPr>
      <w:r>
        <w:t>1MB Flash, 128kB SRAM</w:t>
      </w:r>
    </w:p>
    <w:p w14:paraId="70861EA8" w14:textId="27FA7182" w:rsidR="00E82A82" w:rsidRDefault="00E82A82" w:rsidP="00E82A82">
      <w:pPr>
        <w:pStyle w:val="ListParagraph"/>
        <w:numPr>
          <w:ilvl w:val="0"/>
          <w:numId w:val="31"/>
        </w:numPr>
      </w:pPr>
      <w:r>
        <w:t>Arduino Compatible Headers</w:t>
      </w:r>
    </w:p>
    <w:p w14:paraId="6452F58F" w14:textId="1AA61E9D" w:rsidR="00E82A82" w:rsidRDefault="00E82A82" w:rsidP="00E82A82"/>
    <w:p w14:paraId="2346FE50" w14:textId="77777777" w:rsidR="000C2ECE" w:rsidRDefault="000C2ECE" w:rsidP="00E82A82"/>
    <w:p w14:paraId="4BB0DCD9" w14:textId="77777777" w:rsidR="000C2ECE" w:rsidRDefault="000C2ECE" w:rsidP="00E82A82"/>
    <w:p w14:paraId="5B154CC5" w14:textId="77777777" w:rsidR="000C2ECE" w:rsidRPr="00E82A82" w:rsidRDefault="000C2ECE" w:rsidP="00E82A82"/>
    <w:p w14:paraId="700E8E76" w14:textId="1A6B3449" w:rsidR="007E0232" w:rsidRDefault="007E0232" w:rsidP="00127356">
      <w:pPr>
        <w:pStyle w:val="Heading2"/>
        <w:pageBreakBefore/>
      </w:pPr>
      <w:r>
        <w:lastRenderedPageBreak/>
        <w:t>Exercise(s)</w:t>
      </w:r>
    </w:p>
    <w:p w14:paraId="7612B277" w14:textId="1831B2F4" w:rsidR="00397ACA" w:rsidRDefault="005C6262" w:rsidP="002D3DA1">
      <w:pPr>
        <w:pStyle w:val="Heading3"/>
      </w:pPr>
      <w:r>
        <w:t xml:space="preserve">01 </w:t>
      </w:r>
      <w:r w:rsidR="00397ACA">
        <w:t>Create a forum account</w:t>
      </w:r>
    </w:p>
    <w:p w14:paraId="5A48A2E8" w14:textId="4668E73F" w:rsidR="00C01297" w:rsidRDefault="00C01297" w:rsidP="00C01297">
      <w:pPr>
        <w:pStyle w:val="ListParagraph"/>
        <w:numPr>
          <w:ilvl w:val="0"/>
          <w:numId w:val="38"/>
        </w:numPr>
      </w:pPr>
      <w:r>
        <w:t xml:space="preserve">Go to </w:t>
      </w:r>
      <w:hyperlink r:id="rId43" w:history="1">
        <w:r w:rsidRPr="00260B00">
          <w:rPr>
            <w:rStyle w:val="Hyperlink"/>
          </w:rPr>
          <w:t>https://community.cypress.com/welcome</w:t>
        </w:r>
      </w:hyperlink>
      <w:r>
        <w:t xml:space="preserve"> </w:t>
      </w:r>
    </w:p>
    <w:p w14:paraId="6D3A1E6E" w14:textId="417C46BC" w:rsidR="00C01297" w:rsidRDefault="00C01297" w:rsidP="00C01297">
      <w:pPr>
        <w:pStyle w:val="ListParagraph"/>
        <w:numPr>
          <w:ilvl w:val="0"/>
          <w:numId w:val="38"/>
        </w:numPr>
      </w:pPr>
      <w:r>
        <w:t>If you already have an account, click “Log in” from the top right corner of the page.</w:t>
      </w:r>
    </w:p>
    <w:p w14:paraId="1F5DD531" w14:textId="1503E09A" w:rsidR="00C01297" w:rsidRDefault="00C01297" w:rsidP="00C01297">
      <w:pPr>
        <w:pStyle w:val="ListParagraph"/>
        <w:numPr>
          <w:ilvl w:val="0"/>
          <w:numId w:val="38"/>
        </w:numPr>
      </w:pPr>
      <w:r>
        <w:t>If you do not have an account, click “WICED Community” from the panel on the left and sign up for an account.</w:t>
      </w:r>
    </w:p>
    <w:p w14:paraId="57B274E2" w14:textId="1A63D092" w:rsidR="00C01297" w:rsidRDefault="00C01297" w:rsidP="00C01297">
      <w:pPr>
        <w:pStyle w:val="ListParagraph"/>
        <w:numPr>
          <w:ilvl w:val="0"/>
          <w:numId w:val="38"/>
        </w:numPr>
      </w:pPr>
      <w:r>
        <w:t>Once you are logged in, click the “WICED Wi-Fi”</w:t>
      </w:r>
      <w:bookmarkStart w:id="62" w:name="_GoBack"/>
      <w:bookmarkEnd w:id="62"/>
      <w:r>
        <w:t xml:space="preserve"> icon.</w:t>
      </w:r>
    </w:p>
    <w:p w14:paraId="1BB4EDA9" w14:textId="35EF1B94" w:rsidR="00C01297" w:rsidRDefault="00C01297" w:rsidP="00C01297">
      <w:pPr>
        <w:pStyle w:val="ListParagraph"/>
        <w:numPr>
          <w:ilvl w:val="0"/>
          <w:numId w:val="38"/>
        </w:numPr>
      </w:pPr>
      <w:r>
        <w:t>Click on the “Forums” button.</w:t>
      </w:r>
    </w:p>
    <w:p w14:paraId="4F87B5B5" w14:textId="29ABBDA0" w:rsidR="00C01297" w:rsidRDefault="00C01297" w:rsidP="00C01297">
      <w:pPr>
        <w:pStyle w:val="ListParagraph"/>
        <w:numPr>
          <w:ilvl w:val="0"/>
          <w:numId w:val="38"/>
        </w:numPr>
      </w:pPr>
      <w:r>
        <w:t>Browse the existing forum articles or search for a particular topic that interests you.</w:t>
      </w:r>
    </w:p>
    <w:p w14:paraId="17B01246" w14:textId="45AB06D8" w:rsidR="00C61F72" w:rsidRDefault="005C6262" w:rsidP="002D3DA1">
      <w:pPr>
        <w:pStyle w:val="Heading3"/>
      </w:pPr>
      <w:r>
        <w:t xml:space="preserve">02 </w:t>
      </w:r>
      <w:r w:rsidR="00C61F72">
        <w:t>Open the documentation</w:t>
      </w:r>
    </w:p>
    <w:p w14:paraId="04D65966" w14:textId="599638DD" w:rsidR="00F42857" w:rsidRDefault="00C01297" w:rsidP="00F42857">
      <w:pPr>
        <w:pStyle w:val="ListParagraph"/>
        <w:numPr>
          <w:ilvl w:val="0"/>
          <w:numId w:val="39"/>
        </w:numPr>
        <w:rPr>
          <w:ins w:id="63" w:author="Greg Landry" w:date="2017-02-28T11:47:00Z"/>
        </w:rPr>
      </w:pPr>
      <w:r>
        <w:t>Open the API.html document from the WICED S</w:t>
      </w:r>
      <w:r w:rsidR="00A968AB">
        <w:t xml:space="preserve">tudio Project Explorer or using Windows Explorer in the SDK Workspace </w:t>
      </w:r>
      <w:r w:rsidRPr="00A968AB">
        <w:rPr>
          <w:i/>
        </w:rPr>
        <w:t>d</w:t>
      </w:r>
      <w:r w:rsidR="00F42857" w:rsidRPr="00A968AB">
        <w:rPr>
          <w:i/>
        </w:rPr>
        <w:t>oc</w:t>
      </w:r>
      <w:r w:rsidR="00F42857">
        <w:t xml:space="preserve"> directory.</w:t>
      </w:r>
    </w:p>
    <w:p w14:paraId="4603887F" w14:textId="77777777" w:rsidR="006816E9" w:rsidRDefault="006816E9" w:rsidP="006816E9">
      <w:pPr>
        <w:pStyle w:val="ListParagraph"/>
        <w:rPr>
          <w:ins w:id="64" w:author="Greg Landry" w:date="2017-02-28T11:47:00Z"/>
        </w:rPr>
        <w:pPrChange w:id="65" w:author="Greg Landry" w:date="2017-02-28T11:47:00Z">
          <w:pPr>
            <w:pStyle w:val="ListParagraph"/>
            <w:numPr>
              <w:numId w:val="39"/>
            </w:numPr>
            <w:ind w:hanging="360"/>
          </w:pPr>
        </w:pPrChange>
      </w:pPr>
    </w:p>
    <w:p w14:paraId="1098566B" w14:textId="56B5CFE9" w:rsidR="006816E9" w:rsidRPr="00C01297" w:rsidRDefault="006816E9" w:rsidP="006816E9">
      <w:pPr>
        <w:pStyle w:val="ListParagraph"/>
        <w:pPrChange w:id="66" w:author="Greg Landry" w:date="2017-02-28T11:47:00Z">
          <w:pPr>
            <w:pStyle w:val="ListParagraph"/>
            <w:numPr>
              <w:numId w:val="39"/>
            </w:numPr>
            <w:ind w:hanging="360"/>
          </w:pPr>
        </w:pPrChange>
      </w:pPr>
      <w:ins w:id="67" w:author="Greg Landry" w:date="2017-02-28T11:47:00Z">
        <w:r>
          <w:t xml:space="preserve">Depending on your browser and security settings, you may need to allow ActiveX controls to get the page to display </w:t>
        </w:r>
      </w:ins>
      <w:ins w:id="68" w:author="Greg Landry" w:date="2017-02-28T11:48:00Z">
        <w:r>
          <w:t>correct</w:t>
        </w:r>
      </w:ins>
      <w:ins w:id="69" w:author="Greg Landry" w:date="2017-02-28T11:47:00Z">
        <w:r>
          <w:t>ly.</w:t>
        </w:r>
      </w:ins>
    </w:p>
    <w:sectPr w:rsidR="006816E9" w:rsidRPr="00C0129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9EB78" w14:textId="77777777" w:rsidR="006D315B" w:rsidRDefault="006D315B" w:rsidP="00DE00EC">
      <w:r>
        <w:separator/>
      </w:r>
    </w:p>
  </w:endnote>
  <w:endnote w:type="continuationSeparator" w:id="0">
    <w:p w14:paraId="199F3AEB" w14:textId="77777777" w:rsidR="006D315B" w:rsidRDefault="006D315B" w:rsidP="00DE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303515"/>
      <w:docPartObj>
        <w:docPartGallery w:val="Page Numbers (Bottom of Page)"/>
        <w:docPartUnique/>
      </w:docPartObj>
    </w:sdtPr>
    <w:sdtEndPr/>
    <w:sdtContent>
      <w:sdt>
        <w:sdtPr>
          <w:id w:val="1728636285"/>
          <w:docPartObj>
            <w:docPartGallery w:val="Page Numbers (Top of Page)"/>
            <w:docPartUnique/>
          </w:docPartObj>
        </w:sdtPr>
        <w:sdtEndPr/>
        <w:sdtContent>
          <w:p w14:paraId="387DE112" w14:textId="64B5DFDA" w:rsidR="00DE00EC" w:rsidRDefault="00DE00EC">
            <w:pPr>
              <w:pStyle w:val="Footer"/>
              <w:jc w:val="center"/>
            </w:pPr>
            <w:r>
              <w:t xml:space="preserve">Page </w:t>
            </w:r>
            <w:r>
              <w:rPr>
                <w:b/>
                <w:bCs/>
              </w:rPr>
              <w:fldChar w:fldCharType="begin"/>
            </w:r>
            <w:r>
              <w:rPr>
                <w:b/>
                <w:bCs/>
              </w:rPr>
              <w:instrText xml:space="preserve"> PAGE </w:instrText>
            </w:r>
            <w:r>
              <w:rPr>
                <w:b/>
                <w:bCs/>
              </w:rPr>
              <w:fldChar w:fldCharType="separate"/>
            </w:r>
            <w:r w:rsidR="007A7052">
              <w:rPr>
                <w:b/>
                <w:bCs/>
                <w:noProof/>
              </w:rPr>
              <w:t>6</w:t>
            </w:r>
            <w:r>
              <w:rPr>
                <w:b/>
                <w:bCs/>
              </w:rPr>
              <w:fldChar w:fldCharType="end"/>
            </w:r>
            <w:r>
              <w:t xml:space="preserve"> of </w:t>
            </w:r>
            <w:r>
              <w:rPr>
                <w:b/>
                <w:bCs/>
              </w:rPr>
              <w:fldChar w:fldCharType="begin"/>
            </w:r>
            <w:r>
              <w:rPr>
                <w:b/>
                <w:bCs/>
              </w:rPr>
              <w:instrText xml:space="preserve"> NUMPAGES  </w:instrText>
            </w:r>
            <w:r>
              <w:rPr>
                <w:b/>
                <w:bCs/>
              </w:rPr>
              <w:fldChar w:fldCharType="separate"/>
            </w:r>
            <w:r w:rsidR="007A7052">
              <w:rPr>
                <w:b/>
                <w:bCs/>
                <w:noProof/>
              </w:rPr>
              <w:t>14</w:t>
            </w:r>
            <w:r>
              <w:rPr>
                <w:b/>
                <w:bCs/>
              </w:rPr>
              <w:fldChar w:fldCharType="end"/>
            </w:r>
          </w:p>
        </w:sdtContent>
      </w:sdt>
    </w:sdtContent>
  </w:sdt>
  <w:p w14:paraId="59F74038" w14:textId="77777777" w:rsidR="00DE00EC" w:rsidRDefault="00DE00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F149BA" w14:textId="77777777" w:rsidR="006D315B" w:rsidRDefault="006D315B" w:rsidP="00DE00EC">
      <w:r>
        <w:separator/>
      </w:r>
    </w:p>
  </w:footnote>
  <w:footnote w:type="continuationSeparator" w:id="0">
    <w:p w14:paraId="1E9549BB" w14:textId="77777777" w:rsidR="006D315B" w:rsidRDefault="006D315B" w:rsidP="00DE00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175D0A"/>
    <w:multiLevelType w:val="hybridMultilevel"/>
    <w:tmpl w:val="9AF8B910"/>
    <w:lvl w:ilvl="0" w:tplc="C39CD25C">
      <w:start w:val="80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E6D82"/>
    <w:multiLevelType w:val="hybridMultilevel"/>
    <w:tmpl w:val="D4960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72978"/>
    <w:multiLevelType w:val="hybridMultilevel"/>
    <w:tmpl w:val="347E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E39A9"/>
    <w:multiLevelType w:val="hybridMultilevel"/>
    <w:tmpl w:val="7038B7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5"/>
  </w:num>
  <w:num w:numId="2">
    <w:abstractNumId w:val="18"/>
  </w:num>
  <w:num w:numId="3">
    <w:abstractNumId w:val="8"/>
  </w:num>
  <w:num w:numId="4">
    <w:abstractNumId w:val="1"/>
  </w:num>
  <w:num w:numId="5">
    <w:abstractNumId w:val="42"/>
  </w:num>
  <w:num w:numId="6">
    <w:abstractNumId w:val="9"/>
  </w:num>
  <w:num w:numId="7">
    <w:abstractNumId w:val="36"/>
  </w:num>
  <w:num w:numId="8">
    <w:abstractNumId w:val="3"/>
  </w:num>
  <w:num w:numId="9">
    <w:abstractNumId w:val="27"/>
  </w:num>
  <w:num w:numId="10">
    <w:abstractNumId w:val="34"/>
  </w:num>
  <w:num w:numId="11">
    <w:abstractNumId w:val="0"/>
  </w:num>
  <w:num w:numId="12">
    <w:abstractNumId w:val="38"/>
  </w:num>
  <w:num w:numId="13">
    <w:abstractNumId w:val="15"/>
  </w:num>
  <w:num w:numId="14">
    <w:abstractNumId w:val="26"/>
  </w:num>
  <w:num w:numId="15">
    <w:abstractNumId w:val="33"/>
  </w:num>
  <w:num w:numId="16">
    <w:abstractNumId w:val="5"/>
  </w:num>
  <w:num w:numId="17">
    <w:abstractNumId w:val="21"/>
  </w:num>
  <w:num w:numId="18">
    <w:abstractNumId w:val="7"/>
  </w:num>
  <w:num w:numId="19">
    <w:abstractNumId w:val="4"/>
  </w:num>
  <w:num w:numId="20">
    <w:abstractNumId w:val="22"/>
  </w:num>
  <w:num w:numId="21">
    <w:abstractNumId w:val="43"/>
  </w:num>
  <w:num w:numId="22">
    <w:abstractNumId w:val="10"/>
  </w:num>
  <w:num w:numId="23">
    <w:abstractNumId w:val="32"/>
  </w:num>
  <w:num w:numId="24">
    <w:abstractNumId w:val="17"/>
  </w:num>
  <w:num w:numId="25">
    <w:abstractNumId w:val="6"/>
  </w:num>
  <w:num w:numId="26">
    <w:abstractNumId w:val="40"/>
  </w:num>
  <w:num w:numId="27">
    <w:abstractNumId w:val="23"/>
  </w:num>
  <w:num w:numId="28">
    <w:abstractNumId w:val="35"/>
  </w:num>
  <w:num w:numId="29">
    <w:abstractNumId w:val="13"/>
  </w:num>
  <w:num w:numId="30">
    <w:abstractNumId w:val="41"/>
  </w:num>
  <w:num w:numId="31">
    <w:abstractNumId w:val="19"/>
  </w:num>
  <w:num w:numId="32">
    <w:abstractNumId w:val="24"/>
  </w:num>
  <w:num w:numId="33">
    <w:abstractNumId w:val="20"/>
  </w:num>
  <w:num w:numId="34">
    <w:abstractNumId w:val="31"/>
  </w:num>
  <w:num w:numId="35">
    <w:abstractNumId w:val="37"/>
  </w:num>
  <w:num w:numId="36">
    <w:abstractNumId w:val="39"/>
  </w:num>
  <w:num w:numId="37">
    <w:abstractNumId w:val="44"/>
  </w:num>
  <w:num w:numId="38">
    <w:abstractNumId w:val="11"/>
  </w:num>
  <w:num w:numId="39">
    <w:abstractNumId w:val="12"/>
  </w:num>
  <w:num w:numId="40">
    <w:abstractNumId w:val="30"/>
  </w:num>
  <w:num w:numId="41">
    <w:abstractNumId w:val="16"/>
  </w:num>
  <w:num w:numId="42">
    <w:abstractNumId w:val="28"/>
  </w:num>
  <w:num w:numId="43">
    <w:abstractNumId w:val="2"/>
  </w:num>
  <w:num w:numId="44">
    <w:abstractNumId w:val="14"/>
  </w:num>
  <w:num w:numId="45">
    <w:abstractNumId w:val="25"/>
  </w:num>
  <w:num w:numId="46">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 Landry">
    <w15:presenceInfo w15:providerId="None" w15:userId="Greg Land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31BB2"/>
    <w:rsid w:val="00057143"/>
    <w:rsid w:val="00061B4F"/>
    <w:rsid w:val="00070C1B"/>
    <w:rsid w:val="0009120E"/>
    <w:rsid w:val="000A043B"/>
    <w:rsid w:val="000A10C2"/>
    <w:rsid w:val="000A25CB"/>
    <w:rsid w:val="000B20DB"/>
    <w:rsid w:val="000B6192"/>
    <w:rsid w:val="000C2ECE"/>
    <w:rsid w:val="000E1357"/>
    <w:rsid w:val="000E2369"/>
    <w:rsid w:val="000F690C"/>
    <w:rsid w:val="001045CB"/>
    <w:rsid w:val="001120BE"/>
    <w:rsid w:val="00114353"/>
    <w:rsid w:val="00127145"/>
    <w:rsid w:val="00127356"/>
    <w:rsid w:val="0014391B"/>
    <w:rsid w:val="00177F74"/>
    <w:rsid w:val="001844A9"/>
    <w:rsid w:val="001A1723"/>
    <w:rsid w:val="001A4041"/>
    <w:rsid w:val="001B1073"/>
    <w:rsid w:val="001B24EB"/>
    <w:rsid w:val="001D0D05"/>
    <w:rsid w:val="00213205"/>
    <w:rsid w:val="00223287"/>
    <w:rsid w:val="00227150"/>
    <w:rsid w:val="002403D6"/>
    <w:rsid w:val="00243D43"/>
    <w:rsid w:val="002621B0"/>
    <w:rsid w:val="00262D9A"/>
    <w:rsid w:val="00266D14"/>
    <w:rsid w:val="0029288C"/>
    <w:rsid w:val="002A0254"/>
    <w:rsid w:val="002C5818"/>
    <w:rsid w:val="002D0D3A"/>
    <w:rsid w:val="002D3353"/>
    <w:rsid w:val="002D3DA1"/>
    <w:rsid w:val="002F4C2B"/>
    <w:rsid w:val="00314B25"/>
    <w:rsid w:val="00316A2B"/>
    <w:rsid w:val="00330E36"/>
    <w:rsid w:val="003445E6"/>
    <w:rsid w:val="00350044"/>
    <w:rsid w:val="00365F59"/>
    <w:rsid w:val="003748A6"/>
    <w:rsid w:val="0038008B"/>
    <w:rsid w:val="003817F7"/>
    <w:rsid w:val="003853D7"/>
    <w:rsid w:val="00397ACA"/>
    <w:rsid w:val="003C5837"/>
    <w:rsid w:val="003D3179"/>
    <w:rsid w:val="003E3652"/>
    <w:rsid w:val="003E39EE"/>
    <w:rsid w:val="003E4564"/>
    <w:rsid w:val="003F11EF"/>
    <w:rsid w:val="004011D2"/>
    <w:rsid w:val="00410DAE"/>
    <w:rsid w:val="004119D6"/>
    <w:rsid w:val="0041727F"/>
    <w:rsid w:val="004320E0"/>
    <w:rsid w:val="00441EDF"/>
    <w:rsid w:val="004673A5"/>
    <w:rsid w:val="00474221"/>
    <w:rsid w:val="00495AF2"/>
    <w:rsid w:val="004A091C"/>
    <w:rsid w:val="004A4737"/>
    <w:rsid w:val="004C0AD1"/>
    <w:rsid w:val="004D3236"/>
    <w:rsid w:val="004D51FE"/>
    <w:rsid w:val="005302CD"/>
    <w:rsid w:val="00542812"/>
    <w:rsid w:val="00542D5D"/>
    <w:rsid w:val="00551451"/>
    <w:rsid w:val="00552A45"/>
    <w:rsid w:val="00565A58"/>
    <w:rsid w:val="00583ABA"/>
    <w:rsid w:val="00593945"/>
    <w:rsid w:val="00593E77"/>
    <w:rsid w:val="005A3576"/>
    <w:rsid w:val="005C6262"/>
    <w:rsid w:val="005D45C5"/>
    <w:rsid w:val="005D48B6"/>
    <w:rsid w:val="005D5938"/>
    <w:rsid w:val="005D6132"/>
    <w:rsid w:val="005E4148"/>
    <w:rsid w:val="005F3959"/>
    <w:rsid w:val="005F67C7"/>
    <w:rsid w:val="0061437E"/>
    <w:rsid w:val="00625C0B"/>
    <w:rsid w:val="00637FB6"/>
    <w:rsid w:val="00640EA5"/>
    <w:rsid w:val="00647AAC"/>
    <w:rsid w:val="00653120"/>
    <w:rsid w:val="0065757C"/>
    <w:rsid w:val="00666361"/>
    <w:rsid w:val="006816E9"/>
    <w:rsid w:val="006A2D7C"/>
    <w:rsid w:val="006B442B"/>
    <w:rsid w:val="006C3FDD"/>
    <w:rsid w:val="006C4A51"/>
    <w:rsid w:val="006D315B"/>
    <w:rsid w:val="006E74CD"/>
    <w:rsid w:val="00714E38"/>
    <w:rsid w:val="00757332"/>
    <w:rsid w:val="00762B18"/>
    <w:rsid w:val="00774C33"/>
    <w:rsid w:val="0079274B"/>
    <w:rsid w:val="007A7052"/>
    <w:rsid w:val="007B104F"/>
    <w:rsid w:val="007B15EA"/>
    <w:rsid w:val="007B54AB"/>
    <w:rsid w:val="007D2F3A"/>
    <w:rsid w:val="007D757F"/>
    <w:rsid w:val="007D7BDB"/>
    <w:rsid w:val="007D7D7F"/>
    <w:rsid w:val="007D7DEB"/>
    <w:rsid w:val="007E0232"/>
    <w:rsid w:val="007E12AA"/>
    <w:rsid w:val="00800457"/>
    <w:rsid w:val="0080377C"/>
    <w:rsid w:val="00833827"/>
    <w:rsid w:val="00853918"/>
    <w:rsid w:val="008569BC"/>
    <w:rsid w:val="00871379"/>
    <w:rsid w:val="00885732"/>
    <w:rsid w:val="008A1C8E"/>
    <w:rsid w:val="008A54CD"/>
    <w:rsid w:val="008A56F3"/>
    <w:rsid w:val="008B440A"/>
    <w:rsid w:val="008E1513"/>
    <w:rsid w:val="008E61B0"/>
    <w:rsid w:val="008F3E7C"/>
    <w:rsid w:val="00905645"/>
    <w:rsid w:val="00905DCD"/>
    <w:rsid w:val="00914CE3"/>
    <w:rsid w:val="009517DE"/>
    <w:rsid w:val="009600E6"/>
    <w:rsid w:val="00983752"/>
    <w:rsid w:val="0098674F"/>
    <w:rsid w:val="009C1760"/>
    <w:rsid w:val="009D2036"/>
    <w:rsid w:val="00A072CF"/>
    <w:rsid w:val="00A217B3"/>
    <w:rsid w:val="00A32937"/>
    <w:rsid w:val="00A32F4C"/>
    <w:rsid w:val="00A45F81"/>
    <w:rsid w:val="00A50A56"/>
    <w:rsid w:val="00A63E2A"/>
    <w:rsid w:val="00A74A92"/>
    <w:rsid w:val="00A8704B"/>
    <w:rsid w:val="00A968AB"/>
    <w:rsid w:val="00AA6B85"/>
    <w:rsid w:val="00AB3D56"/>
    <w:rsid w:val="00AC6882"/>
    <w:rsid w:val="00AD162F"/>
    <w:rsid w:val="00AE2152"/>
    <w:rsid w:val="00AE66A3"/>
    <w:rsid w:val="00B14634"/>
    <w:rsid w:val="00B15490"/>
    <w:rsid w:val="00B21A23"/>
    <w:rsid w:val="00B272DF"/>
    <w:rsid w:val="00B309C3"/>
    <w:rsid w:val="00B32C26"/>
    <w:rsid w:val="00B424E7"/>
    <w:rsid w:val="00B528E7"/>
    <w:rsid w:val="00B60D86"/>
    <w:rsid w:val="00B73DF5"/>
    <w:rsid w:val="00B81951"/>
    <w:rsid w:val="00B85D2F"/>
    <w:rsid w:val="00B97262"/>
    <w:rsid w:val="00B97C6B"/>
    <w:rsid w:val="00BB1CB4"/>
    <w:rsid w:val="00BB616D"/>
    <w:rsid w:val="00BC3062"/>
    <w:rsid w:val="00BD2F1E"/>
    <w:rsid w:val="00BE13F2"/>
    <w:rsid w:val="00C01297"/>
    <w:rsid w:val="00C13617"/>
    <w:rsid w:val="00C3674F"/>
    <w:rsid w:val="00C46585"/>
    <w:rsid w:val="00C468E8"/>
    <w:rsid w:val="00C61F72"/>
    <w:rsid w:val="00C67D1C"/>
    <w:rsid w:val="00C90FD2"/>
    <w:rsid w:val="00C9610A"/>
    <w:rsid w:val="00CA1031"/>
    <w:rsid w:val="00CB3ED0"/>
    <w:rsid w:val="00CD7CD2"/>
    <w:rsid w:val="00CF1336"/>
    <w:rsid w:val="00D125D3"/>
    <w:rsid w:val="00D12D66"/>
    <w:rsid w:val="00D15357"/>
    <w:rsid w:val="00D174DA"/>
    <w:rsid w:val="00D23573"/>
    <w:rsid w:val="00D36C1C"/>
    <w:rsid w:val="00D43D37"/>
    <w:rsid w:val="00D5793E"/>
    <w:rsid w:val="00D63706"/>
    <w:rsid w:val="00D63F22"/>
    <w:rsid w:val="00D7064A"/>
    <w:rsid w:val="00D94AC5"/>
    <w:rsid w:val="00DA5292"/>
    <w:rsid w:val="00DC7017"/>
    <w:rsid w:val="00DC7DEF"/>
    <w:rsid w:val="00DE00EC"/>
    <w:rsid w:val="00DE180B"/>
    <w:rsid w:val="00E043FD"/>
    <w:rsid w:val="00E106AA"/>
    <w:rsid w:val="00E1216F"/>
    <w:rsid w:val="00E236B9"/>
    <w:rsid w:val="00E3434B"/>
    <w:rsid w:val="00E63761"/>
    <w:rsid w:val="00E82A82"/>
    <w:rsid w:val="00EA3E7C"/>
    <w:rsid w:val="00EB1C66"/>
    <w:rsid w:val="00EB3FCA"/>
    <w:rsid w:val="00EB629E"/>
    <w:rsid w:val="00EC2134"/>
    <w:rsid w:val="00ED0FED"/>
    <w:rsid w:val="00ED5415"/>
    <w:rsid w:val="00F25363"/>
    <w:rsid w:val="00F2692D"/>
    <w:rsid w:val="00F304D3"/>
    <w:rsid w:val="00F37386"/>
    <w:rsid w:val="00F40B43"/>
    <w:rsid w:val="00F42857"/>
    <w:rsid w:val="00F45DB3"/>
    <w:rsid w:val="00F47A49"/>
    <w:rsid w:val="00F672F4"/>
    <w:rsid w:val="00F73D45"/>
    <w:rsid w:val="00F73D65"/>
    <w:rsid w:val="00F878E1"/>
    <w:rsid w:val="00F94CE2"/>
    <w:rsid w:val="00F95635"/>
    <w:rsid w:val="00F95AE4"/>
    <w:rsid w:val="00FA1A7D"/>
    <w:rsid w:val="00FB1D8A"/>
    <w:rsid w:val="00FB5167"/>
    <w:rsid w:val="00FB6C85"/>
    <w:rsid w:val="00FC5301"/>
    <w:rsid w:val="00FF69A2"/>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6E9"/>
  </w:style>
  <w:style w:type="paragraph" w:styleId="Heading1">
    <w:name w:val="heading 1"/>
    <w:basedOn w:val="Normal"/>
    <w:next w:val="Normal"/>
    <w:link w:val="Heading1Char"/>
    <w:autoRedefine/>
    <w:uiPriority w:val="9"/>
    <w:qFormat/>
    <w:rsid w:val="00905DCD"/>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05DCD"/>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05DCD"/>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172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rsid w:val="006816E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816E9"/>
  </w:style>
  <w:style w:type="paragraph" w:styleId="ListParagraph">
    <w:name w:val="List Paragraph"/>
    <w:basedOn w:val="Normal"/>
    <w:uiPriority w:val="34"/>
    <w:qFormat/>
    <w:rsid w:val="00905DCD"/>
    <w:pPr>
      <w:ind w:left="720"/>
      <w:contextualSpacing/>
    </w:pPr>
  </w:style>
  <w:style w:type="character" w:customStyle="1" w:styleId="Heading1Char">
    <w:name w:val="Heading 1 Char"/>
    <w:link w:val="Heading1"/>
    <w:uiPriority w:val="9"/>
    <w:rsid w:val="00905DC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05DC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05DCD"/>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905DCD"/>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905DCD"/>
    <w:rPr>
      <w:rFonts w:ascii="Tahoma" w:hAnsi="Tahoma" w:cs="Tahoma"/>
      <w:sz w:val="16"/>
      <w:szCs w:val="16"/>
    </w:rPr>
  </w:style>
  <w:style w:type="character" w:customStyle="1" w:styleId="BalloonTextChar">
    <w:name w:val="Balloon Text Char"/>
    <w:link w:val="BalloonText"/>
    <w:uiPriority w:val="99"/>
    <w:semiHidden/>
    <w:rsid w:val="00905DCD"/>
    <w:rPr>
      <w:rFonts w:ascii="Tahoma" w:eastAsia="Calibri" w:hAnsi="Tahoma" w:cs="Tahoma"/>
      <w:sz w:val="16"/>
      <w:szCs w:val="16"/>
    </w:rPr>
  </w:style>
  <w:style w:type="paragraph" w:styleId="TOCHeading">
    <w:name w:val="TOC Heading"/>
    <w:basedOn w:val="Heading1"/>
    <w:next w:val="Normal"/>
    <w:uiPriority w:val="39"/>
    <w:unhideWhenUsed/>
    <w:qFormat/>
    <w:rsid w:val="00905DCD"/>
    <w:pPr>
      <w:outlineLvl w:val="9"/>
    </w:pPr>
  </w:style>
  <w:style w:type="paragraph" w:styleId="TOC2">
    <w:name w:val="toc 2"/>
    <w:basedOn w:val="Normal"/>
    <w:next w:val="Normal"/>
    <w:autoRedefine/>
    <w:uiPriority w:val="39"/>
    <w:unhideWhenUsed/>
    <w:qFormat/>
    <w:rsid w:val="00905DCD"/>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905DCD"/>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905DCD"/>
    <w:pPr>
      <w:spacing w:after="100"/>
      <w:ind w:left="440"/>
    </w:pPr>
    <w:rPr>
      <w:rFonts w:eastAsia="Times New Roman"/>
    </w:rPr>
  </w:style>
  <w:style w:type="paragraph" w:styleId="Header">
    <w:name w:val="header"/>
    <w:basedOn w:val="Normal"/>
    <w:link w:val="HeaderChar"/>
    <w:uiPriority w:val="99"/>
    <w:unhideWhenUsed/>
    <w:rsid w:val="00905DCD"/>
    <w:pPr>
      <w:tabs>
        <w:tab w:val="center" w:pos="4680"/>
        <w:tab w:val="right" w:pos="9360"/>
      </w:tabs>
    </w:pPr>
  </w:style>
  <w:style w:type="character" w:customStyle="1" w:styleId="HeaderChar">
    <w:name w:val="Header Char"/>
    <w:basedOn w:val="DefaultParagraphFont"/>
    <w:link w:val="Header"/>
    <w:uiPriority w:val="99"/>
    <w:rsid w:val="00905DCD"/>
    <w:rPr>
      <w:rFonts w:ascii="Calibri" w:eastAsia="Calibri" w:hAnsi="Calibri" w:cs="Times New Roman"/>
    </w:rPr>
  </w:style>
  <w:style w:type="paragraph" w:styleId="Footer">
    <w:name w:val="footer"/>
    <w:basedOn w:val="Normal"/>
    <w:link w:val="FooterChar"/>
    <w:uiPriority w:val="99"/>
    <w:unhideWhenUsed/>
    <w:rsid w:val="00905DCD"/>
    <w:pPr>
      <w:tabs>
        <w:tab w:val="center" w:pos="4680"/>
        <w:tab w:val="right" w:pos="9360"/>
      </w:tabs>
    </w:pPr>
  </w:style>
  <w:style w:type="character" w:customStyle="1" w:styleId="FooterChar">
    <w:name w:val="Footer Char"/>
    <w:basedOn w:val="DefaultParagraphFont"/>
    <w:link w:val="Footer"/>
    <w:uiPriority w:val="99"/>
    <w:rsid w:val="00905DCD"/>
    <w:rPr>
      <w:rFonts w:ascii="Calibri" w:eastAsia="Calibri" w:hAnsi="Calibri" w:cs="Times New Roman"/>
    </w:rPr>
  </w:style>
  <w:style w:type="paragraph" w:styleId="Caption">
    <w:name w:val="caption"/>
    <w:basedOn w:val="Normal"/>
    <w:next w:val="Normal"/>
    <w:uiPriority w:val="35"/>
    <w:unhideWhenUsed/>
    <w:qFormat/>
    <w:rsid w:val="00905DCD"/>
    <w:rPr>
      <w:b/>
      <w:bCs/>
      <w:color w:val="4F81BD"/>
      <w:sz w:val="18"/>
      <w:szCs w:val="18"/>
    </w:rPr>
  </w:style>
  <w:style w:type="paragraph" w:customStyle="1" w:styleId="CCode">
    <w:name w:val="C_Code"/>
    <w:basedOn w:val="Normal"/>
    <w:link w:val="CCodeChar"/>
    <w:qFormat/>
    <w:rsid w:val="00905DCD"/>
    <w:pPr>
      <w:spacing w:after="120"/>
      <w:ind w:left="720"/>
    </w:pPr>
    <w:rPr>
      <w:rFonts w:eastAsia="Times New Roman"/>
      <w:color w:val="548DD4"/>
      <w:kern w:val="28"/>
      <w:sz w:val="18"/>
      <w:szCs w:val="18"/>
    </w:rPr>
  </w:style>
  <w:style w:type="character" w:customStyle="1" w:styleId="CCodeChar">
    <w:name w:val="C_Code Char"/>
    <w:link w:val="CCode"/>
    <w:rsid w:val="00905DCD"/>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905DCD"/>
    <w:rPr>
      <w:rFonts w:ascii="Tahoma" w:hAnsi="Tahoma" w:cs="Tahoma"/>
      <w:sz w:val="16"/>
      <w:szCs w:val="16"/>
    </w:rPr>
  </w:style>
  <w:style w:type="character" w:customStyle="1" w:styleId="DocumentMapChar">
    <w:name w:val="Document Map Char"/>
    <w:link w:val="DocumentMap"/>
    <w:uiPriority w:val="99"/>
    <w:semiHidden/>
    <w:rsid w:val="00905DCD"/>
    <w:rPr>
      <w:rFonts w:ascii="Tahoma" w:eastAsia="Calibri" w:hAnsi="Tahoma" w:cs="Tahoma"/>
      <w:sz w:val="16"/>
      <w:szCs w:val="16"/>
    </w:rPr>
  </w:style>
  <w:style w:type="paragraph" w:styleId="TOC4">
    <w:name w:val="toc 4"/>
    <w:basedOn w:val="Normal"/>
    <w:next w:val="Normal"/>
    <w:autoRedefine/>
    <w:uiPriority w:val="39"/>
    <w:unhideWhenUsed/>
    <w:rsid w:val="00905DCD"/>
    <w:pPr>
      <w:spacing w:after="100"/>
      <w:ind w:left="660"/>
    </w:pPr>
    <w:rPr>
      <w:rFonts w:eastAsia="Times New Roman"/>
    </w:rPr>
  </w:style>
  <w:style w:type="paragraph" w:styleId="TOC5">
    <w:name w:val="toc 5"/>
    <w:basedOn w:val="Normal"/>
    <w:next w:val="Normal"/>
    <w:autoRedefine/>
    <w:uiPriority w:val="39"/>
    <w:unhideWhenUsed/>
    <w:rsid w:val="00905DCD"/>
    <w:pPr>
      <w:spacing w:after="100"/>
      <w:ind w:left="880"/>
    </w:pPr>
    <w:rPr>
      <w:rFonts w:eastAsia="Times New Roman"/>
    </w:rPr>
  </w:style>
  <w:style w:type="paragraph" w:styleId="TOC6">
    <w:name w:val="toc 6"/>
    <w:basedOn w:val="Normal"/>
    <w:next w:val="Normal"/>
    <w:autoRedefine/>
    <w:uiPriority w:val="39"/>
    <w:unhideWhenUsed/>
    <w:rsid w:val="00905DCD"/>
    <w:pPr>
      <w:spacing w:after="100"/>
      <w:ind w:left="1100"/>
    </w:pPr>
    <w:rPr>
      <w:rFonts w:eastAsia="Times New Roman"/>
    </w:rPr>
  </w:style>
  <w:style w:type="paragraph" w:styleId="TOC7">
    <w:name w:val="toc 7"/>
    <w:basedOn w:val="Normal"/>
    <w:next w:val="Normal"/>
    <w:autoRedefine/>
    <w:uiPriority w:val="39"/>
    <w:unhideWhenUsed/>
    <w:rsid w:val="00905DCD"/>
    <w:pPr>
      <w:spacing w:after="100"/>
      <w:ind w:left="1320"/>
    </w:pPr>
    <w:rPr>
      <w:rFonts w:eastAsia="Times New Roman"/>
    </w:rPr>
  </w:style>
  <w:style w:type="paragraph" w:styleId="TOC8">
    <w:name w:val="toc 8"/>
    <w:basedOn w:val="Normal"/>
    <w:next w:val="Normal"/>
    <w:autoRedefine/>
    <w:uiPriority w:val="39"/>
    <w:unhideWhenUsed/>
    <w:rsid w:val="00905DCD"/>
    <w:pPr>
      <w:spacing w:after="100"/>
      <w:ind w:left="1540"/>
    </w:pPr>
    <w:rPr>
      <w:rFonts w:eastAsia="Times New Roman"/>
    </w:rPr>
  </w:style>
  <w:style w:type="paragraph" w:styleId="TOC9">
    <w:name w:val="toc 9"/>
    <w:basedOn w:val="Normal"/>
    <w:next w:val="Normal"/>
    <w:autoRedefine/>
    <w:uiPriority w:val="39"/>
    <w:unhideWhenUsed/>
    <w:rsid w:val="00905DCD"/>
    <w:pPr>
      <w:spacing w:after="100"/>
      <w:ind w:left="1760"/>
    </w:pPr>
    <w:rPr>
      <w:rFonts w:eastAsia="Times New Roman"/>
    </w:rPr>
  </w:style>
  <w:style w:type="table" w:styleId="TableGrid">
    <w:name w:val="Table Grid"/>
    <w:basedOn w:val="TableNormal"/>
    <w:uiPriority w:val="59"/>
    <w:rsid w:val="00905DC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905DCD"/>
    <w:rPr>
      <w:color w:val="808080"/>
    </w:rPr>
  </w:style>
  <w:style w:type="character" w:styleId="CommentReference">
    <w:name w:val="annotation reference"/>
    <w:uiPriority w:val="99"/>
    <w:semiHidden/>
    <w:unhideWhenUsed/>
    <w:rsid w:val="00905DCD"/>
    <w:rPr>
      <w:sz w:val="16"/>
      <w:szCs w:val="16"/>
    </w:rPr>
  </w:style>
  <w:style w:type="paragraph" w:styleId="CommentText">
    <w:name w:val="annotation text"/>
    <w:basedOn w:val="Normal"/>
    <w:link w:val="CommentTextChar"/>
    <w:uiPriority w:val="99"/>
    <w:semiHidden/>
    <w:unhideWhenUsed/>
    <w:rsid w:val="00905DCD"/>
    <w:rPr>
      <w:sz w:val="20"/>
      <w:szCs w:val="20"/>
    </w:rPr>
  </w:style>
  <w:style w:type="character" w:customStyle="1" w:styleId="CommentTextChar">
    <w:name w:val="Comment Text Char"/>
    <w:basedOn w:val="DefaultParagraphFont"/>
    <w:link w:val="CommentText"/>
    <w:uiPriority w:val="99"/>
    <w:semiHidden/>
    <w:rsid w:val="00905D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905DCD"/>
    <w:rPr>
      <w:b/>
      <w:bCs/>
    </w:rPr>
  </w:style>
  <w:style w:type="character" w:customStyle="1" w:styleId="CommentSubjectChar">
    <w:name w:val="Comment Subject Char"/>
    <w:link w:val="CommentSubject"/>
    <w:uiPriority w:val="99"/>
    <w:semiHidden/>
    <w:rsid w:val="00905DCD"/>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character" w:customStyle="1" w:styleId="Heading6Char">
    <w:name w:val="Heading 6 Char"/>
    <w:basedOn w:val="DefaultParagraphFont"/>
    <w:link w:val="Heading6"/>
    <w:uiPriority w:val="9"/>
    <w:rsid w:val="001A172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764195">
      <w:bodyDiv w:val="1"/>
      <w:marLeft w:val="0"/>
      <w:marRight w:val="0"/>
      <w:marTop w:val="0"/>
      <w:marBottom w:val="0"/>
      <w:divBdr>
        <w:top w:val="none" w:sz="0" w:space="0" w:color="auto"/>
        <w:left w:val="none" w:sz="0" w:space="0" w:color="auto"/>
        <w:bottom w:val="none" w:sz="0" w:space="0" w:color="auto"/>
        <w:right w:val="none" w:sz="0" w:space="0" w:color="auto"/>
      </w:divBdr>
      <w:divsChild>
        <w:div w:id="822701672">
          <w:marLeft w:val="446"/>
          <w:marRight w:val="0"/>
          <w:marTop w:val="0"/>
          <w:marBottom w:val="0"/>
          <w:divBdr>
            <w:top w:val="none" w:sz="0" w:space="0" w:color="auto"/>
            <w:left w:val="none" w:sz="0" w:space="0" w:color="auto"/>
            <w:bottom w:val="none" w:sz="0" w:space="0" w:color="auto"/>
            <w:right w:val="none" w:sz="0" w:space="0" w:color="auto"/>
          </w:divBdr>
        </w:div>
        <w:div w:id="1698658362">
          <w:marLeft w:val="446"/>
          <w:marRight w:val="0"/>
          <w:marTop w:val="0"/>
          <w:marBottom w:val="0"/>
          <w:divBdr>
            <w:top w:val="none" w:sz="0" w:space="0" w:color="auto"/>
            <w:left w:val="none" w:sz="0" w:space="0" w:color="auto"/>
            <w:bottom w:val="none" w:sz="0" w:space="0" w:color="auto"/>
            <w:right w:val="none" w:sz="0" w:space="0" w:color="auto"/>
          </w:divBdr>
        </w:div>
        <w:div w:id="1221092010">
          <w:marLeft w:val="446"/>
          <w:marRight w:val="0"/>
          <w:marTop w:val="0"/>
          <w:marBottom w:val="0"/>
          <w:divBdr>
            <w:top w:val="none" w:sz="0" w:space="0" w:color="auto"/>
            <w:left w:val="none" w:sz="0" w:space="0" w:color="auto"/>
            <w:bottom w:val="none" w:sz="0" w:space="0" w:color="auto"/>
            <w:right w:val="none" w:sz="0" w:space="0" w:color="auto"/>
          </w:divBdr>
        </w:div>
        <w:div w:id="1925842304">
          <w:marLeft w:val="446"/>
          <w:marRight w:val="0"/>
          <w:marTop w:val="0"/>
          <w:marBottom w:val="0"/>
          <w:divBdr>
            <w:top w:val="none" w:sz="0" w:space="0" w:color="auto"/>
            <w:left w:val="none" w:sz="0" w:space="0" w:color="auto"/>
            <w:bottom w:val="none" w:sz="0" w:space="0" w:color="auto"/>
            <w:right w:val="none" w:sz="0" w:space="0" w:color="auto"/>
          </w:divBdr>
        </w:div>
        <w:div w:id="72163376">
          <w:marLeft w:val="446"/>
          <w:marRight w:val="0"/>
          <w:marTop w:val="0"/>
          <w:marBottom w:val="0"/>
          <w:divBdr>
            <w:top w:val="none" w:sz="0" w:space="0" w:color="auto"/>
            <w:left w:val="none" w:sz="0" w:space="0" w:color="auto"/>
            <w:bottom w:val="none" w:sz="0" w:space="0" w:color="auto"/>
            <w:right w:val="none" w:sz="0" w:space="0" w:color="auto"/>
          </w:divBdr>
        </w:div>
        <w:div w:id="627468980">
          <w:marLeft w:val="446"/>
          <w:marRight w:val="0"/>
          <w:marTop w:val="0"/>
          <w:marBottom w:val="0"/>
          <w:divBdr>
            <w:top w:val="none" w:sz="0" w:space="0" w:color="auto"/>
            <w:left w:val="none" w:sz="0" w:space="0" w:color="auto"/>
            <w:bottom w:val="none" w:sz="0" w:space="0" w:color="auto"/>
            <w:right w:val="none" w:sz="0" w:space="0" w:color="auto"/>
          </w:divBdr>
        </w:div>
        <w:div w:id="2006585268">
          <w:marLeft w:val="446"/>
          <w:marRight w:val="0"/>
          <w:marTop w:val="0"/>
          <w:marBottom w:val="0"/>
          <w:divBdr>
            <w:top w:val="none" w:sz="0" w:space="0" w:color="auto"/>
            <w:left w:val="none" w:sz="0" w:space="0" w:color="auto"/>
            <w:bottom w:val="none" w:sz="0" w:space="0" w:color="auto"/>
            <w:right w:val="none" w:sz="0" w:space="0" w:color="auto"/>
          </w:divBdr>
        </w:div>
        <w:div w:id="1875581739">
          <w:marLeft w:val="446"/>
          <w:marRight w:val="0"/>
          <w:marTop w:val="0"/>
          <w:marBottom w:val="0"/>
          <w:divBdr>
            <w:top w:val="none" w:sz="0" w:space="0" w:color="auto"/>
            <w:left w:val="none" w:sz="0" w:space="0" w:color="auto"/>
            <w:bottom w:val="none" w:sz="0" w:space="0" w:color="auto"/>
            <w:right w:val="none" w:sz="0" w:space="0" w:color="auto"/>
          </w:divBdr>
        </w:div>
        <w:div w:id="1457217274">
          <w:marLeft w:val="446"/>
          <w:marRight w:val="0"/>
          <w:marTop w:val="0"/>
          <w:marBottom w:val="0"/>
          <w:divBdr>
            <w:top w:val="none" w:sz="0" w:space="0" w:color="auto"/>
            <w:left w:val="none" w:sz="0" w:space="0" w:color="auto"/>
            <w:bottom w:val="none" w:sz="0" w:space="0" w:color="auto"/>
            <w:right w:val="none" w:sz="0" w:space="0" w:color="auto"/>
          </w:divBdr>
        </w:div>
        <w:div w:id="27688320">
          <w:marLeft w:val="446"/>
          <w:marRight w:val="0"/>
          <w:marTop w:val="0"/>
          <w:marBottom w:val="0"/>
          <w:divBdr>
            <w:top w:val="none" w:sz="0" w:space="0" w:color="auto"/>
            <w:left w:val="none" w:sz="0" w:space="0" w:color="auto"/>
            <w:bottom w:val="none" w:sz="0" w:space="0" w:color="auto"/>
            <w:right w:val="none" w:sz="0" w:space="0" w:color="auto"/>
          </w:divBdr>
        </w:div>
        <w:div w:id="743340082">
          <w:marLeft w:val="446"/>
          <w:marRight w:val="0"/>
          <w:marTop w:val="0"/>
          <w:marBottom w:val="0"/>
          <w:divBdr>
            <w:top w:val="none" w:sz="0" w:space="0" w:color="auto"/>
            <w:left w:val="none" w:sz="0" w:space="0" w:color="auto"/>
            <w:bottom w:val="none" w:sz="0" w:space="0" w:color="auto"/>
            <w:right w:val="none" w:sz="0" w:space="0" w:color="auto"/>
          </w:divBdr>
        </w:div>
        <w:div w:id="268398251">
          <w:marLeft w:val="446"/>
          <w:marRight w:val="0"/>
          <w:marTop w:val="0"/>
          <w:marBottom w:val="0"/>
          <w:divBdr>
            <w:top w:val="none" w:sz="0" w:space="0" w:color="auto"/>
            <w:left w:val="none" w:sz="0" w:space="0" w:color="auto"/>
            <w:bottom w:val="none" w:sz="0" w:space="0" w:color="auto"/>
            <w:right w:val="none" w:sz="0" w:space="0" w:color="auto"/>
          </w:divBdr>
        </w:div>
        <w:div w:id="2123959057">
          <w:marLeft w:val="446"/>
          <w:marRight w:val="0"/>
          <w:marTop w:val="0"/>
          <w:marBottom w:val="0"/>
          <w:divBdr>
            <w:top w:val="none" w:sz="0" w:space="0" w:color="auto"/>
            <w:left w:val="none" w:sz="0" w:space="0" w:color="auto"/>
            <w:bottom w:val="none" w:sz="0" w:space="0" w:color="auto"/>
            <w:right w:val="none" w:sz="0" w:space="0" w:color="auto"/>
          </w:divBdr>
        </w:div>
        <w:div w:id="1401782">
          <w:marLeft w:val="446"/>
          <w:marRight w:val="0"/>
          <w:marTop w:val="0"/>
          <w:marBottom w:val="0"/>
          <w:divBdr>
            <w:top w:val="none" w:sz="0" w:space="0" w:color="auto"/>
            <w:left w:val="none" w:sz="0" w:space="0" w:color="auto"/>
            <w:bottom w:val="none" w:sz="0" w:space="0" w:color="auto"/>
            <w:right w:val="none" w:sz="0" w:space="0" w:color="auto"/>
          </w:divBdr>
        </w:div>
        <w:div w:id="106969744">
          <w:marLeft w:val="446"/>
          <w:marRight w:val="0"/>
          <w:marTop w:val="0"/>
          <w:marBottom w:val="0"/>
          <w:divBdr>
            <w:top w:val="none" w:sz="0" w:space="0" w:color="auto"/>
            <w:left w:val="none" w:sz="0" w:space="0" w:color="auto"/>
            <w:bottom w:val="none" w:sz="0" w:space="0" w:color="auto"/>
            <w:right w:val="none" w:sz="0" w:space="0" w:color="auto"/>
          </w:divBdr>
        </w:div>
        <w:div w:id="1044597267">
          <w:marLeft w:val="446"/>
          <w:marRight w:val="0"/>
          <w:marTop w:val="0"/>
          <w:marBottom w:val="0"/>
          <w:divBdr>
            <w:top w:val="none" w:sz="0" w:space="0" w:color="auto"/>
            <w:left w:val="none" w:sz="0" w:space="0" w:color="auto"/>
            <w:bottom w:val="none" w:sz="0" w:space="0" w:color="auto"/>
            <w:right w:val="none" w:sz="0" w:space="0" w:color="auto"/>
          </w:divBdr>
        </w:div>
        <w:div w:id="44721285">
          <w:marLeft w:val="446"/>
          <w:marRight w:val="0"/>
          <w:marTop w:val="0"/>
          <w:marBottom w:val="0"/>
          <w:divBdr>
            <w:top w:val="none" w:sz="0" w:space="0" w:color="auto"/>
            <w:left w:val="none" w:sz="0" w:space="0" w:color="auto"/>
            <w:bottom w:val="none" w:sz="0" w:space="0" w:color="auto"/>
            <w:right w:val="none" w:sz="0" w:space="0" w:color="auto"/>
          </w:divBdr>
        </w:div>
        <w:div w:id="1444379543">
          <w:marLeft w:val="446"/>
          <w:marRight w:val="0"/>
          <w:marTop w:val="0"/>
          <w:marBottom w:val="0"/>
          <w:divBdr>
            <w:top w:val="none" w:sz="0" w:space="0" w:color="auto"/>
            <w:left w:val="none" w:sz="0" w:space="0" w:color="auto"/>
            <w:bottom w:val="none" w:sz="0" w:space="0" w:color="auto"/>
            <w:right w:val="none" w:sz="0" w:space="0" w:color="auto"/>
          </w:divBdr>
        </w:div>
        <w:div w:id="2011985847">
          <w:marLeft w:val="446"/>
          <w:marRight w:val="0"/>
          <w:marTop w:val="0"/>
          <w:marBottom w:val="0"/>
          <w:divBdr>
            <w:top w:val="none" w:sz="0" w:space="0" w:color="auto"/>
            <w:left w:val="none" w:sz="0" w:space="0" w:color="auto"/>
            <w:bottom w:val="none" w:sz="0" w:space="0" w:color="auto"/>
            <w:right w:val="none" w:sz="0" w:space="0" w:color="auto"/>
          </w:divBdr>
        </w:div>
      </w:divsChild>
    </w:div>
    <w:div w:id="37755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df"/><Relationship Id="rId39" Type="http://schemas.openxmlformats.org/officeDocument/2006/relationships/hyperlink" Target="https://www.particle.io/products/hardware/photon-wifi-dev-kit" TargetMode="External"/><Relationship Id="rId3" Type="http://schemas.openxmlformats.org/officeDocument/2006/relationships/styles" Target="styles.xml"/><Relationship Id="rId21" Type="http://schemas.openxmlformats.org/officeDocument/2006/relationships/hyperlink" Target="https://en.wikipedia.org/wiki/IEEE_802.11a-1999" TargetMode="External"/><Relationship Id="rId34" Type="http://schemas.openxmlformats.org/officeDocument/2006/relationships/hyperlink" Target="http://www.inventeksys.com/" TargetMode="External"/><Relationship Id="rId42" Type="http://schemas.openxmlformats.org/officeDocument/2006/relationships/hyperlink" Target="https://www.sparkfun.com/products/13321"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0.pdf"/><Relationship Id="rId33" Type="http://schemas.openxmlformats.org/officeDocument/2006/relationships/hyperlink" Target="https://www.adafruit.com/products/3056" TargetMode="External"/><Relationship Id="rId38" Type="http://schemas.openxmlformats.org/officeDocument/2006/relationships/image" Target="media/image19.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community.cypress.com/welcome" TargetMode="External"/><Relationship Id="rId20" Type="http://schemas.openxmlformats.org/officeDocument/2006/relationships/hyperlink" Target="https://en.wikipedia.org/wiki/IEEE_802.11b-1999" TargetMode="External"/><Relationship Id="rId29" Type="http://schemas.openxmlformats.org/officeDocument/2006/relationships/hyperlink" Target="http://www.cypress.com/products/ieee-80211abgn-wlan-bluetooth-edr-usb-sdio-and-pcie"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en.wikipedia.org/wiki/IEEE_802.11ac" TargetMode="External"/><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s://www.particle.io/products/hardware/photon-wifi-dev-k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cypress.com" TargetMode="External"/><Relationship Id="rId23" Type="http://schemas.openxmlformats.org/officeDocument/2006/relationships/hyperlink" Target="https://en.wikipedia.org/wiki/IEEE_802.11n-2009" TargetMode="Externa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image" Target="media/image1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en.wikipedia.org/wiki/IEEE_802.11g-2003" TargetMode="External"/><Relationship Id="rId27" Type="http://schemas.openxmlformats.org/officeDocument/2006/relationships/image" Target="media/image12.jpeg"/><Relationship Id="rId30" Type="http://schemas.openxmlformats.org/officeDocument/2006/relationships/hyperlink" Target="http://cloudconnectkits.org/product/avnet-bcm4343w-iot-starter-kit" TargetMode="External"/><Relationship Id="rId35" Type="http://schemas.openxmlformats.org/officeDocument/2006/relationships/image" Target="media/image16.png"/><Relationship Id="rId43" Type="http://schemas.openxmlformats.org/officeDocument/2006/relationships/hyperlink" Target="https://community.cypress.com/welc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AA616-010C-4119-BE1C-658B81244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14</Pages>
  <Words>1751</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143</cp:revision>
  <cp:lastPrinted>2016-10-22T13:06:00Z</cp:lastPrinted>
  <dcterms:created xsi:type="dcterms:W3CDTF">2016-10-10T22:52:00Z</dcterms:created>
  <dcterms:modified xsi:type="dcterms:W3CDTF">2017-02-28T16:48:00Z</dcterms:modified>
</cp:coreProperties>
</file>
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8C93876" w14:textId="77F6E113" w:rsidR="003E3652" w:rsidRDefault="007E0232" w:rsidP="00981AAE">
      <w:pPr>
        <w:pStyle w:val="Heading1"/>
      </w:pPr>
      <w:bookmarkStart w:id="0" w:name="_Hlk484770630"/>
      <w:bookmarkEnd w:id="0"/>
      <w:r>
        <w:t xml:space="preserve">Chapter </w:t>
      </w:r>
      <w:r w:rsidR="003853D7">
        <w:t>6</w:t>
      </w:r>
      <w:r>
        <w:t xml:space="preserve">: </w:t>
      </w:r>
      <w:r w:rsidR="00733F85">
        <w:t xml:space="preserve">Establishing </w:t>
      </w:r>
      <w:r w:rsidR="00EA2801">
        <w:t>(S</w:t>
      </w:r>
      <w:r w:rsidR="00D21C7A">
        <w:t xml:space="preserve">ecure) </w:t>
      </w:r>
      <w:r w:rsidR="00EA2801">
        <w:t>C</w:t>
      </w:r>
      <w:r w:rsidR="00733F85">
        <w:t>ommunication using TCP/IP Socket</w:t>
      </w:r>
      <w:r w:rsidR="00D21C7A">
        <w:t>s</w:t>
      </w:r>
    </w:p>
    <w:p w14:paraId="60F4F1B0" w14:textId="10E18C23" w:rsidR="00D21C7A" w:rsidRDefault="00CB3ED0" w:rsidP="00CB3ED0">
      <w:pPr>
        <w:pStyle w:val="Heading2"/>
      </w:pPr>
      <w:r>
        <w:t>Objective</w:t>
      </w:r>
    </w:p>
    <w:p w14:paraId="7CBE505A" w14:textId="16E05A58" w:rsidR="00D21C7A" w:rsidRDefault="00D21C7A" w:rsidP="006D31EA">
      <w:r>
        <w:t xml:space="preserve">At the end of Chapter 6 </w:t>
      </w:r>
      <w:r w:rsidR="006A7AB7">
        <w:t xml:space="preserve">you </w:t>
      </w:r>
      <w:r>
        <w:t xml:space="preserve">will understand how to use the WICED-SDK to send and receive data using TCP/IP sockets.  You will also understand the fundamentals of symmetric and asymmetric encryption and how </w:t>
      </w:r>
      <w:r w:rsidR="00C346C2">
        <w:t>it</w:t>
      </w:r>
      <w:r>
        <w:t xml:space="preserve"> is used to provide security to your IoT device.</w:t>
      </w:r>
    </w:p>
    <w:p w14:paraId="75AFC410" w14:textId="30CE7269" w:rsidR="00EB629E" w:rsidRDefault="00EB629E" w:rsidP="00CB3ED0">
      <w:pPr>
        <w:pStyle w:val="Heading2"/>
      </w:pPr>
      <w:r>
        <w:t>Time</w:t>
      </w:r>
      <w:r w:rsidR="00593945">
        <w:t xml:space="preserve">: </w:t>
      </w:r>
      <w:del w:id="1" w:author="Greg Landry" w:date="2017-04-03T15:17:00Z">
        <w:r w:rsidR="00546B0B" w:rsidDel="00CC09AC">
          <w:delText xml:space="preserve">2 </w:delText>
        </w:r>
      </w:del>
      <w:ins w:id="2" w:author="Greg Landry" w:date="2017-04-03T15:17:00Z">
        <w:r w:rsidR="00CC09AC">
          <w:t xml:space="preserve">2 ¼ </w:t>
        </w:r>
      </w:ins>
      <w:r w:rsidR="00593945">
        <w:t>Hours</w:t>
      </w:r>
    </w:p>
    <w:p w14:paraId="4802C822" w14:textId="77777777" w:rsidR="00CB3ED0" w:rsidRDefault="00CB3ED0" w:rsidP="00CB3ED0">
      <w:pPr>
        <w:pStyle w:val="Heading2"/>
      </w:pPr>
      <w:r>
        <w:t>Fundamentals</w:t>
      </w:r>
    </w:p>
    <w:p w14:paraId="7CD56BAD" w14:textId="54E0E07F" w:rsidR="002D088B" w:rsidRDefault="002D088B" w:rsidP="002D088B">
      <w:pPr>
        <w:pStyle w:val="Heading3"/>
      </w:pPr>
      <w:r>
        <w:t>Sockets – Fundamentals of TCP Communication</w:t>
      </w:r>
    </w:p>
    <w:p w14:paraId="2290D305" w14:textId="6D5CEB81" w:rsidR="002D088B" w:rsidRPr="007619B0" w:rsidRDefault="002D088B" w:rsidP="002D088B">
      <w:pPr>
        <w:rPr>
          <w:rFonts w:cs="Menlo"/>
          <w:color w:val="000000"/>
        </w:rPr>
      </w:pPr>
      <w:r w:rsidRPr="007619B0">
        <w:t xml:space="preserve">For Applications, i.e. a web browser, to communicate via the TCP transport layer they need to open a </w:t>
      </w:r>
      <w:r w:rsidRPr="007619B0">
        <w:rPr>
          <w:b/>
        </w:rPr>
        <w:t>Socket</w:t>
      </w:r>
      <w:r w:rsidRPr="007619B0">
        <w:t xml:space="preserve">.  A Socket, or more properly a TCP Socket, is simply a reliable, ordered pipe between two devices on the internet.  To open a socket you need to specify the IP Address and </w:t>
      </w:r>
      <w:hyperlink r:id="rId8" w:history="1">
        <w:r w:rsidRPr="007619B0">
          <w:rPr>
            <w:rStyle w:val="Hyperlink"/>
          </w:rPr>
          <w:t>Port</w:t>
        </w:r>
      </w:hyperlink>
      <w:r w:rsidRPr="007619B0">
        <w:t xml:space="preserve"> Number (just an unsigned 16-bit integer) on the Server that you are trying to talk to.  On the Server there is a program running that listens on that Port for bytes to come through.  Sockets are uniquely identified by two tuples (source </w:t>
      </w:r>
      <w:r>
        <w:t>IP</w:t>
      </w:r>
      <w:del w:id="3" w:author="Greg Landry" w:date="2017-04-03T16:08:00Z">
        <w:r w:rsidRPr="007619B0" w:rsidDel="006E5D6F">
          <w:delText>/</w:delText>
        </w:r>
        <w:r w:rsidDel="006E5D6F">
          <w:delText xml:space="preserve"> </w:delText>
        </w:r>
      </w:del>
      <w:ins w:id="4" w:author="Greg Landry" w:date="2017-04-03T16:08:00Z">
        <w:r w:rsidR="006E5D6F">
          <w:t xml:space="preserve">: </w:t>
        </w:r>
      </w:ins>
      <w:r>
        <w:t xml:space="preserve">source </w:t>
      </w:r>
      <w:r w:rsidRPr="007619B0">
        <w:t>port) an</w:t>
      </w:r>
      <w:r w:rsidR="00021344">
        <w:t>d</w:t>
      </w:r>
      <w:r w:rsidRPr="007619B0">
        <w:t xml:space="preserve"> (destination IP</w:t>
      </w:r>
      <w:del w:id="5" w:author="Greg Landry" w:date="2017-04-03T16:08:00Z">
        <w:r w:rsidRPr="007619B0" w:rsidDel="006E5D6F">
          <w:delText>/</w:delText>
        </w:r>
        <w:r w:rsidDel="006E5D6F">
          <w:delText xml:space="preserve"> </w:delText>
        </w:r>
      </w:del>
      <w:ins w:id="6" w:author="Greg Landry" w:date="2017-04-03T16:08:00Z">
        <w:r w:rsidR="006E5D6F">
          <w:t>:</w:t>
        </w:r>
      </w:ins>
      <w:r>
        <w:t xml:space="preserve">destination </w:t>
      </w:r>
      <w:r w:rsidRPr="007619B0">
        <w:t>port) e.g. 192.168.15.8</w:t>
      </w:r>
      <w:ins w:id="7" w:author="Greg Landry" w:date="2017-04-03T16:08:00Z">
        <w:r w:rsidR="006E5D6F">
          <w:t>:</w:t>
        </w:r>
      </w:ins>
      <w:del w:id="8" w:author="Greg Landry" w:date="2017-04-03T16:08:00Z">
        <w:r w:rsidRPr="007619B0" w:rsidDel="006E5D6F">
          <w:delText>/</w:delText>
        </w:r>
      </w:del>
      <w:r w:rsidRPr="007619B0">
        <w:t xml:space="preserve">3287 + </w:t>
      </w:r>
      <w:r w:rsidRPr="007619B0">
        <w:rPr>
          <w:rFonts w:cs="Menlo"/>
          <w:color w:val="000000"/>
        </w:rPr>
        <w:t>184.27.235.114</w:t>
      </w:r>
      <w:ins w:id="9" w:author="Greg Landry" w:date="2017-04-03T16:08:00Z">
        <w:r w:rsidR="006E5D6F">
          <w:rPr>
            <w:rFonts w:cs="Menlo"/>
            <w:color w:val="000000"/>
          </w:rPr>
          <w:t>:</w:t>
        </w:r>
      </w:ins>
      <w:del w:id="10" w:author="Greg Landry" w:date="2017-04-03T16:08:00Z">
        <w:r w:rsidRPr="007619B0" w:rsidDel="006E5D6F">
          <w:rPr>
            <w:rFonts w:cs="Menlo"/>
            <w:color w:val="000000"/>
          </w:rPr>
          <w:delText>/</w:delText>
        </w:r>
      </w:del>
      <w:r w:rsidRPr="007619B0">
        <w:rPr>
          <w:rFonts w:cs="Menlo"/>
          <w:color w:val="000000"/>
        </w:rPr>
        <w:t>80</w:t>
      </w:r>
      <w:r>
        <w:rPr>
          <w:rFonts w:cs="Menlo"/>
          <w:color w:val="000000"/>
        </w:rPr>
        <w:t xml:space="preserve">.  This </w:t>
      </w:r>
      <w:r w:rsidR="00546B0B">
        <w:rPr>
          <w:rFonts w:cs="Menlo"/>
          <w:color w:val="000000"/>
        </w:rPr>
        <w:t xml:space="preserve">is </w:t>
      </w:r>
      <w:r>
        <w:rPr>
          <w:rFonts w:cs="Menlo"/>
          <w:color w:val="000000"/>
        </w:rPr>
        <w:t>one reason why there can be multiple open connections to a webserver running on port 80. The local (or ephemeral port) is allocated by the TCP</w:t>
      </w:r>
      <w:r w:rsidR="00C346C2">
        <w:rPr>
          <w:rFonts w:cs="Menlo"/>
          <w:color w:val="000000"/>
        </w:rPr>
        <w:t xml:space="preserve"> stack</w:t>
      </w:r>
      <w:r>
        <w:rPr>
          <w:rFonts w:cs="Menlo"/>
          <w:color w:val="000000"/>
        </w:rPr>
        <w:t xml:space="preserve"> and new ports are allocated on the initiator (client) for each connection to the receiver (server). </w:t>
      </w:r>
    </w:p>
    <w:p w14:paraId="6E71D3E9" w14:textId="77777777" w:rsidR="002D088B" w:rsidRDefault="002D088B" w:rsidP="002D088B">
      <w:pPr>
        <w:keepNext/>
      </w:pPr>
      <w:r>
        <w:t xml:space="preserve">There are a bunch of </w:t>
      </w:r>
      <w:hyperlink r:id="rId9" w:history="1">
        <w:r w:rsidRPr="001F31C5">
          <w:rPr>
            <w:rStyle w:val="Hyperlink"/>
          </w:rPr>
          <w:t>standard ports</w:t>
        </w:r>
      </w:hyperlink>
      <w:r>
        <w:t xml:space="preserve"> (which you might recognize) for Applications including:</w:t>
      </w:r>
    </w:p>
    <w:p w14:paraId="1FDB82B7" w14:textId="77777777" w:rsidR="002D088B" w:rsidRDefault="002D088B" w:rsidP="00EA3121">
      <w:pPr>
        <w:pStyle w:val="ListParagraph"/>
        <w:keepNext/>
        <w:numPr>
          <w:ilvl w:val="0"/>
          <w:numId w:val="4"/>
        </w:numPr>
      </w:pPr>
      <w:r>
        <w:t>HTTP</w:t>
      </w:r>
      <w:r>
        <w:tab/>
        <w:t>80</w:t>
      </w:r>
    </w:p>
    <w:p w14:paraId="43325DB4" w14:textId="1FCFA9DC" w:rsidR="002D088B" w:rsidRDefault="002D088B" w:rsidP="00EA3121">
      <w:pPr>
        <w:pStyle w:val="ListParagraph"/>
        <w:keepNext/>
        <w:numPr>
          <w:ilvl w:val="0"/>
          <w:numId w:val="4"/>
        </w:numPr>
      </w:pPr>
      <w:r>
        <w:t>SMTP</w:t>
      </w:r>
      <w:r>
        <w:tab/>
        <w:t>25</w:t>
      </w:r>
      <w:r w:rsidR="00474A2B">
        <w:tab/>
      </w:r>
    </w:p>
    <w:p w14:paraId="7E419735" w14:textId="77777777" w:rsidR="002D088B" w:rsidRDefault="002D088B" w:rsidP="00EA3121">
      <w:pPr>
        <w:pStyle w:val="ListParagraph"/>
        <w:keepNext/>
        <w:numPr>
          <w:ilvl w:val="0"/>
          <w:numId w:val="4"/>
        </w:numPr>
      </w:pPr>
      <w:r>
        <w:t>DNS</w:t>
      </w:r>
      <w:r>
        <w:tab/>
        <w:t>53</w:t>
      </w:r>
    </w:p>
    <w:p w14:paraId="3552BDC5" w14:textId="77777777" w:rsidR="002D088B" w:rsidRDefault="002D088B" w:rsidP="00EA3121">
      <w:pPr>
        <w:pStyle w:val="ListParagraph"/>
        <w:keepNext/>
        <w:numPr>
          <w:ilvl w:val="0"/>
          <w:numId w:val="4"/>
        </w:numPr>
      </w:pPr>
      <w:r>
        <w:t>POP</w:t>
      </w:r>
      <w:r>
        <w:tab/>
        <w:t>110</w:t>
      </w:r>
    </w:p>
    <w:p w14:paraId="42470F99" w14:textId="77777777" w:rsidR="002D088B" w:rsidRDefault="002D088B" w:rsidP="00EA3121">
      <w:pPr>
        <w:pStyle w:val="ListParagraph"/>
        <w:keepNext/>
        <w:numPr>
          <w:ilvl w:val="0"/>
          <w:numId w:val="4"/>
        </w:numPr>
      </w:pPr>
      <w:r>
        <w:t>MQTT</w:t>
      </w:r>
      <w:r>
        <w:tab/>
        <w:t>1883</w:t>
      </w:r>
    </w:p>
    <w:p w14:paraId="78CEA408" w14:textId="271584A0" w:rsidR="002D088B" w:rsidRDefault="002D088B" w:rsidP="00255081">
      <w:r>
        <w:t>These are typically referred to as “Well Known Ports” and are managed by the IETF Internet Assigned Numbers Authority (IANA); IANA ensures that no two applications designed for the Internet use the same port (whether for UDP or TCP)</w:t>
      </w:r>
      <w:r w:rsidR="006D31EA">
        <w:t>.</w:t>
      </w:r>
    </w:p>
    <w:p w14:paraId="655DD556" w14:textId="0B2FA105" w:rsidR="00021344" w:rsidRDefault="002D088B" w:rsidP="00255081">
      <w:r>
        <w:t>WICED easily supports TCP sockets (</w:t>
      </w:r>
      <w:r w:rsidRPr="00EB5014">
        <w:rPr>
          <w:i/>
        </w:rPr>
        <w:t>wiced_tcp_create_socket</w:t>
      </w:r>
      <w:r w:rsidR="00EB5014" w:rsidRPr="00EB5014">
        <w:rPr>
          <w:i/>
        </w:rPr>
        <w:t>()</w:t>
      </w:r>
      <w:r>
        <w:t>) and you c</w:t>
      </w:r>
      <w:r w:rsidR="00021344">
        <w:t>an</w:t>
      </w:r>
      <w:r>
        <w:t xml:space="preserve"> create your own protocol to talk between your IoT device and a server</w:t>
      </w:r>
      <w:r w:rsidR="00021344">
        <w:t xml:space="preserve"> or you </w:t>
      </w:r>
      <w:r w:rsidR="006D31EA">
        <w:t xml:space="preserve">can </w:t>
      </w:r>
      <w:r w:rsidR="00021344">
        <w:t>implement a custom protocol as defined by someone else.</w:t>
      </w:r>
    </w:p>
    <w:p w14:paraId="7D3B6A47" w14:textId="016CE7DC" w:rsidR="00FA3A97" w:rsidRDefault="00021344" w:rsidP="00255081">
      <w:pPr>
        <w:keepNext/>
      </w:pPr>
      <w:r>
        <w:lastRenderedPageBreak/>
        <w:t>To build a custom protocol, f</w:t>
      </w:r>
      <w:r w:rsidR="002D088B">
        <w:t>or instance</w:t>
      </w:r>
      <w:r w:rsidR="00735C7A">
        <w:t>,</w:t>
      </w:r>
      <w:r w:rsidR="002D088B">
        <w:t xml:space="preserve"> we </w:t>
      </w:r>
      <w:r w:rsidR="006D31EA">
        <w:t xml:space="preserve">can </w:t>
      </w:r>
      <w:r w:rsidR="002D088B">
        <w:t xml:space="preserve">define the </w:t>
      </w:r>
      <w:r w:rsidR="00B22FD1">
        <w:t xml:space="preserve">WICED </w:t>
      </w:r>
      <w:r w:rsidR="00E56C6F">
        <w:t>Wi-Fi</w:t>
      </w:r>
      <w:r>
        <w:t xml:space="preserve"> Example Protocol (</w:t>
      </w:r>
      <w:r w:rsidR="00C2525D">
        <w:t>WWEP</w:t>
      </w:r>
      <w:r>
        <w:t>)</w:t>
      </w:r>
      <w:r w:rsidR="00FA3A97">
        <w:t xml:space="preserve"> as an ASCII text based protocol.  The client and the server both send a string of characters that are of the form:</w:t>
      </w:r>
    </w:p>
    <w:p w14:paraId="2ED634D1" w14:textId="6A211899" w:rsidR="00FA3A97" w:rsidRDefault="00FA3A97" w:rsidP="00EA3121">
      <w:pPr>
        <w:pStyle w:val="ListParagraph"/>
        <w:keepNext/>
        <w:numPr>
          <w:ilvl w:val="0"/>
          <w:numId w:val="8"/>
        </w:numPr>
      </w:pPr>
      <w:r>
        <w:t>Command: 1 character representing the command (R=Read, W=Write, A=Accepted, X=Failed)</w:t>
      </w:r>
      <w:r w:rsidR="001C72C2">
        <w:t>.</w:t>
      </w:r>
    </w:p>
    <w:p w14:paraId="347BF6D9" w14:textId="74CBEE26" w:rsidR="00FA3A97" w:rsidRDefault="00FA3A97" w:rsidP="00EA3121">
      <w:pPr>
        <w:pStyle w:val="ListParagraph"/>
        <w:keepNext/>
        <w:numPr>
          <w:ilvl w:val="0"/>
          <w:numId w:val="8"/>
        </w:numPr>
      </w:pPr>
      <w:r>
        <w:t xml:space="preserve">Device ID: 4 characters representing the hex value of the </w:t>
      </w:r>
      <w:r w:rsidR="00431C2A">
        <w:t>device</w:t>
      </w:r>
      <w:r>
        <w:t xml:space="preserve"> </w:t>
      </w:r>
      <w:r w:rsidR="00431C2A">
        <w:t>e</w:t>
      </w:r>
      <w:r>
        <w:t>.g. 1FAE or 002F</w:t>
      </w:r>
      <w:r w:rsidR="001C72C2">
        <w:t>.</w:t>
      </w:r>
      <w:r w:rsidR="00F02DF3">
        <w:t xml:space="preserve"> Each device will have its own unique register set on the server so you should use a unique ID (unless you want to read/write the same register set as another device). </w:t>
      </w:r>
    </w:p>
    <w:p w14:paraId="0F2925B8" w14:textId="12B994A1" w:rsidR="00FA3A97" w:rsidRDefault="00FA3A97" w:rsidP="00EA3121">
      <w:pPr>
        <w:pStyle w:val="ListParagraph"/>
        <w:keepNext/>
        <w:numPr>
          <w:ilvl w:val="0"/>
          <w:numId w:val="8"/>
        </w:numPr>
      </w:pPr>
      <w:r>
        <w:t>Register: 2 characters representing the register (each device has 256 registers) e.g. 0F or 1B</w:t>
      </w:r>
      <w:r w:rsidR="001C72C2">
        <w:t>.</w:t>
      </w:r>
    </w:p>
    <w:p w14:paraId="1DCD36E5" w14:textId="74879F4E" w:rsidR="00FA3A97" w:rsidRDefault="00FA3A97" w:rsidP="00EA3121">
      <w:pPr>
        <w:pStyle w:val="ListParagraph"/>
        <w:keepNext/>
        <w:numPr>
          <w:ilvl w:val="0"/>
          <w:numId w:val="8"/>
        </w:numPr>
      </w:pPr>
      <w:r>
        <w:t>Value: 4 characters representing the hex value of a 16-bit unsigned integer.  The value should be left out on “R” commands</w:t>
      </w:r>
      <w:r w:rsidR="001C72C2">
        <w:t>.</w:t>
      </w:r>
    </w:p>
    <w:p w14:paraId="34FB6246" w14:textId="1B9A8334" w:rsidR="00FA3A97" w:rsidRDefault="00FA3A97" w:rsidP="00255081">
      <w:r>
        <w:t>The client can send “R” and “W” commands.  The server responds with “A” (and the data echo’d) or “X” (with nothing else)</w:t>
      </w:r>
      <w:r w:rsidR="001C72C2">
        <w:t>.</w:t>
      </w:r>
      <w:r w:rsidR="00F02DF3">
        <w:t xml:space="preserve"> The server contains a database that will store values that are written to it (when a client uses the “W” command) and will send back requested values (when a client uses the “R” command). The server keeps track of a separate 256 register set for each device ID. For example, the register with address 0x0F for a device with ID 0x1234 is not the same as register </w:t>
      </w:r>
      <w:r w:rsidR="00F777F4">
        <w:t xml:space="preserve">with address </w:t>
      </w:r>
      <w:r w:rsidR="00F02DF3">
        <w:t>0x0F for a device with ID 0xABCD.</w:t>
      </w:r>
    </w:p>
    <w:p w14:paraId="69BFFBBF" w14:textId="387D33E9" w:rsidR="00FA3A97" w:rsidRDefault="00FA3A97" w:rsidP="00255081">
      <w:r>
        <w:t>The open version of the protocol runs on port 27708 and the secure TLS version runs on port 40508</w:t>
      </w:r>
      <w:ins w:id="11" w:author="Greg Landry" w:date="2017-04-03T16:09:00Z">
        <w:r w:rsidR="00B96AD2">
          <w:t>. We will be using the open version of the protocol in this class.</w:t>
        </w:r>
      </w:ins>
    </w:p>
    <w:p w14:paraId="2664B980" w14:textId="6F014D03" w:rsidR="00FA3A97" w:rsidRDefault="00FA3A97" w:rsidP="00255081">
      <w:r>
        <w:t>Some example</w:t>
      </w:r>
      <w:r w:rsidR="00F02DF3">
        <w:t>s</w:t>
      </w:r>
      <w:r>
        <w:t>:</w:t>
      </w:r>
    </w:p>
    <w:p w14:paraId="0508C5B0" w14:textId="6F038253" w:rsidR="003701F6" w:rsidRDefault="003701F6" w:rsidP="00EA3121">
      <w:pPr>
        <w:pStyle w:val="ListParagraph"/>
        <w:numPr>
          <w:ilvl w:val="0"/>
          <w:numId w:val="9"/>
        </w:numPr>
      </w:pPr>
      <w:r>
        <w:t>“</w:t>
      </w:r>
      <w:r w:rsidR="00FA3A97">
        <w:t>W0FAC0B1234</w:t>
      </w:r>
      <w:r>
        <w:t>”</w:t>
      </w:r>
      <w:r w:rsidR="00FA3A97">
        <w:t xml:space="preserve"> would write a </w:t>
      </w:r>
      <w:r w:rsidR="00F02DF3">
        <w:t xml:space="preserve">value of </w:t>
      </w:r>
      <w:r w:rsidR="00FA3A97">
        <w:t xml:space="preserve">0x1234 to </w:t>
      </w:r>
      <w:r>
        <w:t xml:space="preserve">register 0x0B </w:t>
      </w:r>
      <w:r w:rsidR="00F02DF3">
        <w:t xml:space="preserve">for </w:t>
      </w:r>
      <w:r>
        <w:t xml:space="preserve">device </w:t>
      </w:r>
      <w:r w:rsidR="00F02DF3">
        <w:t xml:space="preserve">with an </w:t>
      </w:r>
      <w:r>
        <w:t>ID</w:t>
      </w:r>
      <w:r w:rsidR="00F02DF3">
        <w:t xml:space="preserve"> of</w:t>
      </w:r>
      <w:r>
        <w:t xml:space="preserve"> 0x0FAC.   The server would then respond with “A0FAC0B1234”</w:t>
      </w:r>
      <w:r w:rsidR="00F02DF3">
        <w:t>.</w:t>
      </w:r>
    </w:p>
    <w:p w14:paraId="79BB4279" w14:textId="435630E1" w:rsidR="003701F6" w:rsidRDefault="00660A58" w:rsidP="00EA3121">
      <w:pPr>
        <w:pStyle w:val="ListParagraph"/>
        <w:numPr>
          <w:ilvl w:val="0"/>
          <w:numId w:val="9"/>
        </w:numPr>
      </w:pPr>
      <w:r>
        <w:t>“W01</w:t>
      </w:r>
      <w:r w:rsidR="003701F6">
        <w:t>234” is an illegal packet and the server would respond with “X”</w:t>
      </w:r>
      <w:r w:rsidR="00F02DF3">
        <w:t>.</w:t>
      </w:r>
    </w:p>
    <w:p w14:paraId="4FDCDE39" w14:textId="08B7AE0F" w:rsidR="003701F6" w:rsidRDefault="003701F6" w:rsidP="00EA3121">
      <w:pPr>
        <w:pStyle w:val="ListParagraph"/>
        <w:numPr>
          <w:ilvl w:val="0"/>
          <w:numId w:val="9"/>
        </w:numPr>
      </w:pPr>
      <w:r>
        <w:t xml:space="preserve">“R0FAC0B” is a read of register 0x0B </w:t>
      </w:r>
      <w:r w:rsidR="00F02DF3">
        <w:t>for a</w:t>
      </w:r>
      <w:r>
        <w:t xml:space="preserve"> Device ID </w:t>
      </w:r>
      <w:r w:rsidR="00F02DF3">
        <w:t xml:space="preserve">with an ID </w:t>
      </w:r>
      <w:r>
        <w:t>of 0x0FAC”</w:t>
      </w:r>
      <w:r w:rsidR="00F02DF3">
        <w:t>.</w:t>
      </w:r>
      <w:r w:rsidR="00D905B9">
        <w:t xml:space="preserve"> </w:t>
      </w:r>
      <w:r w:rsidR="00F02DF3">
        <w:t>I</w:t>
      </w:r>
      <w:r>
        <w:t>n this case the server would respond with “A0FAC0B1234” (</w:t>
      </w:r>
      <w:r w:rsidR="00F02DF3">
        <w:t>the value of 1234</w:t>
      </w:r>
      <w:r>
        <w:t xml:space="preserve"> was written in the first case)</w:t>
      </w:r>
      <w:r w:rsidR="00F02DF3">
        <w:t>.</w:t>
      </w:r>
    </w:p>
    <w:p w14:paraId="3CE3E367" w14:textId="099D2808" w:rsidR="00FA3A97" w:rsidRDefault="003701F6" w:rsidP="00EA3121">
      <w:pPr>
        <w:pStyle w:val="ListParagraph"/>
        <w:numPr>
          <w:ilvl w:val="0"/>
          <w:numId w:val="9"/>
        </w:numPr>
      </w:pPr>
      <w:r>
        <w:t>“R0BAC0B” is a legal read, but there has been no data written to that device so the server would respond with “X”</w:t>
      </w:r>
      <w:r w:rsidR="00F02DF3">
        <w:t>.</w:t>
      </w:r>
    </w:p>
    <w:p w14:paraId="43C2A8E6" w14:textId="5B709A98" w:rsidR="006B642D" w:rsidRDefault="00FB4B25" w:rsidP="00255081">
      <w:r>
        <w:t xml:space="preserve">Note that </w:t>
      </w:r>
      <w:r w:rsidR="00546B0B">
        <w:t>“raw” sockets</w:t>
      </w:r>
      <w:r w:rsidR="006D31EA">
        <w:t xml:space="preserve"> </w:t>
      </w:r>
      <w:r>
        <w:t>inherently don’t have security. The TCP socket just sends whatever data it was given over the link. It is the responsibility of a layer above TCP such as SSL or TLS to encrypt/decrypt the data if security is being used</w:t>
      </w:r>
      <w:r w:rsidR="00BC13B0">
        <w:t xml:space="preserve"> (which we will </w:t>
      </w:r>
      <w:r>
        <w:t>cover</w:t>
      </w:r>
      <w:r w:rsidR="00BC13B0">
        <w:t xml:space="preserve"> </w:t>
      </w:r>
      <w:r w:rsidR="00A42237">
        <w:t>l</w:t>
      </w:r>
      <w:r>
        <w:t>ater on</w:t>
      </w:r>
      <w:r w:rsidR="00BC13B0">
        <w:t>)</w:t>
      </w:r>
      <w:r w:rsidR="006D31EA">
        <w:t>.</w:t>
      </w:r>
    </w:p>
    <w:p w14:paraId="50E0D948" w14:textId="1689AFBE" w:rsidR="00595ACC" w:rsidRDefault="006B642D" w:rsidP="004F3DF1">
      <w:r>
        <w:t>S</w:t>
      </w:r>
      <w:r w:rsidR="002D088B">
        <w:t xml:space="preserve">ockets are available in </w:t>
      </w:r>
      <w:r w:rsidR="00BC13B0">
        <w:t xml:space="preserve">the </w:t>
      </w:r>
      <w:r w:rsidR="002D088B">
        <w:t>WICED</w:t>
      </w:r>
      <w:r w:rsidR="00553C45">
        <w:t xml:space="preserve"> </w:t>
      </w:r>
      <w:r w:rsidR="00BC13B0">
        <w:t>SDK</w:t>
      </w:r>
      <w:r w:rsidR="002D088B">
        <w:t xml:space="preserve"> </w:t>
      </w:r>
      <w:r>
        <w:t xml:space="preserve">and enable you </w:t>
      </w:r>
      <w:r w:rsidR="002D088B">
        <w:t xml:space="preserve">to build your own custom protocol. </w:t>
      </w:r>
      <w:r>
        <w:t xml:space="preserve">  However, in general developers are mostly using one of the standard Application Protocols (HTTP, MQT</w:t>
      </w:r>
      <w:r w:rsidR="00546B0B">
        <w:t>T etc</w:t>
      </w:r>
      <w:r w:rsidR="006D31EA">
        <w:t>.</w:t>
      </w:r>
      <w:r w:rsidR="00546B0B">
        <w:t>) which are discussed in Chapter 7</w:t>
      </w:r>
      <w:r>
        <w:t>.</w:t>
      </w:r>
      <w:r w:rsidR="007802DB">
        <w:t xml:space="preserve"> </w:t>
      </w:r>
    </w:p>
    <w:p w14:paraId="39F704C3" w14:textId="77777777" w:rsidR="00361908" w:rsidRDefault="00361908">
      <w:pPr>
        <w:rPr>
          <w:rFonts w:ascii="Cambria" w:eastAsia="Times New Roman" w:hAnsi="Cambria"/>
          <w:b/>
          <w:bCs/>
          <w:color w:val="4F81BD"/>
        </w:rPr>
      </w:pPr>
      <w:r>
        <w:br w:type="page"/>
      </w:r>
    </w:p>
    <w:p w14:paraId="0E85EFBA" w14:textId="4DE941B4" w:rsidR="00793556" w:rsidRDefault="00793556" w:rsidP="00793556">
      <w:pPr>
        <w:pStyle w:val="Heading3"/>
      </w:pPr>
      <w:r>
        <w:lastRenderedPageBreak/>
        <w:t>WICED-SDK TCP Server &amp; Client using Sockets</w:t>
      </w:r>
    </w:p>
    <w:p w14:paraId="66790180" w14:textId="5C9A7AF9" w:rsidR="00793556" w:rsidRDefault="00793556" w:rsidP="00793556">
      <w:r>
        <w:t xml:space="preserve">In the examples below I use the </w:t>
      </w:r>
      <w:r w:rsidR="00C2525D">
        <w:t xml:space="preserve">WWEP </w:t>
      </w:r>
      <w:r>
        <w:t xml:space="preserve">protocol as defined in the previous section to demonstrate the steps to create a connection between a </w:t>
      </w:r>
      <w:r w:rsidR="00C2525D">
        <w:t xml:space="preserve">WWEP </w:t>
      </w:r>
      <w:r>
        <w:t xml:space="preserve">Client (198.51.100.14) and a </w:t>
      </w:r>
      <w:r w:rsidR="00C2525D">
        <w:t xml:space="preserve">WWEP </w:t>
      </w:r>
      <w:r>
        <w:t>Server (198.51.100.3) using sockets.</w:t>
      </w:r>
    </w:p>
    <w:p w14:paraId="4B3B7E37" w14:textId="5D29A115" w:rsidR="00793556" w:rsidRDefault="00B56257" w:rsidP="00793556">
      <w:ins w:id="12" w:author="Alan Hawse" w:date="2017-07-18T16:04:00Z">
        <w:r w:rsidRPr="00B56257">
          <w:rPr>
            <w:noProof/>
          </w:rPr>
          <w:drawing>
            <wp:inline distT="0" distB="0" distL="0" distR="0" wp14:anchorId="21159340" wp14:editId="31F2F4D8">
              <wp:extent cx="5943600" cy="20396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039620"/>
                      </a:xfrm>
                      <a:prstGeom prst="rect">
                        <a:avLst/>
                      </a:prstGeom>
                    </pic:spPr>
                  </pic:pic>
                </a:graphicData>
              </a:graphic>
            </wp:inline>
          </w:drawing>
        </w:r>
      </w:ins>
      <w:ins w:id="13" w:author="Greg Landry" w:date="2017-04-03T16:16:00Z">
        <w:del w:id="14" w:author="Alan Hawse" w:date="2017-07-18T16:04:00Z">
          <w:r w:rsidR="00982781" w:rsidDel="00B56257">
            <w:rPr>
              <w:noProof/>
            </w:rPr>
            <w:drawing>
              <wp:inline distT="0" distB="0" distL="0" distR="0" wp14:anchorId="68E128AE" wp14:editId="71D45B23">
                <wp:extent cx="5943600" cy="303657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del>
      </w:ins>
      <w:del w:id="15" w:author="Greg Landry" w:date="2017-04-03T16:11:00Z">
        <w:r w:rsidR="00793556" w:rsidRPr="00F801D2" w:rsidDel="00982781">
          <w:rPr>
            <w:noProof/>
          </w:rPr>
          <w:drawing>
            <wp:inline distT="0" distB="0" distL="0" distR="0" wp14:anchorId="349D6927" wp14:editId="6FEE7B70">
              <wp:extent cx="5943600" cy="2809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09875"/>
                      </a:xfrm>
                      <a:prstGeom prst="rect">
                        <a:avLst/>
                      </a:prstGeom>
                    </pic:spPr>
                  </pic:pic>
                </a:graphicData>
              </a:graphic>
            </wp:inline>
          </w:drawing>
        </w:r>
      </w:del>
    </w:p>
    <w:p w14:paraId="4465E157" w14:textId="61475CEB" w:rsidR="00793556" w:rsidDel="00982781" w:rsidRDefault="00793556" w:rsidP="00793556">
      <w:pPr>
        <w:rPr>
          <w:del w:id="16" w:author="Greg Landry" w:date="2017-04-03T16:15:00Z"/>
        </w:rPr>
      </w:pPr>
    </w:p>
    <w:p w14:paraId="1382ACE3" w14:textId="1782DFF1" w:rsidR="00793556" w:rsidRDefault="00A43B97" w:rsidP="00793556">
      <w:r>
        <w:t xml:space="preserve">The picture above describes the steps required to make a TCP connection between two devices, a TCP Server (on the left of the dotted line) and a TCP Client (on the right).  These two devices are already connected to an IP network and have been assigned IP addresses (192.51.100.3 and 14).  </w:t>
      </w:r>
      <w:r w:rsidR="00793556">
        <w:t>There are 4 parts of each system:</w:t>
      </w:r>
    </w:p>
    <w:p w14:paraId="172F319F" w14:textId="3F40787A" w:rsidR="00793556" w:rsidRDefault="00793556" w:rsidP="000E1195">
      <w:pPr>
        <w:pStyle w:val="ListParagraph"/>
        <w:numPr>
          <w:ilvl w:val="0"/>
          <w:numId w:val="23"/>
        </w:numPr>
      </w:pPr>
      <w:r>
        <w:t>Your firmware application</w:t>
      </w:r>
      <w:r w:rsidR="005E3E34">
        <w:t>s</w:t>
      </w:r>
      <w:r>
        <w:t xml:space="preserve"> (the box</w:t>
      </w:r>
      <w:r w:rsidR="005E3E34">
        <w:t>es</w:t>
      </w:r>
      <w:r>
        <w:t xml:space="preserve"> labeled Application).  This is the firmware that </w:t>
      </w:r>
      <w:r w:rsidR="00A43B97">
        <w:t>you write to control the system using the WICED-SDK.</w:t>
      </w:r>
      <w:r w:rsidR="00AC6F35">
        <w:t xml:space="preserve"> There</w:t>
      </w:r>
      <w:r w:rsidR="00667810">
        <w:t xml:space="preserve"> is firmware for both the server and client.</w:t>
      </w:r>
    </w:p>
    <w:p w14:paraId="088F5A3C" w14:textId="347A6E63" w:rsidR="00793556" w:rsidRDefault="00793556" w:rsidP="000E1195">
      <w:pPr>
        <w:pStyle w:val="ListParagraph"/>
        <w:numPr>
          <w:ilvl w:val="0"/>
          <w:numId w:val="23"/>
        </w:numPr>
      </w:pPr>
      <w:r>
        <w:t>The TCP/IP stack which handles all of the communication with the network</w:t>
      </w:r>
      <w:r w:rsidR="00273A8F">
        <w:t>.</w:t>
      </w:r>
    </w:p>
    <w:p w14:paraId="7E856F7C" w14:textId="57E9AD5F" w:rsidR="00793556" w:rsidRDefault="00793556" w:rsidP="000E1195">
      <w:pPr>
        <w:pStyle w:val="ListParagraph"/>
        <w:numPr>
          <w:ilvl w:val="0"/>
          <w:numId w:val="23"/>
        </w:numPr>
      </w:pPr>
      <w:r>
        <w:t>The Port, which represents the 65536 TCP ports (numbered 0-65535)</w:t>
      </w:r>
      <w:r w:rsidR="00273A8F">
        <w:t>.</w:t>
      </w:r>
    </w:p>
    <w:p w14:paraId="6012D105" w14:textId="77777777" w:rsidR="00793556" w:rsidRDefault="00793556" w:rsidP="000E1195">
      <w:pPr>
        <w:pStyle w:val="ListParagraph"/>
        <w:numPr>
          <w:ilvl w:val="0"/>
          <w:numId w:val="23"/>
        </w:numPr>
      </w:pPr>
      <w:r>
        <w:t>The Packet Buffer, which represents the 4x ~1500 bytes of RAM where the Transmit “T” and Receive “R” packets are held.</w:t>
      </w:r>
    </w:p>
    <w:p w14:paraId="4CE99916" w14:textId="6DF14A10" w:rsidR="00793556" w:rsidRDefault="00793556" w:rsidP="00793556">
      <w:r>
        <w:t xml:space="preserve">To setup the </w:t>
      </w:r>
      <w:r w:rsidR="00A32240">
        <w:t xml:space="preserve">TCP </w:t>
      </w:r>
      <w:r w:rsidR="00A32240" w:rsidRPr="00A91B39">
        <w:rPr>
          <w:u w:val="single"/>
        </w:rPr>
        <w:t>server</w:t>
      </w:r>
      <w:r w:rsidR="00A32240">
        <w:t xml:space="preserve"> </w:t>
      </w:r>
      <w:r>
        <w:t xml:space="preserve">connection, the </w:t>
      </w:r>
      <w:r w:rsidR="00B14965">
        <w:t xml:space="preserve">server </w:t>
      </w:r>
      <w:r>
        <w:t xml:space="preserve">firmware </w:t>
      </w:r>
      <w:r w:rsidR="00A32240">
        <w:t>will:</w:t>
      </w:r>
    </w:p>
    <w:p w14:paraId="38A2CCE4" w14:textId="79E995C7" w:rsidR="00793556" w:rsidRDefault="00A32240" w:rsidP="00EA3121">
      <w:pPr>
        <w:pStyle w:val="ListParagraph"/>
        <w:numPr>
          <w:ilvl w:val="0"/>
          <w:numId w:val="12"/>
        </w:numPr>
      </w:pPr>
      <w:r>
        <w:t>Create the TCP socket by calling</w:t>
      </w:r>
      <w:r w:rsidR="00354FF4">
        <w:t xml:space="preserve"> (the </w:t>
      </w:r>
      <w:r w:rsidR="00354FF4" w:rsidRPr="00A91B39">
        <w:rPr>
          <w:i/>
        </w:rPr>
        <w:t>socket</w:t>
      </w:r>
      <w:r w:rsidR="00354FF4">
        <w:t xml:space="preserve"> is a structure of type </w:t>
      </w:r>
      <w:r w:rsidR="00354FF4" w:rsidRPr="00A91B39">
        <w:rPr>
          <w:i/>
        </w:rPr>
        <w:t>wiced_tcp_socket_t</w:t>
      </w:r>
      <w:r w:rsidR="00354FF4">
        <w:t>)</w:t>
      </w:r>
      <w:r w:rsidR="00793556">
        <w:t>:</w:t>
      </w:r>
    </w:p>
    <w:p w14:paraId="589B0FE2" w14:textId="002FADFE" w:rsidR="00793556" w:rsidRPr="00C327F5" w:rsidRDefault="00793556">
      <w:pPr>
        <w:pStyle w:val="CCode"/>
        <w:ind w:left="1440"/>
        <w:rPr>
          <w:rFonts w:ascii="Courier New" w:hAnsi="Courier New" w:cs="Courier New"/>
          <w:rPrChange w:id="17" w:author="Greg Landry" w:date="2017-06-09T15:48:00Z">
            <w:rPr>
              <w:i/>
            </w:rPr>
          </w:rPrChange>
        </w:rPr>
        <w:pPrChange w:id="18" w:author="Greg Landry" w:date="2017-06-09T15:48:00Z">
          <w:pPr>
            <w:ind w:left="1080"/>
          </w:pPr>
        </w:pPrChange>
      </w:pPr>
      <w:r w:rsidRPr="00C327F5">
        <w:rPr>
          <w:rFonts w:ascii="Courier New" w:hAnsi="Courier New" w:cs="Courier New"/>
          <w:rPrChange w:id="19" w:author="Greg Landry" w:date="2017-06-09T15:48:00Z">
            <w:rPr>
              <w:i/>
            </w:rPr>
          </w:rPrChange>
        </w:rPr>
        <w:t>wiced_tcp_create_socket(</w:t>
      </w:r>
      <w:r w:rsidR="0052741D" w:rsidRPr="00C327F5">
        <w:rPr>
          <w:rFonts w:ascii="Courier New" w:hAnsi="Courier New" w:cs="Courier New"/>
          <w:rPrChange w:id="20" w:author="Greg Landry" w:date="2017-06-09T15:48:00Z">
            <w:rPr>
              <w:i/>
            </w:rPr>
          </w:rPrChange>
        </w:rPr>
        <w:t xml:space="preserve"> </w:t>
      </w:r>
      <w:r w:rsidRPr="00C327F5">
        <w:rPr>
          <w:rFonts w:ascii="Courier New" w:hAnsi="Courier New" w:cs="Courier New"/>
          <w:rPrChange w:id="21" w:author="Greg Landry" w:date="2017-06-09T15:48:00Z">
            <w:rPr>
              <w:i/>
            </w:rPr>
          </w:rPrChange>
        </w:rPr>
        <w:t>&amp;socket</w:t>
      </w:r>
      <w:r w:rsidR="00A32240" w:rsidRPr="00C327F5">
        <w:rPr>
          <w:rFonts w:ascii="Courier New" w:hAnsi="Courier New" w:cs="Courier New"/>
          <w:rPrChange w:id="22" w:author="Greg Landry" w:date="2017-06-09T15:48:00Z">
            <w:rPr>
              <w:i/>
            </w:rPr>
          </w:rPrChange>
        </w:rPr>
        <w:t>,</w:t>
      </w:r>
      <w:r w:rsidR="0052741D" w:rsidRPr="00C327F5">
        <w:rPr>
          <w:rFonts w:ascii="Courier New" w:hAnsi="Courier New" w:cs="Courier New"/>
          <w:rPrChange w:id="23" w:author="Greg Landry" w:date="2017-06-09T15:48:00Z">
            <w:rPr>
              <w:i/>
            </w:rPr>
          </w:rPrChange>
        </w:rPr>
        <w:t xml:space="preserve"> </w:t>
      </w:r>
      <w:r w:rsidR="00A32240" w:rsidRPr="00C327F5">
        <w:rPr>
          <w:rFonts w:ascii="Courier New" w:hAnsi="Courier New" w:cs="Courier New"/>
          <w:rPrChange w:id="24" w:author="Greg Landry" w:date="2017-06-09T15:48:00Z">
            <w:rPr>
              <w:i/>
            </w:rPr>
          </w:rPrChange>
        </w:rPr>
        <w:t>WICED_AP_INTERFACE</w:t>
      </w:r>
      <w:r w:rsidR="0052741D" w:rsidRPr="00C327F5">
        <w:rPr>
          <w:rFonts w:ascii="Courier New" w:hAnsi="Courier New" w:cs="Courier New"/>
          <w:rPrChange w:id="25" w:author="Greg Landry" w:date="2017-06-09T15:48:00Z">
            <w:rPr>
              <w:i/>
            </w:rPr>
          </w:rPrChange>
        </w:rPr>
        <w:t xml:space="preserve"> </w:t>
      </w:r>
      <w:r w:rsidRPr="00C327F5">
        <w:rPr>
          <w:rFonts w:ascii="Courier New" w:hAnsi="Courier New" w:cs="Courier New"/>
          <w:rPrChange w:id="26" w:author="Greg Landry" w:date="2017-06-09T15:48:00Z">
            <w:rPr>
              <w:i/>
            </w:rPr>
          </w:rPrChange>
        </w:rPr>
        <w:t>);</w:t>
      </w:r>
    </w:p>
    <w:p w14:paraId="4FBD2EC3" w14:textId="4B9B30D8" w:rsidR="00793556" w:rsidRDefault="00273A8F" w:rsidP="00EA3121">
      <w:pPr>
        <w:pStyle w:val="ListParagraph"/>
        <w:numPr>
          <w:ilvl w:val="0"/>
          <w:numId w:val="12"/>
        </w:numPr>
      </w:pPr>
      <w:del w:id="27" w:author="Alan Hawse" w:date="2017-06-16T13:15:00Z">
        <w:r w:rsidDel="00D25E68">
          <w:delText>A</w:delText>
        </w:r>
        <w:r w:rsidR="00793556" w:rsidDel="00D25E68">
          <w:delText xml:space="preserve">ttach </w:delText>
        </w:r>
      </w:del>
      <w:ins w:id="28" w:author="Alan Hawse" w:date="2017-06-16T13:15:00Z">
        <w:r w:rsidR="00D25E68">
          <w:t xml:space="preserve">Listen to </w:t>
        </w:r>
      </w:ins>
      <w:r w:rsidR="00793556">
        <w:t xml:space="preserve">the socket to </w:t>
      </w:r>
      <w:r w:rsidR="00C2525D">
        <w:t xml:space="preserve">WWEP </w:t>
      </w:r>
      <w:r w:rsidR="00793556">
        <w:t xml:space="preserve">server </w:t>
      </w:r>
      <w:r w:rsidR="00A32240">
        <w:t xml:space="preserve">TCP </w:t>
      </w:r>
      <w:r w:rsidR="00793556">
        <w:t>port 27708 by calling:</w:t>
      </w:r>
    </w:p>
    <w:p w14:paraId="27B7CAA1" w14:textId="395CCFCE" w:rsidR="00793556" w:rsidRPr="00C327F5" w:rsidRDefault="00793556">
      <w:pPr>
        <w:pStyle w:val="CCode"/>
        <w:ind w:left="1440"/>
        <w:rPr>
          <w:rFonts w:ascii="Courier New" w:hAnsi="Courier New" w:cs="Courier New"/>
          <w:rPrChange w:id="29" w:author="Greg Landry" w:date="2017-06-09T15:48:00Z">
            <w:rPr>
              <w:i/>
            </w:rPr>
          </w:rPrChange>
        </w:rPr>
        <w:pPrChange w:id="30" w:author="Greg Landry" w:date="2017-06-09T15:48:00Z">
          <w:pPr>
            <w:ind w:left="1080"/>
          </w:pPr>
        </w:pPrChange>
      </w:pPr>
      <w:r w:rsidRPr="00C327F5">
        <w:rPr>
          <w:rFonts w:ascii="Courier New" w:hAnsi="Courier New" w:cs="Courier New"/>
          <w:rPrChange w:id="31" w:author="Greg Landry" w:date="2017-06-09T15:48:00Z">
            <w:rPr>
              <w:i/>
            </w:rPr>
          </w:rPrChange>
        </w:rPr>
        <w:t>wiced_</w:t>
      </w:r>
      <w:ins w:id="32" w:author="Greg Landry" w:date="2017-04-03T16:09:00Z">
        <w:r w:rsidR="00874149" w:rsidRPr="00C327F5">
          <w:rPr>
            <w:rFonts w:ascii="Courier New" w:hAnsi="Courier New" w:cs="Courier New"/>
            <w:rPrChange w:id="33" w:author="Greg Landry" w:date="2017-06-09T15:48:00Z">
              <w:rPr>
                <w:i/>
              </w:rPr>
            </w:rPrChange>
          </w:rPr>
          <w:t>tcp_</w:t>
        </w:r>
      </w:ins>
      <w:r w:rsidRPr="00C327F5">
        <w:rPr>
          <w:rFonts w:ascii="Courier New" w:hAnsi="Courier New" w:cs="Courier New"/>
          <w:rPrChange w:id="34" w:author="Greg Landry" w:date="2017-06-09T15:48:00Z">
            <w:rPr>
              <w:i/>
            </w:rPr>
          </w:rPrChange>
        </w:rPr>
        <w:t>listen(</w:t>
      </w:r>
      <w:r w:rsidR="0052741D" w:rsidRPr="00C327F5">
        <w:rPr>
          <w:rFonts w:ascii="Courier New" w:hAnsi="Courier New" w:cs="Courier New"/>
          <w:rPrChange w:id="35" w:author="Greg Landry" w:date="2017-06-09T15:48:00Z">
            <w:rPr>
              <w:i/>
            </w:rPr>
          </w:rPrChange>
        </w:rPr>
        <w:t xml:space="preserve"> </w:t>
      </w:r>
      <w:r w:rsidRPr="00C327F5">
        <w:rPr>
          <w:rFonts w:ascii="Courier New" w:hAnsi="Courier New" w:cs="Courier New"/>
          <w:rPrChange w:id="36" w:author="Greg Landry" w:date="2017-06-09T15:48:00Z">
            <w:rPr>
              <w:i/>
            </w:rPr>
          </w:rPrChange>
        </w:rPr>
        <w:t>&amp;socket, 27708</w:t>
      </w:r>
      <w:r w:rsidR="0052741D" w:rsidRPr="00C327F5">
        <w:rPr>
          <w:rFonts w:ascii="Courier New" w:hAnsi="Courier New" w:cs="Courier New"/>
          <w:rPrChange w:id="37" w:author="Greg Landry" w:date="2017-06-09T15:48:00Z">
            <w:rPr>
              <w:i/>
            </w:rPr>
          </w:rPrChange>
        </w:rPr>
        <w:t xml:space="preserve"> </w:t>
      </w:r>
      <w:r w:rsidRPr="00C327F5">
        <w:rPr>
          <w:rFonts w:ascii="Courier New" w:hAnsi="Courier New" w:cs="Courier New"/>
          <w:rPrChange w:id="38" w:author="Greg Landry" w:date="2017-06-09T15:48:00Z">
            <w:rPr>
              <w:i/>
            </w:rPr>
          </w:rPrChange>
        </w:rPr>
        <w:t xml:space="preserve">); </w:t>
      </w:r>
      <w:r w:rsidR="00273A8F" w:rsidRPr="00C327F5">
        <w:rPr>
          <w:rFonts w:ascii="Courier New" w:hAnsi="Courier New" w:cs="Courier New"/>
          <w:rPrChange w:id="39" w:author="Greg Landry" w:date="2017-06-09T15:48:00Z">
            <w:rPr>
              <w:i/>
            </w:rPr>
          </w:rPrChange>
        </w:rPr>
        <w:t xml:space="preserve">   </w:t>
      </w:r>
      <w:r w:rsidRPr="00C327F5">
        <w:rPr>
          <w:rFonts w:ascii="Courier New" w:hAnsi="Courier New" w:cs="Courier New"/>
          <w:rPrChange w:id="40" w:author="Greg Landry" w:date="2017-06-09T15:48:00Z">
            <w:rPr>
              <w:i/>
            </w:rPr>
          </w:rPrChange>
        </w:rPr>
        <w:t xml:space="preserve">// 27708 is the port number </w:t>
      </w:r>
      <w:del w:id="41" w:author="Greg Landry" w:date="2017-06-09T15:48:00Z">
        <w:r w:rsidRPr="00C327F5" w:rsidDel="00C327F5">
          <w:rPr>
            <w:rFonts w:ascii="Courier New" w:hAnsi="Courier New" w:cs="Courier New"/>
            <w:rPrChange w:id="42" w:author="Greg Landry" w:date="2017-06-09T15:48:00Z">
              <w:rPr>
                <w:i/>
              </w:rPr>
            </w:rPrChange>
          </w:rPr>
          <w:delText xml:space="preserve">for the </w:delText>
        </w:r>
      </w:del>
      <w:r w:rsidR="00C2525D" w:rsidRPr="00C327F5">
        <w:rPr>
          <w:rFonts w:ascii="Courier New" w:hAnsi="Courier New" w:cs="Courier New"/>
          <w:rPrChange w:id="43" w:author="Greg Landry" w:date="2017-06-09T15:48:00Z">
            <w:rPr>
              <w:i/>
            </w:rPr>
          </w:rPrChange>
        </w:rPr>
        <w:t xml:space="preserve">WWEP </w:t>
      </w:r>
      <w:del w:id="44" w:author="Greg Landry" w:date="2017-06-09T15:48:00Z">
        <w:r w:rsidRPr="00C327F5" w:rsidDel="00C327F5">
          <w:rPr>
            <w:rFonts w:ascii="Courier New" w:hAnsi="Courier New" w:cs="Courier New"/>
            <w:rPrChange w:id="45" w:author="Greg Landry" w:date="2017-06-09T15:48:00Z">
              <w:rPr>
                <w:i/>
              </w:rPr>
            </w:rPrChange>
          </w:rPr>
          <w:delText>protocol</w:delText>
        </w:r>
      </w:del>
    </w:p>
    <w:p w14:paraId="732C35FC" w14:textId="7D248BD5" w:rsidR="00793556" w:rsidRDefault="00273A8F" w:rsidP="00EA3121">
      <w:pPr>
        <w:pStyle w:val="ListParagraph"/>
        <w:numPr>
          <w:ilvl w:val="0"/>
          <w:numId w:val="12"/>
        </w:numPr>
      </w:pPr>
      <w:r>
        <w:t>Sleep</w:t>
      </w:r>
      <w:r w:rsidR="00A32240">
        <w:t xml:space="preserve"> the current thread and wait for a connection b</w:t>
      </w:r>
      <w:r w:rsidR="00793556">
        <w:t>y calling</w:t>
      </w:r>
      <w:r>
        <w:t>:</w:t>
      </w:r>
    </w:p>
    <w:p w14:paraId="74FE5DC2" w14:textId="503B02AF" w:rsidR="00793556" w:rsidRPr="00C327F5" w:rsidRDefault="00793556">
      <w:pPr>
        <w:pStyle w:val="CCode"/>
        <w:ind w:left="1440"/>
        <w:rPr>
          <w:rFonts w:ascii="Courier New" w:hAnsi="Courier New" w:cs="Courier New"/>
          <w:rPrChange w:id="46" w:author="Greg Landry" w:date="2017-06-09T15:48:00Z">
            <w:rPr>
              <w:i/>
            </w:rPr>
          </w:rPrChange>
        </w:rPr>
        <w:pPrChange w:id="47" w:author="Greg Landry" w:date="2017-06-09T15:48:00Z">
          <w:pPr>
            <w:ind w:left="1080"/>
          </w:pPr>
        </w:pPrChange>
      </w:pPr>
      <w:r w:rsidRPr="00C327F5">
        <w:rPr>
          <w:rFonts w:ascii="Courier New" w:hAnsi="Courier New" w:cs="Courier New"/>
          <w:rPrChange w:id="48" w:author="Greg Landry" w:date="2017-06-09T15:48:00Z">
            <w:rPr>
              <w:i/>
            </w:rPr>
          </w:rPrChange>
        </w:rPr>
        <w:t>wiced_tcp_accept(</w:t>
      </w:r>
      <w:r w:rsidR="0052741D" w:rsidRPr="00C327F5">
        <w:rPr>
          <w:rFonts w:ascii="Courier New" w:hAnsi="Courier New" w:cs="Courier New"/>
          <w:rPrChange w:id="49" w:author="Greg Landry" w:date="2017-06-09T15:48:00Z">
            <w:rPr>
              <w:i/>
            </w:rPr>
          </w:rPrChange>
        </w:rPr>
        <w:t xml:space="preserve"> </w:t>
      </w:r>
      <w:r w:rsidRPr="00C327F5">
        <w:rPr>
          <w:rFonts w:ascii="Courier New" w:hAnsi="Courier New" w:cs="Courier New"/>
          <w:rPrChange w:id="50" w:author="Greg Landry" w:date="2017-06-09T15:48:00Z">
            <w:rPr>
              <w:i/>
            </w:rPr>
          </w:rPrChange>
        </w:rPr>
        <w:t>&amp;socket</w:t>
      </w:r>
      <w:r w:rsidR="0052741D" w:rsidRPr="00C327F5">
        <w:rPr>
          <w:rFonts w:ascii="Courier New" w:hAnsi="Courier New" w:cs="Courier New"/>
          <w:rPrChange w:id="51" w:author="Greg Landry" w:date="2017-06-09T15:48:00Z">
            <w:rPr>
              <w:i/>
            </w:rPr>
          </w:rPrChange>
        </w:rPr>
        <w:t xml:space="preserve"> </w:t>
      </w:r>
      <w:r w:rsidRPr="00C327F5">
        <w:rPr>
          <w:rFonts w:ascii="Courier New" w:hAnsi="Courier New" w:cs="Courier New"/>
          <w:rPrChange w:id="52" w:author="Greg Landry" w:date="2017-06-09T15:48:00Z">
            <w:rPr>
              <w:i/>
            </w:rPr>
          </w:rPrChange>
        </w:rPr>
        <w:t>);</w:t>
      </w:r>
    </w:p>
    <w:p w14:paraId="50E54985" w14:textId="35707DEA" w:rsidR="00793556" w:rsidRDefault="00A32240" w:rsidP="00793556">
      <w:r>
        <w:t xml:space="preserve">To setup the TCP </w:t>
      </w:r>
      <w:r w:rsidRPr="00A91B39">
        <w:rPr>
          <w:u w:val="single"/>
        </w:rPr>
        <w:t>client</w:t>
      </w:r>
      <w:r>
        <w:t xml:space="preserve"> connection, the </w:t>
      </w:r>
      <w:r w:rsidR="000E1195">
        <w:t xml:space="preserve">client </w:t>
      </w:r>
      <w:r>
        <w:t>firmware will:</w:t>
      </w:r>
    </w:p>
    <w:p w14:paraId="6A08C6F2" w14:textId="32721239" w:rsidR="00A32240" w:rsidRDefault="00A32240" w:rsidP="00EA3121">
      <w:pPr>
        <w:pStyle w:val="ListParagraph"/>
        <w:numPr>
          <w:ilvl w:val="0"/>
          <w:numId w:val="14"/>
        </w:numPr>
      </w:pPr>
      <w:r>
        <w:t>Create the TCP socket by calling:</w:t>
      </w:r>
    </w:p>
    <w:p w14:paraId="46557C2B" w14:textId="7E15621C" w:rsidR="00A32240" w:rsidRPr="00C327F5" w:rsidRDefault="00A32240">
      <w:pPr>
        <w:pStyle w:val="CCode"/>
        <w:ind w:left="1440"/>
        <w:rPr>
          <w:rFonts w:ascii="Courier New" w:hAnsi="Courier New" w:cs="Courier New"/>
          <w:rPrChange w:id="53" w:author="Greg Landry" w:date="2017-06-09T15:49:00Z">
            <w:rPr>
              <w:i/>
            </w:rPr>
          </w:rPrChange>
        </w:rPr>
        <w:pPrChange w:id="54" w:author="Greg Landry" w:date="2017-06-09T15:49:00Z">
          <w:pPr>
            <w:ind w:left="1080"/>
          </w:pPr>
        </w:pPrChange>
      </w:pPr>
      <w:r w:rsidRPr="00C327F5">
        <w:rPr>
          <w:rFonts w:ascii="Courier New" w:hAnsi="Courier New" w:cs="Courier New"/>
          <w:rPrChange w:id="55" w:author="Greg Landry" w:date="2017-06-09T15:49:00Z">
            <w:rPr>
              <w:i/>
            </w:rPr>
          </w:rPrChange>
        </w:rPr>
        <w:t>wiced_tcp_create_socket(</w:t>
      </w:r>
      <w:r w:rsidR="0052741D" w:rsidRPr="00C327F5">
        <w:rPr>
          <w:rFonts w:ascii="Courier New" w:hAnsi="Courier New" w:cs="Courier New"/>
          <w:rPrChange w:id="56" w:author="Greg Landry" w:date="2017-06-09T15:49:00Z">
            <w:rPr>
              <w:i/>
            </w:rPr>
          </w:rPrChange>
        </w:rPr>
        <w:t xml:space="preserve"> </w:t>
      </w:r>
      <w:r w:rsidRPr="00C327F5">
        <w:rPr>
          <w:rFonts w:ascii="Courier New" w:hAnsi="Courier New" w:cs="Courier New"/>
          <w:rPrChange w:id="57" w:author="Greg Landry" w:date="2017-06-09T15:49:00Z">
            <w:rPr>
              <w:i/>
            </w:rPr>
          </w:rPrChange>
        </w:rPr>
        <w:t>&amp;socket,</w:t>
      </w:r>
      <w:r w:rsidR="0052741D" w:rsidRPr="00C327F5">
        <w:rPr>
          <w:rFonts w:ascii="Courier New" w:hAnsi="Courier New" w:cs="Courier New"/>
          <w:rPrChange w:id="58" w:author="Greg Landry" w:date="2017-06-09T15:49:00Z">
            <w:rPr>
              <w:i/>
            </w:rPr>
          </w:rPrChange>
        </w:rPr>
        <w:t xml:space="preserve"> </w:t>
      </w:r>
      <w:r w:rsidRPr="00C327F5">
        <w:rPr>
          <w:rFonts w:ascii="Courier New" w:hAnsi="Courier New" w:cs="Courier New"/>
          <w:rPrChange w:id="59" w:author="Greg Landry" w:date="2017-06-09T15:49:00Z">
            <w:rPr>
              <w:i/>
            </w:rPr>
          </w:rPrChange>
        </w:rPr>
        <w:t>WICED_</w:t>
      </w:r>
      <w:r w:rsidR="00BB48E7" w:rsidRPr="00C327F5">
        <w:rPr>
          <w:rFonts w:ascii="Courier New" w:hAnsi="Courier New" w:cs="Courier New"/>
          <w:rPrChange w:id="60" w:author="Greg Landry" w:date="2017-06-09T15:49:00Z">
            <w:rPr>
              <w:i/>
            </w:rPr>
          </w:rPrChange>
        </w:rPr>
        <w:t>STA</w:t>
      </w:r>
      <w:r w:rsidRPr="00C327F5">
        <w:rPr>
          <w:rFonts w:ascii="Courier New" w:hAnsi="Courier New" w:cs="Courier New"/>
          <w:rPrChange w:id="61" w:author="Greg Landry" w:date="2017-06-09T15:49:00Z">
            <w:rPr>
              <w:i/>
            </w:rPr>
          </w:rPrChange>
        </w:rPr>
        <w:t>_INTERFACE</w:t>
      </w:r>
      <w:r w:rsidR="0052741D" w:rsidRPr="00C327F5">
        <w:rPr>
          <w:rFonts w:ascii="Courier New" w:hAnsi="Courier New" w:cs="Courier New"/>
          <w:rPrChange w:id="62" w:author="Greg Landry" w:date="2017-06-09T15:49:00Z">
            <w:rPr>
              <w:i/>
            </w:rPr>
          </w:rPrChange>
        </w:rPr>
        <w:t xml:space="preserve"> </w:t>
      </w:r>
      <w:r w:rsidRPr="00C327F5">
        <w:rPr>
          <w:rFonts w:ascii="Courier New" w:hAnsi="Courier New" w:cs="Courier New"/>
          <w:rPrChange w:id="63" w:author="Greg Landry" w:date="2017-06-09T15:49:00Z">
            <w:rPr>
              <w:i/>
            </w:rPr>
          </w:rPrChange>
        </w:rPr>
        <w:t>);</w:t>
      </w:r>
    </w:p>
    <w:p w14:paraId="4369A115" w14:textId="65713F08" w:rsidR="00A32240" w:rsidRDefault="00A32240" w:rsidP="00EA3121">
      <w:pPr>
        <w:pStyle w:val="ListParagraph"/>
        <w:numPr>
          <w:ilvl w:val="0"/>
          <w:numId w:val="14"/>
        </w:numPr>
      </w:pPr>
      <w:r>
        <w:t>“</w:t>
      </w:r>
      <w:r w:rsidR="00B14965">
        <w:t>B</w:t>
      </w:r>
      <w:r>
        <w:t>ind” to some TCP port (it doesn’t matter which</w:t>
      </w:r>
      <w:r w:rsidR="003676ED">
        <w:t xml:space="preserve"> one</w:t>
      </w:r>
      <w:r>
        <w:t xml:space="preserve">, so we specify WICED_ANY_PORT which </w:t>
      </w:r>
      <w:r w:rsidR="003676ED">
        <w:t xml:space="preserve">lets the TCP/IP stack </w:t>
      </w:r>
      <w:r>
        <w:t>choose any available port) by calling</w:t>
      </w:r>
      <w:r w:rsidR="00B14965">
        <w:t>:</w:t>
      </w:r>
    </w:p>
    <w:p w14:paraId="07BC26B7" w14:textId="208B8145" w:rsidR="00A32240" w:rsidRPr="00C327F5" w:rsidRDefault="00A32240">
      <w:pPr>
        <w:pStyle w:val="CCode"/>
        <w:ind w:left="1440"/>
        <w:rPr>
          <w:rFonts w:ascii="Courier New" w:hAnsi="Courier New" w:cs="Courier New"/>
          <w:rPrChange w:id="64" w:author="Greg Landry" w:date="2017-06-09T15:49:00Z">
            <w:rPr>
              <w:i/>
            </w:rPr>
          </w:rPrChange>
        </w:rPr>
        <w:pPrChange w:id="65" w:author="Greg Landry" w:date="2017-06-09T15:49:00Z">
          <w:pPr>
            <w:ind w:left="1080"/>
          </w:pPr>
        </w:pPrChange>
      </w:pPr>
      <w:r w:rsidRPr="00C327F5">
        <w:rPr>
          <w:rFonts w:ascii="Courier New" w:hAnsi="Courier New" w:cs="Courier New"/>
          <w:rPrChange w:id="66" w:author="Greg Landry" w:date="2017-06-09T15:49:00Z">
            <w:rPr>
              <w:i/>
            </w:rPr>
          </w:rPrChange>
        </w:rPr>
        <w:lastRenderedPageBreak/>
        <w:t>wiced_tcp_bind(</w:t>
      </w:r>
      <w:r w:rsidR="0052741D" w:rsidRPr="00C327F5">
        <w:rPr>
          <w:rFonts w:ascii="Courier New" w:hAnsi="Courier New" w:cs="Courier New"/>
          <w:rPrChange w:id="67" w:author="Greg Landry" w:date="2017-06-09T15:49:00Z">
            <w:rPr>
              <w:i/>
            </w:rPr>
          </w:rPrChange>
        </w:rPr>
        <w:t xml:space="preserve"> </w:t>
      </w:r>
      <w:r w:rsidRPr="00C327F5">
        <w:rPr>
          <w:rFonts w:ascii="Courier New" w:hAnsi="Courier New" w:cs="Courier New"/>
          <w:rPrChange w:id="68" w:author="Greg Landry" w:date="2017-06-09T15:49:00Z">
            <w:rPr>
              <w:i/>
            </w:rPr>
          </w:rPrChange>
        </w:rPr>
        <w:t>&amp;socket,</w:t>
      </w:r>
      <w:r w:rsidR="0052741D" w:rsidRPr="00C327F5">
        <w:rPr>
          <w:rFonts w:ascii="Courier New" w:hAnsi="Courier New" w:cs="Courier New"/>
          <w:rPrChange w:id="69" w:author="Greg Landry" w:date="2017-06-09T15:49:00Z">
            <w:rPr>
              <w:i/>
            </w:rPr>
          </w:rPrChange>
        </w:rPr>
        <w:t xml:space="preserve"> </w:t>
      </w:r>
      <w:r w:rsidRPr="00C327F5">
        <w:rPr>
          <w:rFonts w:ascii="Courier New" w:hAnsi="Courier New" w:cs="Courier New"/>
          <w:rPrChange w:id="70" w:author="Greg Landry" w:date="2017-06-09T15:49:00Z">
            <w:rPr>
              <w:i/>
            </w:rPr>
          </w:rPrChange>
        </w:rPr>
        <w:t>WICED_ANY_PORT</w:t>
      </w:r>
      <w:r w:rsidR="0052741D" w:rsidRPr="00C327F5">
        <w:rPr>
          <w:rFonts w:ascii="Courier New" w:hAnsi="Courier New" w:cs="Courier New"/>
          <w:rPrChange w:id="71" w:author="Greg Landry" w:date="2017-06-09T15:49:00Z">
            <w:rPr>
              <w:i/>
            </w:rPr>
          </w:rPrChange>
        </w:rPr>
        <w:t xml:space="preserve"> </w:t>
      </w:r>
      <w:r w:rsidRPr="00C327F5">
        <w:rPr>
          <w:rFonts w:ascii="Courier New" w:hAnsi="Courier New" w:cs="Courier New"/>
          <w:rPrChange w:id="72" w:author="Greg Landry" w:date="2017-06-09T15:49:00Z">
            <w:rPr>
              <w:i/>
            </w:rPr>
          </w:rPrChange>
        </w:rPr>
        <w:t>);</w:t>
      </w:r>
    </w:p>
    <w:p w14:paraId="68A5DB19" w14:textId="4AB23EF1" w:rsidR="00F960C2" w:rsidRDefault="00B14965" w:rsidP="00F960C2">
      <w:pPr>
        <w:pStyle w:val="ListParagraph"/>
        <w:numPr>
          <w:ilvl w:val="0"/>
          <w:numId w:val="14"/>
        </w:numPr>
      </w:pPr>
      <w:r>
        <w:t>To</w:t>
      </w:r>
      <w:r w:rsidR="009F03B5">
        <w:t xml:space="preserve"> </w:t>
      </w:r>
      <w:r w:rsidR="00A32240">
        <w:t>create the actual connection</w:t>
      </w:r>
      <w:r w:rsidR="00364C65">
        <w:t xml:space="preserve"> to the server </w:t>
      </w:r>
      <w:r w:rsidR="009F03B5">
        <w:t xml:space="preserve">you need to </w:t>
      </w:r>
      <w:r w:rsidR="001101F2">
        <w:t>do two things</w:t>
      </w:r>
      <w:r>
        <w:t>:</w:t>
      </w:r>
    </w:p>
    <w:p w14:paraId="57ADEB37" w14:textId="7624032B" w:rsidR="00B14965" w:rsidRDefault="001101F2" w:rsidP="00A91B39">
      <w:pPr>
        <w:pStyle w:val="ListParagraph"/>
        <w:numPr>
          <w:ilvl w:val="4"/>
          <w:numId w:val="14"/>
        </w:numPr>
        <w:ind w:left="1350"/>
      </w:pPr>
      <w:r>
        <w:t>Find the server address</w:t>
      </w:r>
      <w:r w:rsidR="003676ED">
        <w:t xml:space="preserve">.  This </w:t>
      </w:r>
      <w:r>
        <w:t xml:space="preserve">is </w:t>
      </w:r>
      <w:r w:rsidR="009F03B5">
        <w:t xml:space="preserve">passed as </w:t>
      </w:r>
      <w:r w:rsidR="00B14965">
        <w:t xml:space="preserve">a WICED </w:t>
      </w:r>
      <w:r w:rsidR="009F03B5">
        <w:t xml:space="preserve">data structure </w:t>
      </w:r>
      <w:r w:rsidR="00B14965">
        <w:t xml:space="preserve">of type </w:t>
      </w:r>
      <w:r w:rsidR="009F03B5" w:rsidRPr="00A91B39">
        <w:rPr>
          <w:i/>
        </w:rPr>
        <w:t>wiced_ip_address_t</w:t>
      </w:r>
      <w:r w:rsidR="00F960C2">
        <w:t>.</w:t>
      </w:r>
      <w:r w:rsidR="00B14965">
        <w:t xml:space="preserve"> Let’s assume you have defined a structure of that type called </w:t>
      </w:r>
      <w:r w:rsidR="00B14965" w:rsidRPr="00A91B39">
        <w:rPr>
          <w:i/>
        </w:rPr>
        <w:t>se</w:t>
      </w:r>
      <w:r w:rsidR="00204493">
        <w:rPr>
          <w:i/>
        </w:rPr>
        <w:t>r</w:t>
      </w:r>
      <w:r w:rsidR="00B14965" w:rsidRPr="00A91B39">
        <w:rPr>
          <w:i/>
        </w:rPr>
        <w:t>verAddress</w:t>
      </w:r>
      <w:r w:rsidR="00B14965">
        <w:t>.</w:t>
      </w:r>
    </w:p>
    <w:p w14:paraId="4774B86C" w14:textId="34702EFA" w:rsidR="00B14965" w:rsidRDefault="00F960C2" w:rsidP="00A91B39">
      <w:pPr>
        <w:ind w:left="1350"/>
      </w:pPr>
      <w:r>
        <w:t xml:space="preserve">You </w:t>
      </w:r>
      <w:r w:rsidR="009F03B5">
        <w:t xml:space="preserve">can initialize </w:t>
      </w:r>
      <w:r>
        <w:t xml:space="preserve">the structure </w:t>
      </w:r>
      <w:r w:rsidR="00B14965">
        <w:t>in one of two ways – either statically or using DNS.</w:t>
      </w:r>
    </w:p>
    <w:p w14:paraId="5B9D0DF3" w14:textId="43A8CE5A" w:rsidR="00F960C2" w:rsidRDefault="00B14965" w:rsidP="00A91B39">
      <w:pPr>
        <w:pStyle w:val="ListParagraph"/>
        <w:numPr>
          <w:ilvl w:val="0"/>
          <w:numId w:val="28"/>
        </w:numPr>
      </w:pPr>
      <w:r>
        <w:t xml:space="preserve">To initialize it </w:t>
      </w:r>
      <w:r w:rsidR="009F03B5">
        <w:t xml:space="preserve">statically </w:t>
      </w:r>
      <w:r>
        <w:t xml:space="preserve">you can use </w:t>
      </w:r>
      <w:r w:rsidR="00695E56">
        <w:t xml:space="preserve">the </w:t>
      </w:r>
      <w:r w:rsidR="009F03B5">
        <w:t>macros</w:t>
      </w:r>
      <w:r>
        <w:t xml:space="preserve"> provided by the WICED SDK as follows:</w:t>
      </w:r>
    </w:p>
    <w:p w14:paraId="0C1A28EC" w14:textId="04956D6D" w:rsidR="009F03B5" w:rsidRPr="00C327F5" w:rsidRDefault="009F03B5">
      <w:pPr>
        <w:pStyle w:val="CCode"/>
        <w:ind w:left="1440"/>
        <w:rPr>
          <w:rFonts w:ascii="Courier New" w:hAnsi="Courier New" w:cs="Courier New"/>
          <w:rPrChange w:id="73" w:author="Greg Landry" w:date="2017-06-09T15:49:00Z">
            <w:rPr>
              <w:i/>
            </w:rPr>
          </w:rPrChange>
        </w:rPr>
        <w:pPrChange w:id="74" w:author="Greg Landry" w:date="2017-06-09T15:49:00Z">
          <w:pPr>
            <w:ind w:left="2070"/>
          </w:pPr>
        </w:pPrChange>
      </w:pPr>
      <w:r w:rsidRPr="00C327F5">
        <w:rPr>
          <w:rFonts w:ascii="Courier New" w:hAnsi="Courier New" w:cs="Courier New"/>
          <w:rPrChange w:id="75" w:author="Greg Landry" w:date="2017-06-09T15:49:00Z">
            <w:rPr>
              <w:i/>
            </w:rPr>
          </w:rPrChange>
        </w:rPr>
        <w:t>SET_IPV4_ADDRESS( serverAddress, MAKE_IPV4_ADDRESS( 198,</w:t>
      </w:r>
      <w:r w:rsidR="00B14965" w:rsidRPr="00C327F5">
        <w:rPr>
          <w:rFonts w:ascii="Courier New" w:hAnsi="Courier New" w:cs="Courier New"/>
          <w:rPrChange w:id="76" w:author="Greg Landry" w:date="2017-06-09T15:49:00Z">
            <w:rPr>
              <w:i/>
            </w:rPr>
          </w:rPrChange>
        </w:rPr>
        <w:t xml:space="preserve"> </w:t>
      </w:r>
      <w:r w:rsidRPr="00C327F5">
        <w:rPr>
          <w:rFonts w:ascii="Courier New" w:hAnsi="Courier New" w:cs="Courier New"/>
          <w:rPrChange w:id="77" w:author="Greg Landry" w:date="2017-06-09T15:49:00Z">
            <w:rPr>
              <w:i/>
            </w:rPr>
          </w:rPrChange>
        </w:rPr>
        <w:t xml:space="preserve">51, </w:t>
      </w:r>
      <w:del w:id="78" w:author="Greg Landry" w:date="2017-06-09T15:49:00Z">
        <w:r w:rsidRPr="00C327F5" w:rsidDel="00C327F5">
          <w:rPr>
            <w:rFonts w:ascii="Courier New" w:hAnsi="Courier New" w:cs="Courier New"/>
            <w:rPrChange w:id="79" w:author="Greg Landry" w:date="2017-06-09T15:49:00Z">
              <w:rPr>
                <w:i/>
              </w:rPr>
            </w:rPrChange>
          </w:rPr>
          <w:delText xml:space="preserve"> </w:delText>
        </w:r>
      </w:del>
      <w:r w:rsidRPr="00C327F5">
        <w:rPr>
          <w:rFonts w:ascii="Courier New" w:hAnsi="Courier New" w:cs="Courier New"/>
          <w:rPrChange w:id="80" w:author="Greg Landry" w:date="2017-06-09T15:49:00Z">
            <w:rPr>
              <w:i/>
            </w:rPr>
          </w:rPrChange>
        </w:rPr>
        <w:t xml:space="preserve">100, </w:t>
      </w:r>
      <w:del w:id="81" w:author="Greg Landry" w:date="2017-06-09T15:49:00Z">
        <w:r w:rsidRPr="00C327F5" w:rsidDel="00C327F5">
          <w:rPr>
            <w:rFonts w:ascii="Courier New" w:hAnsi="Courier New" w:cs="Courier New"/>
            <w:rPrChange w:id="82" w:author="Greg Landry" w:date="2017-06-09T15:49:00Z">
              <w:rPr>
                <w:i/>
              </w:rPr>
            </w:rPrChange>
          </w:rPr>
          <w:delText xml:space="preserve"> </w:delText>
        </w:r>
      </w:del>
      <w:r w:rsidRPr="00C327F5">
        <w:rPr>
          <w:rFonts w:ascii="Courier New" w:hAnsi="Courier New" w:cs="Courier New"/>
          <w:rPrChange w:id="83" w:author="Greg Landry" w:date="2017-06-09T15:49:00Z">
            <w:rPr>
              <w:i/>
            </w:rPr>
          </w:rPrChange>
        </w:rPr>
        <w:t>3 ) );</w:t>
      </w:r>
    </w:p>
    <w:p w14:paraId="4FFF4B8A" w14:textId="4C0E8818" w:rsidR="00B14965" w:rsidRDefault="00B14965" w:rsidP="00A91B39">
      <w:pPr>
        <w:pStyle w:val="ListParagraph"/>
        <w:numPr>
          <w:ilvl w:val="0"/>
          <w:numId w:val="28"/>
        </w:numPr>
      </w:pPr>
      <w:r>
        <w:t>To initialize it by performing a DNS loo</w:t>
      </w:r>
      <w:ins w:id="84" w:author="Greg Landry [2]" w:date="2017-08-28T17:46:00Z">
        <w:r w:rsidR="008D7E12">
          <w:t>k</w:t>
        </w:r>
        <w:r w:rsidR="009E0DD9">
          <w:t>u</w:t>
        </w:r>
      </w:ins>
      <w:r>
        <w:t>p, do the following:</w:t>
      </w:r>
    </w:p>
    <w:p w14:paraId="656F9A0E" w14:textId="5B7BE763" w:rsidR="00F960C2" w:rsidRPr="00C327F5" w:rsidRDefault="009F03B5">
      <w:pPr>
        <w:pStyle w:val="CCode"/>
        <w:ind w:left="1440"/>
        <w:rPr>
          <w:rFonts w:ascii="Courier New" w:hAnsi="Courier New" w:cs="Courier New"/>
          <w:rPrChange w:id="85" w:author="Greg Landry" w:date="2017-06-09T15:49:00Z">
            <w:rPr>
              <w:i/>
            </w:rPr>
          </w:rPrChange>
        </w:rPr>
        <w:pPrChange w:id="86" w:author="Greg Landry" w:date="2017-06-09T15:49:00Z">
          <w:pPr>
            <w:ind w:left="2070"/>
          </w:pPr>
        </w:pPrChange>
      </w:pPr>
      <w:r w:rsidRPr="00C327F5">
        <w:rPr>
          <w:rFonts w:ascii="Courier New" w:hAnsi="Courier New" w:cs="Courier New"/>
          <w:rPrChange w:id="87" w:author="Greg Landry" w:date="2017-06-09T15:49:00Z">
            <w:rPr>
              <w:i/>
            </w:rPr>
          </w:rPrChange>
        </w:rPr>
        <w:t>wiced_hostname_lookup( "</w:t>
      </w:r>
      <w:r w:rsidR="00C2525D" w:rsidRPr="00C327F5">
        <w:rPr>
          <w:rFonts w:ascii="Courier New" w:hAnsi="Courier New" w:cs="Courier New"/>
          <w:rPrChange w:id="88" w:author="Greg Landry" w:date="2017-06-09T15:49:00Z">
            <w:rPr>
              <w:i/>
            </w:rPr>
          </w:rPrChange>
        </w:rPr>
        <w:t>wwep</w:t>
      </w:r>
      <w:r w:rsidRPr="00C327F5">
        <w:rPr>
          <w:rFonts w:ascii="Courier New" w:hAnsi="Courier New" w:cs="Courier New"/>
          <w:rPrChange w:id="89" w:author="Greg Landry" w:date="2017-06-09T15:49:00Z">
            <w:rPr>
              <w:i/>
            </w:rPr>
          </w:rPrChange>
        </w:rPr>
        <w:t>.</w:t>
      </w:r>
      <w:del w:id="90" w:author="Greg Landry" w:date="2017-04-03T16:17:00Z">
        <w:r w:rsidRPr="00C327F5" w:rsidDel="00982781">
          <w:rPr>
            <w:rFonts w:ascii="Courier New" w:hAnsi="Courier New" w:cs="Courier New"/>
            <w:rPrChange w:id="91" w:author="Greg Landry" w:date="2017-06-09T15:49:00Z">
              <w:rPr>
                <w:i/>
              </w:rPr>
            </w:rPrChange>
          </w:rPr>
          <w:delText>wa101</w:delText>
        </w:r>
      </w:del>
      <w:ins w:id="92" w:author="Greg Landry" w:date="2017-04-03T16:17:00Z">
        <w:r w:rsidR="00982781" w:rsidRPr="00C327F5">
          <w:rPr>
            <w:rFonts w:ascii="Courier New" w:hAnsi="Courier New" w:cs="Courier New"/>
            <w:rPrChange w:id="93" w:author="Greg Landry" w:date="2017-06-09T15:49:00Z">
              <w:rPr>
                <w:i/>
              </w:rPr>
            </w:rPrChange>
          </w:rPr>
          <w:t>ww101</w:t>
        </w:r>
      </w:ins>
      <w:r w:rsidRPr="00C327F5">
        <w:rPr>
          <w:rFonts w:ascii="Courier New" w:hAnsi="Courier New" w:cs="Courier New"/>
          <w:rPrChange w:id="94" w:author="Greg Landry" w:date="2017-06-09T15:49:00Z">
            <w:rPr>
              <w:i/>
            </w:rPr>
          </w:rPrChange>
        </w:rPr>
        <w:t>.cypress.com", &amp;serverAddress, 10000</w:t>
      </w:r>
      <w:ins w:id="95" w:author="gjl@cypress.com" w:date="2017-05-30T14:13:00Z">
        <w:r w:rsidR="000907D9" w:rsidRPr="00C327F5">
          <w:rPr>
            <w:rFonts w:ascii="Courier New" w:hAnsi="Courier New" w:cs="Courier New"/>
            <w:rPrChange w:id="96" w:author="Greg Landry" w:date="2017-06-09T15:49:00Z">
              <w:rPr>
                <w:i/>
              </w:rPr>
            </w:rPrChange>
          </w:rPr>
          <w:t>, WICED_STA_INTERFACE</w:t>
        </w:r>
      </w:ins>
      <w:r w:rsidRPr="00C327F5">
        <w:rPr>
          <w:rFonts w:ascii="Courier New" w:hAnsi="Courier New" w:cs="Courier New"/>
          <w:rPrChange w:id="97" w:author="Greg Landry" w:date="2017-06-09T15:49:00Z">
            <w:rPr>
              <w:i/>
            </w:rPr>
          </w:rPrChange>
        </w:rPr>
        <w:t xml:space="preserve"> );</w:t>
      </w:r>
    </w:p>
    <w:p w14:paraId="708CEF9A" w14:textId="5F437B43" w:rsidR="00A32240" w:rsidRDefault="00B14965" w:rsidP="00A91B39">
      <w:pPr>
        <w:pStyle w:val="ListParagraph"/>
        <w:numPr>
          <w:ilvl w:val="4"/>
          <w:numId w:val="14"/>
        </w:numPr>
        <w:ind w:left="1350"/>
      </w:pPr>
      <w:r>
        <w:t xml:space="preserve">Now that you have the address of the server, you </w:t>
      </w:r>
      <w:r w:rsidR="00F960C2">
        <w:t xml:space="preserve">make the connection to </w:t>
      </w:r>
      <w:r w:rsidR="00364C65">
        <w:t xml:space="preserve">port 27708 through the network by calling </w:t>
      </w:r>
      <w:r w:rsidR="00364C65" w:rsidRPr="00A91B39">
        <w:rPr>
          <w:i/>
          <w:u w:val="single"/>
        </w:rPr>
        <w:t>wiced_tcp_connect</w:t>
      </w:r>
      <w:r w:rsidR="00B37FA0">
        <w:rPr>
          <w:i/>
          <w:u w:val="single"/>
        </w:rPr>
        <w:t>()</w:t>
      </w:r>
      <w:r w:rsidR="00364C65">
        <w:t xml:space="preserve"> and waiting a TIMEOUT number of </w:t>
      </w:r>
      <w:r w:rsidR="00B70649">
        <w:t>milliseconds</w:t>
      </w:r>
      <w:r w:rsidR="00364C65">
        <w:t xml:space="preserve"> for a connection</w:t>
      </w:r>
      <w:r w:rsidR="00B2058E">
        <w:t>.  In our local network the timeout can be small &lt;1s but in a WAN situation the timeout may need to be extended to as long as a few seconds</w:t>
      </w:r>
      <w:r>
        <w:t>:</w:t>
      </w:r>
    </w:p>
    <w:p w14:paraId="1005A876" w14:textId="6A9AEF69" w:rsidR="00364C65" w:rsidRPr="00C327F5" w:rsidRDefault="00A32240">
      <w:pPr>
        <w:pStyle w:val="CCode"/>
        <w:ind w:left="1440"/>
        <w:rPr>
          <w:rFonts w:ascii="Courier New" w:hAnsi="Courier New" w:cs="Courier New"/>
          <w:rPrChange w:id="98" w:author="Greg Landry" w:date="2017-06-09T15:49:00Z">
            <w:rPr>
              <w:i/>
            </w:rPr>
          </w:rPrChange>
        </w:rPr>
        <w:pPrChange w:id="99" w:author="Greg Landry" w:date="2017-06-09T15:49:00Z">
          <w:pPr>
            <w:ind w:left="1080" w:firstLine="270"/>
          </w:pPr>
        </w:pPrChange>
      </w:pPr>
      <w:r w:rsidRPr="00C327F5">
        <w:rPr>
          <w:rFonts w:ascii="Courier New" w:hAnsi="Courier New" w:cs="Courier New"/>
          <w:rPrChange w:id="100" w:author="Greg Landry" w:date="2017-06-09T15:49:00Z">
            <w:rPr>
              <w:i/>
            </w:rPr>
          </w:rPrChange>
        </w:rPr>
        <w:t>wiced_tcp_connect(</w:t>
      </w:r>
      <w:r w:rsidR="00BB48E7" w:rsidRPr="00C327F5">
        <w:rPr>
          <w:rFonts w:ascii="Courier New" w:hAnsi="Courier New" w:cs="Courier New"/>
          <w:rPrChange w:id="101" w:author="Greg Landry" w:date="2017-06-09T15:49:00Z">
            <w:rPr>
              <w:i/>
            </w:rPr>
          </w:rPrChange>
        </w:rPr>
        <w:t xml:space="preserve"> </w:t>
      </w:r>
      <w:r w:rsidR="00364C65" w:rsidRPr="00C327F5">
        <w:rPr>
          <w:rFonts w:ascii="Courier New" w:hAnsi="Courier New" w:cs="Courier New"/>
          <w:rPrChange w:id="102" w:author="Greg Landry" w:date="2017-06-09T15:49:00Z">
            <w:rPr>
              <w:i/>
            </w:rPr>
          </w:rPrChange>
        </w:rPr>
        <w:t>&amp;socket,</w:t>
      </w:r>
      <w:r w:rsidR="00BB48E7" w:rsidRPr="00C327F5">
        <w:rPr>
          <w:rFonts w:ascii="Courier New" w:hAnsi="Courier New" w:cs="Courier New"/>
          <w:rPrChange w:id="103" w:author="Greg Landry" w:date="2017-06-09T15:49:00Z">
            <w:rPr>
              <w:i/>
            </w:rPr>
          </w:rPrChange>
        </w:rPr>
        <w:t xml:space="preserve"> </w:t>
      </w:r>
      <w:r w:rsidR="00364C65" w:rsidRPr="00C327F5">
        <w:rPr>
          <w:rFonts w:ascii="Courier New" w:hAnsi="Courier New" w:cs="Courier New"/>
          <w:rPrChange w:id="104" w:author="Greg Landry" w:date="2017-06-09T15:49:00Z">
            <w:rPr>
              <w:i/>
            </w:rPr>
          </w:rPrChange>
        </w:rPr>
        <w:t>&amp;server</w:t>
      </w:r>
      <w:r w:rsidR="00BB48E7" w:rsidRPr="00C327F5">
        <w:rPr>
          <w:rFonts w:ascii="Courier New" w:hAnsi="Courier New" w:cs="Courier New"/>
          <w:rPrChange w:id="105" w:author="Greg Landry" w:date="2017-06-09T15:49:00Z">
            <w:rPr>
              <w:i/>
            </w:rPr>
          </w:rPrChange>
        </w:rPr>
        <w:t>A</w:t>
      </w:r>
      <w:r w:rsidR="00364C65" w:rsidRPr="00C327F5">
        <w:rPr>
          <w:rFonts w:ascii="Courier New" w:hAnsi="Courier New" w:cs="Courier New"/>
          <w:rPrChange w:id="106" w:author="Greg Landry" w:date="2017-06-09T15:49:00Z">
            <w:rPr>
              <w:i/>
            </w:rPr>
          </w:rPrChange>
        </w:rPr>
        <w:t>ddress,</w:t>
      </w:r>
      <w:r w:rsidR="00BB48E7" w:rsidRPr="00C327F5">
        <w:rPr>
          <w:rFonts w:ascii="Courier New" w:hAnsi="Courier New" w:cs="Courier New"/>
          <w:rPrChange w:id="107" w:author="Greg Landry" w:date="2017-06-09T15:49:00Z">
            <w:rPr>
              <w:i/>
            </w:rPr>
          </w:rPrChange>
        </w:rPr>
        <w:t xml:space="preserve"> </w:t>
      </w:r>
      <w:r w:rsidR="00364C65" w:rsidRPr="00C327F5">
        <w:rPr>
          <w:rFonts w:ascii="Courier New" w:hAnsi="Courier New" w:cs="Courier New"/>
          <w:rPrChange w:id="108" w:author="Greg Landry" w:date="2017-06-09T15:49:00Z">
            <w:rPr>
              <w:i/>
            </w:rPr>
          </w:rPrChange>
        </w:rPr>
        <w:t>27708,</w:t>
      </w:r>
      <w:r w:rsidR="00BB48E7" w:rsidRPr="00C327F5">
        <w:rPr>
          <w:rFonts w:ascii="Courier New" w:hAnsi="Courier New" w:cs="Courier New"/>
          <w:rPrChange w:id="109" w:author="Greg Landry" w:date="2017-06-09T15:49:00Z">
            <w:rPr>
              <w:i/>
            </w:rPr>
          </w:rPrChange>
        </w:rPr>
        <w:t xml:space="preserve"> </w:t>
      </w:r>
      <w:r w:rsidR="00364C65" w:rsidRPr="00C327F5">
        <w:rPr>
          <w:rFonts w:ascii="Courier New" w:hAnsi="Courier New" w:cs="Courier New"/>
          <w:rPrChange w:id="110" w:author="Greg Landry" w:date="2017-06-09T15:49:00Z">
            <w:rPr>
              <w:i/>
            </w:rPr>
          </w:rPrChange>
        </w:rPr>
        <w:t>TIMEOUT);</w:t>
      </w:r>
    </w:p>
    <w:p w14:paraId="25C8C788" w14:textId="77777777" w:rsidR="009162AA" w:rsidRDefault="009162AA" w:rsidP="00707B39">
      <w:pPr>
        <w:pStyle w:val="Heading3"/>
        <w:rPr>
          <w:ins w:id="111" w:author="Greg Landry [2]" w:date="2017-08-28T17:52:00Z"/>
        </w:rPr>
      </w:pPr>
    </w:p>
    <w:p w14:paraId="22FF2212" w14:textId="16ED39A2" w:rsidR="00707B39" w:rsidRDefault="00707B39" w:rsidP="00707B39">
      <w:pPr>
        <w:pStyle w:val="Heading3"/>
      </w:pPr>
      <w:r>
        <w:t xml:space="preserve">Transmitting </w:t>
      </w:r>
      <w:r w:rsidR="00AC6F35">
        <w:t>and Receiving D</w:t>
      </w:r>
      <w:r>
        <w:t>ata using Streams</w:t>
      </w:r>
    </w:p>
    <w:p w14:paraId="30CADD03" w14:textId="71A6CF08" w:rsidR="00707B39" w:rsidRDefault="00600886" w:rsidP="00707B39">
      <w:r>
        <w:t xml:space="preserve">Once the connection has been created, your application will want to transfer data between the client and server. </w:t>
      </w:r>
      <w:r w:rsidR="00707B39">
        <w:t xml:space="preserve">The simplest way to </w:t>
      </w:r>
      <w:r w:rsidR="00284701">
        <w:t>transfer data</w:t>
      </w:r>
      <w:r w:rsidR="00707B39">
        <w:t xml:space="preserve"> over TCP is to use the stream functions from the WICED SDK. The stream functions allow you to send and receive arbitrary amounts of data without worrying about the details of packetizing data into uniform packets (see the </w:t>
      </w:r>
      <w:ins w:id="112" w:author="Greg Landry [2]" w:date="2017-08-28T17:46:00Z">
        <w:r w:rsidR="000865E3">
          <w:t>“</w:t>
        </w:r>
      </w:ins>
      <w:del w:id="113" w:author="Greg Landry [2]" w:date="2017-08-28T17:46:00Z">
        <w:r w:rsidR="00707B39" w:rsidDel="000865E3">
          <w:delText xml:space="preserve">next </w:delText>
        </w:r>
      </w:del>
      <w:ins w:id="114" w:author="Greg Landry [2]" w:date="2017-08-28T17:46:00Z">
        <w:r w:rsidR="000865E3">
          <w:t xml:space="preserve">further reading” </w:t>
        </w:r>
      </w:ins>
      <w:r w:rsidR="00707B39">
        <w:t>section for details about packets).</w:t>
      </w:r>
    </w:p>
    <w:p w14:paraId="57B64306" w14:textId="5538A5BB" w:rsidR="0075734B" w:rsidRDefault="0075734B" w:rsidP="00707B39">
      <w:r>
        <w:t>To use a stream you must first declare a stream structure and then initialize that with the socket for your network connection:</w:t>
      </w:r>
    </w:p>
    <w:p w14:paraId="1C462DE5" w14:textId="5C98D630" w:rsidR="0075734B" w:rsidRPr="00C327F5" w:rsidRDefault="0075734B" w:rsidP="00947065">
      <w:pPr>
        <w:rPr>
          <w:rFonts w:ascii="Courier New" w:eastAsia="Times New Roman" w:hAnsi="Courier New" w:cs="Courier New"/>
          <w:color w:val="548DD4"/>
          <w:kern w:val="28"/>
          <w:sz w:val="18"/>
          <w:szCs w:val="18"/>
          <w:rPrChange w:id="115" w:author="Greg Landry" w:date="2017-06-09T15:49:00Z">
            <w:rPr>
              <w:i/>
            </w:rPr>
          </w:rPrChange>
        </w:rPr>
      </w:pPr>
      <w:r w:rsidRPr="0075734B">
        <w:rPr>
          <w:i/>
        </w:rPr>
        <w:tab/>
      </w:r>
      <w:r w:rsidRPr="00C327F5">
        <w:rPr>
          <w:rFonts w:ascii="Courier New" w:eastAsia="Times New Roman" w:hAnsi="Courier New" w:cs="Courier New"/>
          <w:color w:val="548DD4"/>
          <w:kern w:val="28"/>
          <w:sz w:val="18"/>
          <w:szCs w:val="18"/>
          <w:rPrChange w:id="116" w:author="Greg Landry" w:date="2017-06-09T15:49:00Z">
            <w:rPr>
              <w:i/>
            </w:rPr>
          </w:rPrChange>
        </w:rPr>
        <w:t>wiced_tcp_stream_t stream;</w:t>
      </w:r>
    </w:p>
    <w:p w14:paraId="793ACF6C" w14:textId="47425BD1" w:rsidR="0075734B" w:rsidRPr="00C327F5" w:rsidRDefault="0075734B" w:rsidP="00707B39">
      <w:pPr>
        <w:rPr>
          <w:rFonts w:ascii="Courier New" w:eastAsia="Times New Roman" w:hAnsi="Courier New" w:cs="Courier New"/>
          <w:color w:val="548DD4"/>
          <w:kern w:val="28"/>
          <w:sz w:val="18"/>
          <w:szCs w:val="18"/>
          <w:rPrChange w:id="117" w:author="Greg Landry" w:date="2017-06-09T15:49:00Z">
            <w:rPr>
              <w:i/>
            </w:rPr>
          </w:rPrChange>
        </w:rPr>
      </w:pPr>
      <w:r w:rsidRPr="00C327F5">
        <w:rPr>
          <w:rFonts w:ascii="Courier New" w:eastAsia="Times New Roman" w:hAnsi="Courier New" w:cs="Courier New"/>
          <w:color w:val="548DD4"/>
          <w:kern w:val="28"/>
          <w:sz w:val="18"/>
          <w:szCs w:val="18"/>
          <w:rPrChange w:id="118" w:author="Greg Landry" w:date="2017-06-09T15:49:00Z">
            <w:rPr>
              <w:i/>
            </w:rPr>
          </w:rPrChange>
        </w:rPr>
        <w:tab/>
        <w:t>wiced_tcp_stream_init(&amp;stream, &amp;socket);</w:t>
      </w:r>
    </w:p>
    <w:p w14:paraId="6E5DDAA8" w14:textId="5A9DDF00" w:rsidR="0075734B" w:rsidRDefault="0075734B" w:rsidP="00707B39">
      <w:r>
        <w:t xml:space="preserve">Once this is done it is simple to write data using the </w:t>
      </w:r>
      <w:r>
        <w:rPr>
          <w:i/>
        </w:rPr>
        <w:t>wiced_tcp_stream_write()</w:t>
      </w:r>
      <w:r w:rsidR="00D17EF0">
        <w:rPr>
          <w:i/>
        </w:rPr>
        <w:t xml:space="preserve"> </w:t>
      </w:r>
      <w:r>
        <w:t xml:space="preserve">function. This </w:t>
      </w:r>
      <w:del w:id="119" w:author="Greg Landry" w:date="2017-03-01T15:30:00Z">
        <w:r w:rsidDel="00FF054F">
          <w:delText xml:space="preserve">method </w:delText>
        </w:r>
      </w:del>
      <w:ins w:id="120" w:author="Greg Landry" w:date="2017-03-01T15:30:00Z">
        <w:r w:rsidR="00FF054F">
          <w:t xml:space="preserve">function </w:t>
        </w:r>
      </w:ins>
      <w:r>
        <w:t xml:space="preserve">takes the stream and message as parameters. </w:t>
      </w:r>
      <w:r w:rsidR="00D17EF0">
        <w:t xml:space="preserve">The message is just an array of characters to send. </w:t>
      </w:r>
      <w:r>
        <w:t xml:space="preserve">When you are done writing to the stream you need to call the </w:t>
      </w:r>
      <w:r>
        <w:rPr>
          <w:i/>
        </w:rPr>
        <w:t>wiced_tcp_stream_flush()</w:t>
      </w:r>
      <w:r>
        <w:t xml:space="preserve"> </w:t>
      </w:r>
      <w:del w:id="121" w:author="Greg Landry [2]" w:date="2017-08-28T17:46:00Z">
        <w:r w:rsidDel="000865E3">
          <w:delText>method</w:delText>
        </w:r>
      </w:del>
      <w:ins w:id="122" w:author="Greg Landry [2]" w:date="2017-08-28T17:46:00Z">
        <w:r w:rsidR="000865E3">
          <w:t>function</w:t>
        </w:r>
      </w:ins>
      <w:r>
        <w:t>. The following code demonstrates writing a single message:</w:t>
      </w:r>
    </w:p>
    <w:p w14:paraId="5A530A3C" w14:textId="4EC4709A" w:rsidR="00D17EF0" w:rsidRPr="00C327F5" w:rsidRDefault="0075734B" w:rsidP="00947065">
      <w:pPr>
        <w:rPr>
          <w:rFonts w:ascii="Courier New" w:eastAsia="Times New Roman" w:hAnsi="Courier New" w:cs="Courier New"/>
          <w:color w:val="548DD4"/>
          <w:kern w:val="28"/>
          <w:sz w:val="18"/>
          <w:szCs w:val="18"/>
          <w:rPrChange w:id="123" w:author="Greg Landry" w:date="2017-06-09T15:50:00Z">
            <w:rPr>
              <w:i/>
            </w:rPr>
          </w:rPrChange>
        </w:rPr>
      </w:pPr>
      <w:r w:rsidRPr="0075734B">
        <w:rPr>
          <w:i/>
        </w:rPr>
        <w:tab/>
      </w:r>
      <w:r w:rsidR="00D17EF0" w:rsidRPr="00C327F5">
        <w:rPr>
          <w:rFonts w:ascii="Courier New" w:eastAsia="Times New Roman" w:hAnsi="Courier New" w:cs="Courier New"/>
          <w:color w:val="548DD4"/>
          <w:kern w:val="28"/>
          <w:sz w:val="18"/>
          <w:szCs w:val="18"/>
          <w:rPrChange w:id="124" w:author="Greg Landry" w:date="2017-06-09T15:50:00Z">
            <w:rPr>
              <w:i/>
            </w:rPr>
          </w:rPrChange>
        </w:rPr>
        <w:t>char sendMessage[] = “TEST_MESSAGE”;</w:t>
      </w:r>
    </w:p>
    <w:p w14:paraId="56F57011" w14:textId="3EBC78BD" w:rsidR="0075734B" w:rsidRPr="00C327F5" w:rsidRDefault="0075734B">
      <w:pPr>
        <w:ind w:left="720"/>
        <w:rPr>
          <w:rFonts w:ascii="Courier New" w:eastAsia="Times New Roman" w:hAnsi="Courier New" w:cs="Courier New"/>
          <w:color w:val="548DD4"/>
          <w:kern w:val="28"/>
          <w:sz w:val="18"/>
          <w:szCs w:val="18"/>
          <w:rPrChange w:id="125" w:author="Greg Landry" w:date="2017-06-09T15:50:00Z">
            <w:rPr>
              <w:i/>
            </w:rPr>
          </w:rPrChange>
        </w:rPr>
        <w:pPrChange w:id="126" w:author="Greg Landry" w:date="2017-06-09T15:50:00Z">
          <w:pPr>
            <w:ind w:firstLine="720"/>
          </w:pPr>
        </w:pPrChange>
      </w:pPr>
      <w:r w:rsidRPr="00C327F5">
        <w:rPr>
          <w:rFonts w:ascii="Courier New" w:eastAsia="Times New Roman" w:hAnsi="Courier New" w:cs="Courier New"/>
          <w:color w:val="548DD4"/>
          <w:kern w:val="28"/>
          <w:sz w:val="18"/>
          <w:szCs w:val="18"/>
          <w:rPrChange w:id="127" w:author="Greg Landry" w:date="2017-06-09T15:50:00Z">
            <w:rPr>
              <w:i/>
            </w:rPr>
          </w:rPrChange>
        </w:rPr>
        <w:t>wiced_tcp_stream_write(&amp;stream, sendMessage, strlen(sendMessage));</w:t>
      </w:r>
    </w:p>
    <w:p w14:paraId="001F9FB2" w14:textId="4675C35D" w:rsidR="0075734B" w:rsidRPr="00C327F5" w:rsidRDefault="0075734B" w:rsidP="0075734B">
      <w:pPr>
        <w:rPr>
          <w:rFonts w:ascii="Courier New" w:eastAsia="Times New Roman" w:hAnsi="Courier New" w:cs="Courier New"/>
          <w:color w:val="548DD4"/>
          <w:kern w:val="28"/>
          <w:sz w:val="18"/>
          <w:szCs w:val="18"/>
          <w:rPrChange w:id="128" w:author="Greg Landry" w:date="2017-06-09T15:50:00Z">
            <w:rPr>
              <w:i/>
            </w:rPr>
          </w:rPrChange>
        </w:rPr>
      </w:pPr>
      <w:r w:rsidRPr="00C327F5">
        <w:rPr>
          <w:rFonts w:ascii="Courier New" w:eastAsia="Times New Roman" w:hAnsi="Courier New" w:cs="Courier New"/>
          <w:color w:val="548DD4"/>
          <w:kern w:val="28"/>
          <w:sz w:val="18"/>
          <w:szCs w:val="18"/>
          <w:rPrChange w:id="129" w:author="Greg Landry" w:date="2017-06-09T15:50:00Z">
            <w:rPr>
              <w:i/>
            </w:rPr>
          </w:rPrChange>
        </w:rPr>
        <w:tab/>
        <w:t>wiced_tcp_stream_flush(&amp;stream);</w:t>
      </w:r>
    </w:p>
    <w:p w14:paraId="5F83EFFE" w14:textId="03333B10" w:rsidR="0075734B" w:rsidRPr="0075734B" w:rsidRDefault="0075734B" w:rsidP="00707B39">
      <w:r>
        <w:lastRenderedPageBreak/>
        <w:t xml:space="preserve">Reading data from the stream uses the </w:t>
      </w:r>
      <w:r>
        <w:rPr>
          <w:i/>
        </w:rPr>
        <w:t>wiced_tcp_stream_read()</w:t>
      </w:r>
      <w:r>
        <w:t xml:space="preserve"> function. This </w:t>
      </w:r>
      <w:del w:id="130" w:author="Greg Landry [2]" w:date="2017-08-28T17:46:00Z">
        <w:r w:rsidDel="000865E3">
          <w:delText xml:space="preserve">method </w:delText>
        </w:r>
      </w:del>
      <w:ins w:id="131" w:author="Greg Landry [2]" w:date="2017-08-28T17:46:00Z">
        <w:r w:rsidR="000865E3">
          <w:t xml:space="preserve">function </w:t>
        </w:r>
      </w:ins>
      <w:r>
        <w:t xml:space="preserve">takes a stream and a message buffer as parameters. The function also requires you to specify the maximum number of bytes to read into the buffer and a timeout. The function returns a </w:t>
      </w:r>
      <w:r>
        <w:rPr>
          <w:i/>
        </w:rPr>
        <w:t>wiced_result_t</w:t>
      </w:r>
      <w:r>
        <w:t xml:space="preserve"> value which can be used to ensure that reading the stream succeeded.</w:t>
      </w:r>
    </w:p>
    <w:p w14:paraId="1FF087A8" w14:textId="25F28A59" w:rsidR="0075734B" w:rsidRPr="00C327F5" w:rsidRDefault="0075734B" w:rsidP="00707B39">
      <w:pPr>
        <w:rPr>
          <w:rFonts w:ascii="Courier New" w:eastAsia="Times New Roman" w:hAnsi="Courier New" w:cs="Courier New"/>
          <w:color w:val="548DD4"/>
          <w:kern w:val="28"/>
          <w:sz w:val="18"/>
          <w:szCs w:val="18"/>
          <w:rPrChange w:id="132" w:author="Greg Landry" w:date="2017-06-09T15:50:00Z">
            <w:rPr>
              <w:i/>
            </w:rPr>
          </w:rPrChange>
        </w:rPr>
      </w:pPr>
      <w:r w:rsidRPr="0075734B">
        <w:rPr>
          <w:i/>
        </w:rPr>
        <w:tab/>
      </w:r>
      <w:r w:rsidRPr="00C327F5">
        <w:rPr>
          <w:rFonts w:ascii="Courier New" w:eastAsia="Times New Roman" w:hAnsi="Courier New" w:cs="Courier New"/>
          <w:color w:val="548DD4"/>
          <w:kern w:val="28"/>
          <w:sz w:val="18"/>
          <w:szCs w:val="18"/>
          <w:rPrChange w:id="133" w:author="Greg Landry" w:date="2017-06-09T15:50:00Z">
            <w:rPr>
              <w:i/>
            </w:rPr>
          </w:rPrChange>
        </w:rPr>
        <w:t xml:space="preserve">result = wiced_tcp_stream_read(&amp;stream, rbuffer, 11, 500); </w:t>
      </w:r>
    </w:p>
    <w:p w14:paraId="6E969352" w14:textId="6FAFA034" w:rsidR="00C82F7F" w:rsidRDefault="00C82F7F" w:rsidP="00C82F7F">
      <w:pPr>
        <w:rPr>
          <w:ins w:id="134" w:author="Greg Landry [2]" w:date="2017-08-28T17:54:00Z"/>
        </w:rPr>
      </w:pPr>
      <w:r>
        <w:t>Behind the scenes, reading and writi</w:t>
      </w:r>
      <w:r w:rsidR="00D17EF0">
        <w:t>ng via streams uses uniform</w:t>
      </w:r>
      <w:r w:rsidR="00BC07CD">
        <w:t xml:space="preserve"> sized p</w:t>
      </w:r>
      <w:r>
        <w:t>ackets. The stream functions in the WICED SDK hide t</w:t>
      </w:r>
      <w:r w:rsidR="00BC07CD">
        <w:t>he management of each of these p</w:t>
      </w:r>
      <w:r>
        <w:t>ackets from you so you can focus on the higher levels of your application. However, if you desire more control over the communication you can use the WIC</w:t>
      </w:r>
      <w:r w:rsidR="00BC07CD">
        <w:t>ED SDK API to send and receive p</w:t>
      </w:r>
      <w:r>
        <w:t>ackets directly.</w:t>
      </w:r>
    </w:p>
    <w:p w14:paraId="3FA1EF5D" w14:textId="03965E7D" w:rsidR="00F3648E" w:rsidRDefault="00F3648E" w:rsidP="00C82F7F">
      <w:pPr>
        <w:rPr>
          <w:ins w:id="135" w:author="Greg Landry" w:date="2017-04-03T16:29:00Z"/>
        </w:rPr>
      </w:pPr>
      <w:ins w:id="136" w:author="Greg Landry [2]" w:date="2017-08-28T17:54:00Z">
        <w:r>
          <w:t xml:space="preserve">Once you are done with a stream, you need to call the deinit function before re-initializing it. </w:t>
        </w:r>
      </w:ins>
      <w:ins w:id="137" w:author="Greg Landry [2]" w:date="2017-08-28T17:55:00Z">
        <w:r>
          <w:t xml:space="preserve">Likewise, the socket must be deleted when you are done with it. </w:t>
        </w:r>
      </w:ins>
      <w:ins w:id="138" w:author="Greg Landry [2]" w:date="2017-08-28T17:54:00Z">
        <w:r>
          <w:t xml:space="preserve">This is fairly typical in server/client applications – that is, you open </w:t>
        </w:r>
      </w:ins>
      <w:ins w:id="139" w:author="Greg Landry [2]" w:date="2017-08-28T17:55:00Z">
        <w:r>
          <w:t xml:space="preserve">a socket, initialize a stream, read/write </w:t>
        </w:r>
      </w:ins>
      <w:ins w:id="140" w:author="Greg Landry [2]" w:date="2017-08-28T17:59:00Z">
        <w:r w:rsidR="00535EDB">
          <w:t>some</w:t>
        </w:r>
      </w:ins>
      <w:ins w:id="141" w:author="Greg Landry [2]" w:date="2017-08-28T17:55:00Z">
        <w:r w:rsidR="00F963F2">
          <w:t xml:space="preserve"> data</w:t>
        </w:r>
      </w:ins>
      <w:ins w:id="142" w:author="Greg Landry [2]" w:date="2017-08-28T17:56:00Z">
        <w:r w:rsidR="00F963F2">
          <w:t xml:space="preserve">, then </w:t>
        </w:r>
        <w:r w:rsidR="00535EDB">
          <w:t xml:space="preserve">get rid of the </w:t>
        </w:r>
      </w:ins>
      <w:ins w:id="143" w:author="Greg Landry [2]" w:date="2017-08-28T18:00:00Z">
        <w:r w:rsidR="00535EDB">
          <w:t xml:space="preserve">stream and </w:t>
        </w:r>
      </w:ins>
      <w:ins w:id="144" w:author="Greg Landry [2]" w:date="2017-08-28T17:56:00Z">
        <w:r w:rsidR="00535EDB">
          <w:t>socket</w:t>
        </w:r>
      </w:ins>
      <w:ins w:id="145" w:author="Greg Landry [2]" w:date="2017-08-28T17:59:00Z">
        <w:r w:rsidR="00535EDB">
          <w:t>. A new socket and stream</w:t>
        </w:r>
      </w:ins>
      <w:ins w:id="146" w:author="Greg Landry [2]" w:date="2017-08-28T18:00:00Z">
        <w:r w:rsidR="00535EDB">
          <w:t xml:space="preserve"> are created for the next set of data</w:t>
        </w:r>
      </w:ins>
      <w:ins w:id="147" w:author="Greg Landry [2]" w:date="2017-08-28T17:59:00Z">
        <w:r w:rsidR="00535EDB">
          <w:t>.</w:t>
        </w:r>
      </w:ins>
    </w:p>
    <w:p w14:paraId="06F654CB" w14:textId="0E68DB97" w:rsidR="00887985" w:rsidRDefault="00887985" w:rsidP="00887985">
      <w:moveToRangeStart w:id="148" w:author="Greg Landry" w:date="2017-04-03T16:29:00Z" w:name="move479000290"/>
      <w:moveTo w:id="149" w:author="Greg Landry" w:date="2017-04-03T16:29:00Z">
        <w:r>
          <w:t xml:space="preserve">Given the above, the </w:t>
        </w:r>
        <w:del w:id="150" w:author="Greg Landry" w:date="2017-04-03T16:33:00Z">
          <w:r w:rsidDel="00823A0D">
            <w:delText xml:space="preserve">transmit </w:delText>
          </w:r>
        </w:del>
        <w:r>
          <w:t xml:space="preserve">firmware </w:t>
        </w:r>
      </w:moveTo>
      <w:ins w:id="151" w:author="Greg Landry" w:date="2017-04-03T16:33:00Z">
        <w:r w:rsidR="00823A0D">
          <w:t>to transmit dat</w:t>
        </w:r>
      </w:ins>
      <w:ins w:id="152" w:author="Greg Landry [2]" w:date="2017-08-28T17:45:00Z">
        <w:r w:rsidR="004656A1">
          <w:t>a</w:t>
        </w:r>
      </w:ins>
      <w:ins w:id="153" w:author="Greg Landry" w:date="2017-04-03T16:33:00Z">
        <w:del w:id="154" w:author="Greg Landry [2]" w:date="2017-08-28T17:45:00Z">
          <w:r w:rsidR="00823A0D" w:rsidDel="004656A1">
            <w:delText>e</w:delText>
          </w:r>
        </w:del>
        <w:r w:rsidR="00823A0D">
          <w:t xml:space="preserve"> using streams </w:t>
        </w:r>
      </w:ins>
      <w:moveTo w:id="155" w:author="Greg Landry" w:date="2017-04-03T16:29:00Z">
        <w:del w:id="156" w:author="Greg Landry" w:date="2017-04-03T16:33:00Z">
          <w:r w:rsidDel="00887985">
            <w:delText>will</w:delText>
          </w:r>
        </w:del>
      </w:moveTo>
      <w:ins w:id="157" w:author="Greg Landry" w:date="2017-04-03T16:33:00Z">
        <w:r>
          <w:t>might</w:t>
        </w:r>
      </w:ins>
      <w:moveTo w:id="158" w:author="Greg Landry" w:date="2017-04-03T16:29:00Z">
        <w:r>
          <w:t xml:space="preserve"> look something like this:</w:t>
        </w:r>
      </w:moveTo>
    </w:p>
    <w:p w14:paraId="41237201" w14:textId="3CFF8537" w:rsidR="00966E89" w:rsidRPr="00C327F5" w:rsidRDefault="00966E89">
      <w:pPr>
        <w:pStyle w:val="CCode"/>
        <w:spacing w:after="0"/>
        <w:rPr>
          <w:ins w:id="159" w:author="Greg Landry" w:date="2017-04-03T16:34:00Z"/>
          <w:rFonts w:ascii="Courier New" w:hAnsi="Courier New" w:cs="Courier New"/>
          <w:rPrChange w:id="160" w:author="Greg Landry" w:date="2017-06-09T15:50:00Z">
            <w:rPr>
              <w:ins w:id="161" w:author="Greg Landry" w:date="2017-04-03T16:34:00Z"/>
            </w:rPr>
          </w:rPrChange>
        </w:rPr>
        <w:pPrChange w:id="162" w:author="Greg Landry" w:date="2017-04-03T16:35:00Z">
          <w:pPr>
            <w:pStyle w:val="CCode"/>
          </w:pPr>
        </w:pPrChange>
      </w:pPr>
      <w:ins w:id="163" w:author="Greg Landry" w:date="2017-04-03T16:34:00Z">
        <w:r w:rsidRPr="00C327F5">
          <w:rPr>
            <w:rFonts w:ascii="Courier New" w:hAnsi="Courier New" w:cs="Courier New"/>
            <w:rPrChange w:id="164" w:author="Greg Landry" w:date="2017-06-09T15:50:00Z">
              <w:rPr/>
            </w:rPrChange>
          </w:rPr>
          <w:t>#define SERVER_PORT  (27708)</w:t>
        </w:r>
      </w:ins>
    </w:p>
    <w:p w14:paraId="07D978E4" w14:textId="31A66646" w:rsidR="00966E89" w:rsidRPr="00C327F5" w:rsidDel="0097550F" w:rsidRDefault="00966E89">
      <w:pPr>
        <w:pStyle w:val="CCode"/>
        <w:spacing w:after="0"/>
        <w:rPr>
          <w:ins w:id="165" w:author="Greg Landry" w:date="2017-04-03T16:35:00Z"/>
          <w:del w:id="166" w:author="Greg Landry [2]" w:date="2017-07-17T16:32:00Z"/>
          <w:rFonts w:ascii="Courier New" w:hAnsi="Courier New" w:cs="Courier New"/>
          <w:rPrChange w:id="167" w:author="Greg Landry" w:date="2017-06-09T15:50:00Z">
            <w:rPr>
              <w:ins w:id="168" w:author="Greg Landry" w:date="2017-04-03T16:35:00Z"/>
              <w:del w:id="169" w:author="Greg Landry [2]" w:date="2017-07-17T16:32:00Z"/>
            </w:rPr>
          </w:rPrChange>
        </w:rPr>
        <w:pPrChange w:id="170" w:author="Greg Landry" w:date="2017-04-03T16:35:00Z">
          <w:pPr>
            <w:pStyle w:val="CCode"/>
          </w:pPr>
        </w:pPrChange>
      </w:pPr>
      <w:ins w:id="171" w:author="Greg Landry" w:date="2017-04-03T16:35:00Z">
        <w:r w:rsidRPr="00C327F5">
          <w:rPr>
            <w:rFonts w:ascii="Courier New" w:hAnsi="Courier New" w:cs="Courier New"/>
            <w:rPrChange w:id="172" w:author="Greg Landry" w:date="2017-06-09T15:50:00Z">
              <w:rPr/>
            </w:rPrChange>
          </w:rPr>
          <w:t>#define TIMEOUT (2000)</w:t>
        </w:r>
      </w:ins>
    </w:p>
    <w:p w14:paraId="57AE565B" w14:textId="1D44B0CF" w:rsidR="00966E89" w:rsidRPr="00C327F5" w:rsidRDefault="00966E89">
      <w:pPr>
        <w:pStyle w:val="CCode"/>
        <w:spacing w:after="0"/>
        <w:rPr>
          <w:ins w:id="173" w:author="Greg Landry" w:date="2017-04-03T16:35:00Z"/>
          <w:rFonts w:ascii="Courier New" w:hAnsi="Courier New" w:cs="Courier New"/>
          <w:rPrChange w:id="174" w:author="Greg Landry" w:date="2017-06-09T15:50:00Z">
            <w:rPr>
              <w:ins w:id="175" w:author="Greg Landry" w:date="2017-04-03T16:35:00Z"/>
            </w:rPr>
          </w:rPrChange>
        </w:rPr>
        <w:pPrChange w:id="176" w:author="Greg Landry [2]" w:date="2017-07-17T16:32:00Z">
          <w:pPr>
            <w:pStyle w:val="CCode"/>
          </w:pPr>
        </w:pPrChange>
      </w:pPr>
      <w:ins w:id="177" w:author="Greg Landry" w:date="2017-04-03T16:35:00Z">
        <w:del w:id="178" w:author="Greg Landry [2]" w:date="2017-07-17T16:32:00Z">
          <w:r w:rsidRPr="00C327F5" w:rsidDel="0097550F">
            <w:rPr>
              <w:rFonts w:ascii="Courier New" w:hAnsi="Courier New" w:cs="Courier New"/>
              <w:rPrChange w:id="179" w:author="Greg Landry" w:date="2017-06-09T15:50:00Z">
                <w:rPr/>
              </w:rPrChange>
            </w:rPr>
            <w:delText>.</w:delText>
          </w:r>
        </w:del>
      </w:ins>
    </w:p>
    <w:p w14:paraId="5633D379" w14:textId="2466BDEF" w:rsidR="00966E89" w:rsidRDefault="00966E89">
      <w:pPr>
        <w:pStyle w:val="CCode"/>
        <w:spacing w:after="0"/>
        <w:rPr>
          <w:ins w:id="180" w:author="Greg Landry [2]" w:date="2017-08-28T17:50:00Z"/>
          <w:rFonts w:ascii="Courier New" w:hAnsi="Courier New" w:cs="Courier New"/>
        </w:rPr>
        <w:pPrChange w:id="181" w:author="Greg Landry" w:date="2017-04-03T16:35:00Z">
          <w:pPr>
            <w:pStyle w:val="CCode"/>
          </w:pPr>
        </w:pPrChange>
      </w:pPr>
      <w:ins w:id="182" w:author="Greg Landry" w:date="2017-04-03T16:35:00Z">
        <w:r w:rsidRPr="00C327F5">
          <w:rPr>
            <w:rFonts w:ascii="Courier New" w:hAnsi="Courier New" w:cs="Courier New"/>
            <w:rPrChange w:id="183" w:author="Greg Landry" w:date="2017-06-09T15:50:00Z">
              <w:rPr/>
            </w:rPrChange>
          </w:rPr>
          <w:t>.</w:t>
        </w:r>
      </w:ins>
    </w:p>
    <w:p w14:paraId="149150D2" w14:textId="5589A3D9" w:rsidR="000865E3" w:rsidRPr="00C327F5" w:rsidRDefault="000865E3">
      <w:pPr>
        <w:pStyle w:val="CCode"/>
        <w:spacing w:after="0"/>
        <w:rPr>
          <w:ins w:id="184" w:author="Greg Landry" w:date="2017-04-03T16:34:00Z"/>
          <w:rFonts w:ascii="Courier New" w:hAnsi="Courier New" w:cs="Courier New"/>
          <w:rPrChange w:id="185" w:author="Greg Landry" w:date="2017-06-09T15:50:00Z">
            <w:rPr>
              <w:ins w:id="186" w:author="Greg Landry" w:date="2017-04-03T16:34:00Z"/>
            </w:rPr>
          </w:rPrChange>
        </w:rPr>
        <w:pPrChange w:id="187" w:author="Greg Landry" w:date="2017-04-03T16:35:00Z">
          <w:pPr>
            <w:pStyle w:val="CCode"/>
          </w:pPr>
        </w:pPrChange>
      </w:pPr>
      <w:ins w:id="188" w:author="Greg Landry [2]" w:date="2017-08-28T17:50:00Z">
        <w:r>
          <w:rPr>
            <w:rFonts w:ascii="Courier New" w:hAnsi="Courier New" w:cs="Courier New"/>
          </w:rPr>
          <w:t>Wiced_ip_address_t serv</w:t>
        </w:r>
      </w:ins>
      <w:ins w:id="189" w:author="Greg Landry [2]" w:date="2017-08-28T17:51:00Z">
        <w:r>
          <w:rPr>
            <w:rFonts w:ascii="Courier New" w:hAnsi="Courier New" w:cs="Courier New"/>
          </w:rPr>
          <w:t>erAddress;</w:t>
        </w:r>
      </w:ins>
    </w:p>
    <w:p w14:paraId="331FB3C9" w14:textId="77777777" w:rsidR="00887985" w:rsidRPr="00C327F5" w:rsidRDefault="00887985">
      <w:pPr>
        <w:pStyle w:val="CCode"/>
        <w:spacing w:after="0"/>
        <w:rPr>
          <w:rFonts w:ascii="Courier New" w:hAnsi="Courier New" w:cs="Courier New"/>
          <w:rPrChange w:id="190" w:author="Greg Landry" w:date="2017-06-09T15:50:00Z">
            <w:rPr/>
          </w:rPrChange>
        </w:rPr>
        <w:pPrChange w:id="191" w:author="Greg Landry" w:date="2017-04-03T16:35:00Z">
          <w:pPr>
            <w:pStyle w:val="CCode"/>
          </w:pPr>
        </w:pPrChange>
      </w:pPr>
      <w:moveTo w:id="192" w:author="Greg Landry" w:date="2017-04-03T16:29:00Z">
        <w:r w:rsidRPr="00C327F5">
          <w:rPr>
            <w:rFonts w:ascii="Courier New" w:hAnsi="Courier New" w:cs="Courier New"/>
            <w:rPrChange w:id="193" w:author="Greg Landry" w:date="2017-06-09T15:50:00Z">
              <w:rPr/>
            </w:rPrChange>
          </w:rPr>
          <w:t>wiced_tcp_socket_t socket;</w:t>
        </w:r>
      </w:moveTo>
    </w:p>
    <w:p w14:paraId="6240EDCA" w14:textId="64CA6259" w:rsidR="00887985" w:rsidRPr="00C327F5" w:rsidDel="00966E89" w:rsidRDefault="00887985">
      <w:pPr>
        <w:pStyle w:val="CCode"/>
        <w:spacing w:after="0"/>
        <w:rPr>
          <w:del w:id="194" w:author="Greg Landry" w:date="2017-04-03T16:35:00Z"/>
          <w:rFonts w:ascii="Courier New" w:hAnsi="Courier New" w:cs="Courier New"/>
          <w:rPrChange w:id="195" w:author="Greg Landry" w:date="2017-06-09T15:50:00Z">
            <w:rPr>
              <w:del w:id="196" w:author="Greg Landry" w:date="2017-04-03T16:35:00Z"/>
            </w:rPr>
          </w:rPrChange>
        </w:rPr>
        <w:pPrChange w:id="197" w:author="Greg Landry" w:date="2017-04-03T16:35:00Z">
          <w:pPr>
            <w:pStyle w:val="CCode"/>
          </w:pPr>
        </w:pPrChange>
      </w:pPr>
      <w:moveTo w:id="198" w:author="Greg Landry" w:date="2017-04-03T16:29:00Z">
        <w:r w:rsidRPr="00C327F5">
          <w:rPr>
            <w:rFonts w:ascii="Courier New" w:hAnsi="Courier New" w:cs="Courier New"/>
            <w:rPrChange w:id="199" w:author="Greg Landry" w:date="2017-06-09T15:50:00Z">
              <w:rPr/>
            </w:rPrChange>
          </w:rPr>
          <w:t>wiced_</w:t>
        </w:r>
        <w:del w:id="200" w:author="Greg Landry" w:date="2017-04-03T16:29:00Z">
          <w:r w:rsidRPr="00C327F5" w:rsidDel="00887985">
            <w:rPr>
              <w:rFonts w:ascii="Courier New" w:hAnsi="Courier New" w:cs="Courier New"/>
              <w:rPrChange w:id="201" w:author="Greg Landry" w:date="2017-06-09T15:50:00Z">
                <w:rPr/>
              </w:rPrChange>
            </w:rPr>
            <w:delText>packet</w:delText>
          </w:r>
        </w:del>
      </w:moveTo>
      <w:ins w:id="202" w:author="Greg Landry" w:date="2017-04-03T16:29:00Z">
        <w:r w:rsidRPr="00C327F5">
          <w:rPr>
            <w:rFonts w:ascii="Courier New" w:hAnsi="Courier New" w:cs="Courier New"/>
            <w:rPrChange w:id="203" w:author="Greg Landry" w:date="2017-06-09T15:50:00Z">
              <w:rPr/>
            </w:rPrChange>
          </w:rPr>
          <w:t>tcp_stream</w:t>
        </w:r>
      </w:ins>
      <w:ins w:id="204" w:author="Greg Landry" w:date="2017-04-03T16:30:00Z">
        <w:r w:rsidRPr="00C327F5">
          <w:rPr>
            <w:rFonts w:ascii="Courier New" w:hAnsi="Courier New" w:cs="Courier New"/>
            <w:rPrChange w:id="205" w:author="Greg Landry" w:date="2017-06-09T15:50:00Z">
              <w:rPr/>
            </w:rPrChange>
          </w:rPr>
          <w:t>_</w:t>
        </w:r>
      </w:ins>
      <w:moveTo w:id="206" w:author="Greg Landry" w:date="2017-04-03T16:29:00Z">
        <w:del w:id="207" w:author="Greg Landry" w:date="2017-04-03T16:30:00Z">
          <w:r w:rsidRPr="00C327F5" w:rsidDel="00887985">
            <w:rPr>
              <w:rFonts w:ascii="Courier New" w:hAnsi="Courier New" w:cs="Courier New"/>
              <w:rPrChange w:id="208" w:author="Greg Landry" w:date="2017-06-09T15:50:00Z">
                <w:rPr/>
              </w:rPrChange>
            </w:rPr>
            <w:delText>_</w:delText>
          </w:r>
        </w:del>
        <w:r w:rsidRPr="00C327F5">
          <w:rPr>
            <w:rFonts w:ascii="Courier New" w:hAnsi="Courier New" w:cs="Courier New"/>
            <w:rPrChange w:id="209" w:author="Greg Landry" w:date="2017-06-09T15:50:00Z">
              <w:rPr/>
            </w:rPrChange>
          </w:rPr>
          <w:t xml:space="preserve">t </w:t>
        </w:r>
        <w:del w:id="210" w:author="Greg Landry" w:date="2017-04-03T16:30:00Z">
          <w:r w:rsidRPr="00C327F5" w:rsidDel="00887985">
            <w:rPr>
              <w:rFonts w:ascii="Courier New" w:hAnsi="Courier New" w:cs="Courier New"/>
              <w:rPrChange w:id="211" w:author="Greg Landry" w:date="2017-06-09T15:50:00Z">
                <w:rPr/>
              </w:rPrChange>
            </w:rPr>
            <w:delText>*myPacket</w:delText>
          </w:r>
        </w:del>
      </w:moveTo>
      <w:ins w:id="212" w:author="Greg Landry" w:date="2017-04-03T16:30:00Z">
        <w:r w:rsidRPr="00C327F5">
          <w:rPr>
            <w:rFonts w:ascii="Courier New" w:hAnsi="Courier New" w:cs="Courier New"/>
            <w:rPrChange w:id="213" w:author="Greg Landry" w:date="2017-06-09T15:50:00Z">
              <w:rPr/>
            </w:rPrChange>
          </w:rPr>
          <w:t>stream</w:t>
        </w:r>
      </w:ins>
      <w:moveTo w:id="214" w:author="Greg Landry" w:date="2017-04-03T16:29:00Z">
        <w:r w:rsidRPr="00C327F5">
          <w:rPr>
            <w:rFonts w:ascii="Courier New" w:hAnsi="Courier New" w:cs="Courier New"/>
            <w:rPrChange w:id="215" w:author="Greg Landry" w:date="2017-06-09T15:50:00Z">
              <w:rPr/>
            </w:rPrChange>
          </w:rPr>
          <w:t>;</w:t>
        </w:r>
      </w:moveTo>
    </w:p>
    <w:p w14:paraId="7C8C5499" w14:textId="77777777" w:rsidR="00966E89" w:rsidRPr="00C327F5" w:rsidRDefault="00966E89">
      <w:pPr>
        <w:pStyle w:val="CCode"/>
        <w:spacing w:after="0"/>
        <w:rPr>
          <w:ins w:id="216" w:author="Greg Landry" w:date="2017-04-03T16:35:00Z"/>
          <w:rFonts w:ascii="Courier New" w:hAnsi="Courier New" w:cs="Courier New"/>
          <w:rPrChange w:id="217" w:author="Greg Landry" w:date="2017-06-09T15:50:00Z">
            <w:rPr>
              <w:ins w:id="218" w:author="Greg Landry" w:date="2017-04-03T16:35:00Z"/>
            </w:rPr>
          </w:rPrChange>
        </w:rPr>
        <w:pPrChange w:id="219" w:author="Greg Landry" w:date="2017-04-03T16:35:00Z">
          <w:pPr>
            <w:pStyle w:val="CCode"/>
          </w:pPr>
        </w:pPrChange>
      </w:pPr>
    </w:p>
    <w:p w14:paraId="6FEF4FC9" w14:textId="3E4409A6" w:rsidR="00887985" w:rsidRPr="00C327F5" w:rsidDel="00887985" w:rsidRDefault="00887985">
      <w:pPr>
        <w:pStyle w:val="CCode"/>
        <w:spacing w:after="0"/>
        <w:rPr>
          <w:del w:id="220" w:author="Greg Landry" w:date="2017-04-03T16:30:00Z"/>
          <w:rFonts w:ascii="Courier New" w:hAnsi="Courier New" w:cs="Courier New"/>
          <w:rPrChange w:id="221" w:author="Greg Landry" w:date="2017-06-09T15:50:00Z">
            <w:rPr>
              <w:del w:id="222" w:author="Greg Landry" w:date="2017-04-03T16:30:00Z"/>
            </w:rPr>
          </w:rPrChange>
        </w:rPr>
        <w:pPrChange w:id="223" w:author="Greg Landry" w:date="2017-04-03T16:35:00Z">
          <w:pPr>
            <w:pStyle w:val="CCode"/>
          </w:pPr>
        </w:pPrChange>
      </w:pPr>
      <w:moveTo w:id="224" w:author="Greg Landry" w:date="2017-04-03T16:29:00Z">
        <w:del w:id="225" w:author="Greg Landry" w:date="2017-04-03T16:30:00Z">
          <w:r w:rsidRPr="00C327F5" w:rsidDel="00887985">
            <w:rPr>
              <w:rFonts w:ascii="Courier New" w:hAnsi="Courier New" w:cs="Courier New"/>
              <w:rPrChange w:id="226" w:author="Greg Landry" w:date="2017-06-09T15:50:00Z">
                <w:rPr/>
              </w:rPrChange>
            </w:rPr>
            <w:delText>uint8_t *data;</w:delText>
          </w:r>
        </w:del>
      </w:moveTo>
    </w:p>
    <w:p w14:paraId="4AD4BBAB" w14:textId="533306B6" w:rsidR="00887985" w:rsidRPr="00C327F5" w:rsidDel="00887985" w:rsidRDefault="00887985">
      <w:pPr>
        <w:pStyle w:val="CCode"/>
        <w:spacing w:after="0"/>
        <w:rPr>
          <w:del w:id="227" w:author="Greg Landry" w:date="2017-04-03T16:30:00Z"/>
          <w:rFonts w:ascii="Courier New" w:hAnsi="Courier New" w:cs="Courier New"/>
          <w:rPrChange w:id="228" w:author="Greg Landry" w:date="2017-06-09T15:50:00Z">
            <w:rPr>
              <w:del w:id="229" w:author="Greg Landry" w:date="2017-04-03T16:30:00Z"/>
            </w:rPr>
          </w:rPrChange>
        </w:rPr>
        <w:pPrChange w:id="230" w:author="Greg Landry" w:date="2017-04-03T16:35:00Z">
          <w:pPr>
            <w:pStyle w:val="CCode"/>
          </w:pPr>
        </w:pPrChange>
      </w:pPr>
      <w:moveTo w:id="231" w:author="Greg Landry" w:date="2017-04-03T16:29:00Z">
        <w:del w:id="232" w:author="Greg Landry" w:date="2017-04-03T16:30:00Z">
          <w:r w:rsidRPr="00C327F5" w:rsidDel="00887985">
            <w:rPr>
              <w:rFonts w:ascii="Courier New" w:hAnsi="Courier New" w:cs="Courier New"/>
              <w:rPrChange w:id="233" w:author="Greg Landry" w:date="2017-06-09T15:50:00Z">
                <w:rPr/>
              </w:rPrChange>
            </w:rPr>
            <w:delText>uint16_t availableDataSize;</w:delText>
          </w:r>
        </w:del>
      </w:moveTo>
    </w:p>
    <w:p w14:paraId="5E306D74" w14:textId="0FB00D0C" w:rsidR="00887985" w:rsidDel="000865E3" w:rsidRDefault="00887985">
      <w:pPr>
        <w:pStyle w:val="CCode"/>
        <w:spacing w:after="0"/>
        <w:rPr>
          <w:del w:id="234" w:author="Greg Landry [2]" w:date="2017-07-17T16:32:00Z"/>
          <w:rFonts w:ascii="Courier New" w:hAnsi="Courier New" w:cs="Courier New"/>
        </w:rPr>
        <w:pPrChange w:id="235" w:author="Greg Landry [2]" w:date="2017-07-17T16:32:00Z">
          <w:pPr>
            <w:pStyle w:val="CCode"/>
          </w:pPr>
        </w:pPrChange>
      </w:pPr>
      <w:moveTo w:id="236" w:author="Greg Landry" w:date="2017-04-03T16:29:00Z">
        <w:r w:rsidRPr="00C327F5">
          <w:rPr>
            <w:rFonts w:ascii="Courier New" w:hAnsi="Courier New" w:cs="Courier New"/>
            <w:rPrChange w:id="237" w:author="Greg Landry" w:date="2017-06-09T15:50:00Z">
              <w:rPr/>
            </w:rPrChange>
          </w:rPr>
          <w:t xml:space="preserve">char </w:t>
        </w:r>
        <w:del w:id="238" w:author="Greg Landry" w:date="2017-04-03T16:30:00Z">
          <w:r w:rsidRPr="00C327F5" w:rsidDel="00887985">
            <w:rPr>
              <w:rFonts w:ascii="Courier New" w:hAnsi="Courier New" w:cs="Courier New"/>
              <w:rPrChange w:id="239" w:author="Greg Landry" w:date="2017-06-09T15:50:00Z">
                <w:rPr/>
              </w:rPrChange>
            </w:rPr>
            <w:delText>my</w:delText>
          </w:r>
        </w:del>
      </w:moveTo>
      <w:ins w:id="240" w:author="Greg Landry" w:date="2017-04-03T16:30:00Z">
        <w:r w:rsidRPr="00C327F5">
          <w:rPr>
            <w:rFonts w:ascii="Courier New" w:hAnsi="Courier New" w:cs="Courier New"/>
            <w:rPrChange w:id="241" w:author="Greg Landry" w:date="2017-06-09T15:50:00Z">
              <w:rPr/>
            </w:rPrChange>
          </w:rPr>
          <w:t>send</w:t>
        </w:r>
      </w:ins>
      <w:moveTo w:id="242" w:author="Greg Landry" w:date="2017-04-03T16:29:00Z">
        <w:r w:rsidRPr="00C327F5">
          <w:rPr>
            <w:rFonts w:ascii="Courier New" w:hAnsi="Courier New" w:cs="Courier New"/>
            <w:rPrChange w:id="243" w:author="Greg Landry" w:date="2017-06-09T15:50:00Z">
              <w:rPr/>
            </w:rPrChange>
          </w:rPr>
          <w:t>M</w:t>
        </w:r>
      </w:moveTo>
      <w:ins w:id="244" w:author="Greg Landry" w:date="2017-04-03T16:32:00Z">
        <w:r w:rsidRPr="00C327F5">
          <w:rPr>
            <w:rFonts w:ascii="Courier New" w:hAnsi="Courier New" w:cs="Courier New"/>
            <w:rPrChange w:id="245" w:author="Greg Landry" w:date="2017-06-09T15:50:00Z">
              <w:rPr/>
            </w:rPrChange>
          </w:rPr>
          <w:t>es</w:t>
        </w:r>
      </w:ins>
      <w:moveTo w:id="246" w:author="Greg Landry" w:date="2017-04-03T16:29:00Z">
        <w:r w:rsidRPr="00C327F5">
          <w:rPr>
            <w:rFonts w:ascii="Courier New" w:hAnsi="Courier New" w:cs="Courier New"/>
            <w:rPrChange w:id="247" w:author="Greg Landry" w:date="2017-06-09T15:50:00Z">
              <w:rPr/>
            </w:rPrChange>
          </w:rPr>
          <w:t>s</w:t>
        </w:r>
      </w:moveTo>
      <w:ins w:id="248" w:author="Greg Landry" w:date="2017-04-03T16:32:00Z">
        <w:r w:rsidRPr="00C327F5">
          <w:rPr>
            <w:rFonts w:ascii="Courier New" w:hAnsi="Courier New" w:cs="Courier New"/>
            <w:rPrChange w:id="249" w:author="Greg Landry" w:date="2017-06-09T15:50:00Z">
              <w:rPr/>
            </w:rPrChange>
          </w:rPr>
          <w:t>a</w:t>
        </w:r>
      </w:ins>
      <w:moveTo w:id="250" w:author="Greg Landry" w:date="2017-04-03T16:29:00Z">
        <w:r w:rsidRPr="00C327F5">
          <w:rPr>
            <w:rFonts w:ascii="Courier New" w:hAnsi="Courier New" w:cs="Courier New"/>
            <w:rPrChange w:id="251" w:author="Greg Landry" w:date="2017-06-09T15:50:00Z">
              <w:rPr/>
            </w:rPrChange>
          </w:rPr>
          <w:t>g</w:t>
        </w:r>
      </w:moveTo>
      <w:ins w:id="252" w:author="Greg Landry" w:date="2017-04-03T16:32:00Z">
        <w:r w:rsidRPr="00C327F5">
          <w:rPr>
            <w:rFonts w:ascii="Courier New" w:hAnsi="Courier New" w:cs="Courier New"/>
            <w:rPrChange w:id="253" w:author="Greg Landry" w:date="2017-06-09T15:50:00Z">
              <w:rPr/>
            </w:rPrChange>
          </w:rPr>
          <w:t>e</w:t>
        </w:r>
      </w:ins>
      <w:moveTo w:id="254" w:author="Greg Landry" w:date="2017-04-03T16:29:00Z">
        <w:r w:rsidRPr="00C327F5">
          <w:rPr>
            <w:rFonts w:ascii="Courier New" w:hAnsi="Courier New" w:cs="Courier New"/>
            <w:rPrChange w:id="255" w:author="Greg Landry" w:date="2017-06-09T15:50:00Z">
              <w:rPr/>
            </w:rPrChange>
          </w:rPr>
          <w:t>[]=”WABCD051234”;</w:t>
        </w:r>
      </w:moveTo>
    </w:p>
    <w:p w14:paraId="6FF13FF3" w14:textId="1310E934" w:rsidR="000865E3" w:rsidRDefault="000865E3">
      <w:pPr>
        <w:pStyle w:val="CCode"/>
        <w:spacing w:after="0"/>
        <w:rPr>
          <w:ins w:id="256" w:author="Greg Landry [2]" w:date="2017-08-28T17:50:00Z"/>
          <w:rFonts w:ascii="Courier New" w:hAnsi="Courier New" w:cs="Courier New"/>
        </w:rPr>
        <w:pPrChange w:id="257" w:author="Greg Landry" w:date="2017-04-03T16:35:00Z">
          <w:pPr>
            <w:pStyle w:val="CCode"/>
          </w:pPr>
        </w:pPrChange>
      </w:pPr>
    </w:p>
    <w:p w14:paraId="254E958C" w14:textId="00B8DF3B" w:rsidR="000865E3" w:rsidRDefault="000865E3">
      <w:pPr>
        <w:pStyle w:val="CCode"/>
        <w:rPr>
          <w:ins w:id="258" w:author="Greg Landry [2]" w:date="2017-08-28T17:50:00Z"/>
          <w:rFonts w:ascii="Courier New" w:hAnsi="Courier New" w:cs="Courier New"/>
        </w:rPr>
        <w:pPrChange w:id="259" w:author="Greg Landry [2]" w:date="2017-08-28T17:50:00Z">
          <w:pPr>
            <w:pStyle w:val="CCode"/>
            <w:ind w:left="1440"/>
          </w:pPr>
        </w:pPrChange>
      </w:pPr>
      <w:ins w:id="260" w:author="Greg Landry [2]" w:date="2017-08-28T17:51:00Z">
        <w:r>
          <w:rPr>
            <w:rFonts w:ascii="Courier New" w:hAnsi="Courier New" w:cs="Courier New"/>
          </w:rPr>
          <w:t>.</w:t>
        </w:r>
      </w:ins>
    </w:p>
    <w:p w14:paraId="483CB6C4" w14:textId="77777777" w:rsidR="009162AA" w:rsidRDefault="000865E3">
      <w:pPr>
        <w:pStyle w:val="CCode"/>
        <w:spacing w:after="0"/>
        <w:rPr>
          <w:ins w:id="261" w:author="Greg Landry [2]" w:date="2017-08-28T17:52:00Z"/>
          <w:rFonts w:ascii="Courier New" w:hAnsi="Courier New" w:cs="Courier New"/>
        </w:rPr>
        <w:pPrChange w:id="262" w:author="Greg Landry [2]" w:date="2017-08-28T17:51:00Z">
          <w:pPr>
            <w:pStyle w:val="CCode"/>
          </w:pPr>
        </w:pPrChange>
      </w:pPr>
      <w:ins w:id="263" w:author="Greg Landry [2]" w:date="2017-08-28T17:50:00Z">
        <w:r w:rsidRPr="0022179A">
          <w:rPr>
            <w:rFonts w:ascii="Courier New" w:hAnsi="Courier New" w:cs="Courier New"/>
          </w:rPr>
          <w:t>wiced_hostname_lookup( "wwep.ww101.cypress.com", &amp;serverAddress, 10000, WICED_STA_INTERFACE )</w:t>
        </w:r>
        <w:r>
          <w:rPr>
            <w:rFonts w:ascii="Courier New" w:hAnsi="Courier New" w:cs="Courier New"/>
          </w:rPr>
          <w:t>;</w:t>
        </w:r>
      </w:ins>
    </w:p>
    <w:p w14:paraId="647BDD76" w14:textId="77777777" w:rsidR="00535EDB" w:rsidRDefault="009162AA">
      <w:pPr>
        <w:pStyle w:val="CCode"/>
        <w:spacing w:after="0"/>
        <w:rPr>
          <w:ins w:id="264" w:author="Greg Landry [2]" w:date="2017-08-28T18:00:00Z"/>
          <w:rFonts w:ascii="Courier New" w:hAnsi="Courier New" w:cs="Courier New"/>
        </w:rPr>
        <w:pPrChange w:id="265" w:author="Greg Landry [2]" w:date="2017-08-28T17:51:00Z">
          <w:pPr>
            <w:pStyle w:val="CCode"/>
          </w:pPr>
        </w:pPrChange>
      </w:pPr>
      <w:ins w:id="266" w:author="Greg Landry [2]" w:date="2017-08-28T17:52:00Z">
        <w:r>
          <w:rPr>
            <w:rFonts w:ascii="Courier New" w:hAnsi="Courier New" w:cs="Courier New"/>
          </w:rPr>
          <w:t>.</w:t>
        </w:r>
      </w:ins>
    </w:p>
    <w:p w14:paraId="2E965F81" w14:textId="38ADB0A9" w:rsidR="00966E89" w:rsidRPr="00C327F5" w:rsidDel="000865E3" w:rsidRDefault="00535EDB">
      <w:pPr>
        <w:pStyle w:val="CCode"/>
        <w:spacing w:after="0"/>
        <w:ind w:left="0"/>
        <w:rPr>
          <w:ins w:id="267" w:author="Greg Landry" w:date="2017-04-03T16:35:00Z"/>
          <w:del w:id="268" w:author="Greg Landry [2]" w:date="2017-08-28T17:51:00Z"/>
          <w:rFonts w:ascii="Courier New" w:hAnsi="Courier New" w:cs="Courier New"/>
          <w:rPrChange w:id="269" w:author="Greg Landry" w:date="2017-06-09T15:50:00Z">
            <w:rPr>
              <w:ins w:id="270" w:author="Greg Landry" w:date="2017-04-03T16:35:00Z"/>
              <w:del w:id="271" w:author="Greg Landry [2]" w:date="2017-08-28T17:51:00Z"/>
            </w:rPr>
          </w:rPrChange>
        </w:rPr>
        <w:pPrChange w:id="272" w:author="Greg Landry [2]" w:date="2017-08-28T18:00:00Z">
          <w:pPr>
            <w:pStyle w:val="CCode"/>
          </w:pPr>
        </w:pPrChange>
      </w:pPr>
      <w:ins w:id="273" w:author="Greg Landry [2]" w:date="2017-08-28T18:00:00Z">
        <w:r>
          <w:rPr>
            <w:rFonts w:ascii="Courier New" w:hAnsi="Courier New" w:cs="Courier New"/>
          </w:rPr>
          <w:tab/>
          <w:t>// Loop here for each message to be sent</w:t>
        </w:r>
      </w:ins>
      <w:ins w:id="274" w:author="Greg Landry" w:date="2017-04-03T16:35:00Z">
        <w:del w:id="275" w:author="Greg Landry [2]" w:date="2017-07-17T16:32:00Z">
          <w:r w:rsidR="00966E89" w:rsidRPr="00C327F5" w:rsidDel="0097550F">
            <w:rPr>
              <w:rFonts w:ascii="Courier New" w:hAnsi="Courier New" w:cs="Courier New"/>
              <w:rPrChange w:id="276" w:author="Greg Landry" w:date="2017-06-09T15:50:00Z">
                <w:rPr/>
              </w:rPrChange>
            </w:rPr>
            <w:delText>.</w:delText>
          </w:r>
        </w:del>
      </w:ins>
    </w:p>
    <w:p w14:paraId="59DA9D52" w14:textId="463774F1" w:rsidR="00966E89" w:rsidRPr="00C327F5" w:rsidRDefault="00966E89">
      <w:pPr>
        <w:pStyle w:val="CCode"/>
        <w:spacing w:after="0"/>
        <w:ind w:left="0"/>
        <w:rPr>
          <w:rFonts w:ascii="Courier New" w:hAnsi="Courier New" w:cs="Courier New"/>
          <w:rPrChange w:id="277" w:author="Greg Landry" w:date="2017-06-09T15:50:00Z">
            <w:rPr/>
          </w:rPrChange>
        </w:rPr>
        <w:pPrChange w:id="278" w:author="Greg Landry [2]" w:date="2017-08-28T18:00:00Z">
          <w:pPr>
            <w:pStyle w:val="CCode"/>
          </w:pPr>
        </w:pPrChange>
      </w:pPr>
      <w:ins w:id="279" w:author="Greg Landry" w:date="2017-04-03T16:35:00Z">
        <w:del w:id="280" w:author="Greg Landry [2]" w:date="2017-08-28T17:51:00Z">
          <w:r w:rsidRPr="00C327F5" w:rsidDel="000865E3">
            <w:rPr>
              <w:rFonts w:ascii="Courier New" w:hAnsi="Courier New" w:cs="Courier New"/>
              <w:rPrChange w:id="281" w:author="Greg Landry" w:date="2017-06-09T15:50:00Z">
                <w:rPr/>
              </w:rPrChange>
            </w:rPr>
            <w:delText>.</w:delText>
          </w:r>
        </w:del>
      </w:ins>
    </w:p>
    <w:p w14:paraId="02E3EF49" w14:textId="0837D37C" w:rsidR="00887985" w:rsidRPr="00C327F5" w:rsidDel="00887985" w:rsidRDefault="00887985">
      <w:pPr>
        <w:pStyle w:val="CCode"/>
        <w:spacing w:after="0"/>
        <w:rPr>
          <w:del w:id="282" w:author="Greg Landry" w:date="2017-04-03T16:32:00Z"/>
          <w:rFonts w:ascii="Courier New" w:hAnsi="Courier New" w:cs="Courier New"/>
          <w:rPrChange w:id="283" w:author="Greg Landry" w:date="2017-06-09T15:50:00Z">
            <w:rPr>
              <w:del w:id="284" w:author="Greg Landry" w:date="2017-04-03T16:32:00Z"/>
            </w:rPr>
          </w:rPrChange>
        </w:rPr>
        <w:pPrChange w:id="285" w:author="Greg Landry [2]" w:date="2017-08-28T17:51:00Z">
          <w:pPr>
            <w:pStyle w:val="CCode"/>
          </w:pPr>
        </w:pPrChange>
      </w:pPr>
      <w:moveTo w:id="286" w:author="Greg Landry" w:date="2017-04-03T16:29:00Z">
        <w:del w:id="287" w:author="Greg Landry" w:date="2017-04-03T16:32:00Z">
          <w:r w:rsidRPr="00C327F5" w:rsidDel="00887985">
            <w:rPr>
              <w:rFonts w:ascii="Courier New" w:hAnsi="Courier New" w:cs="Courier New"/>
              <w:rPrChange w:id="288" w:author="Greg Landry" w:date="2017-06-09T15:50:00Z">
                <w:rPr/>
              </w:rPrChange>
            </w:rPr>
            <w:delText xml:space="preserve">uint16_t msgLen=strlen( </w:delText>
          </w:r>
        </w:del>
        <w:del w:id="289" w:author="Greg Landry" w:date="2017-04-03T16:30:00Z">
          <w:r w:rsidRPr="00C327F5" w:rsidDel="00887985">
            <w:rPr>
              <w:rFonts w:ascii="Courier New" w:hAnsi="Courier New" w:cs="Courier New"/>
              <w:rPrChange w:id="290" w:author="Greg Landry" w:date="2017-06-09T15:50:00Z">
                <w:rPr/>
              </w:rPrChange>
            </w:rPr>
            <w:delText>my</w:delText>
          </w:r>
        </w:del>
        <w:del w:id="291" w:author="Greg Landry" w:date="2017-04-03T16:32:00Z">
          <w:r w:rsidRPr="00C327F5" w:rsidDel="00887985">
            <w:rPr>
              <w:rFonts w:ascii="Courier New" w:hAnsi="Courier New" w:cs="Courier New"/>
              <w:rPrChange w:id="292" w:author="Greg Landry" w:date="2017-06-09T15:50:00Z">
                <w:rPr/>
              </w:rPrChange>
            </w:rPr>
            <w:delText>Msg );</w:delText>
          </w:r>
        </w:del>
      </w:moveTo>
    </w:p>
    <w:p w14:paraId="7D5F6575" w14:textId="77777777" w:rsidR="00887985" w:rsidRPr="00C327F5" w:rsidRDefault="00887985">
      <w:pPr>
        <w:pStyle w:val="CCode"/>
        <w:spacing w:after="0"/>
        <w:rPr>
          <w:rFonts w:ascii="Courier New" w:hAnsi="Courier New" w:cs="Courier New"/>
          <w:rPrChange w:id="293" w:author="Greg Landry" w:date="2017-06-09T15:50:00Z">
            <w:rPr/>
          </w:rPrChange>
        </w:rPr>
        <w:pPrChange w:id="294" w:author="Greg Landry [2]" w:date="2017-08-28T17:51:00Z">
          <w:pPr>
            <w:pStyle w:val="CCode"/>
          </w:pPr>
        </w:pPrChange>
      </w:pPr>
      <w:moveTo w:id="295" w:author="Greg Landry" w:date="2017-04-03T16:29:00Z">
        <w:r w:rsidRPr="00C327F5">
          <w:rPr>
            <w:rFonts w:ascii="Courier New" w:hAnsi="Courier New" w:cs="Courier New"/>
            <w:rPrChange w:id="296" w:author="Greg Landry" w:date="2017-06-09T15:50:00Z">
              <w:rPr/>
            </w:rPrChange>
          </w:rPr>
          <w:t>wiced_tcp_create_socket(&amp;socket, WICED_STA_INTERFACE);</w:t>
        </w:r>
      </w:moveTo>
    </w:p>
    <w:p w14:paraId="4FC44493" w14:textId="77777777" w:rsidR="00887985" w:rsidRPr="00C327F5" w:rsidRDefault="00887985">
      <w:pPr>
        <w:pStyle w:val="CCode"/>
        <w:spacing w:after="0"/>
        <w:rPr>
          <w:rFonts w:ascii="Courier New" w:hAnsi="Courier New" w:cs="Courier New"/>
          <w:rPrChange w:id="297" w:author="Greg Landry" w:date="2017-06-09T15:50:00Z">
            <w:rPr/>
          </w:rPrChange>
        </w:rPr>
        <w:pPrChange w:id="298" w:author="Greg Landry [2]" w:date="2017-08-28T17:51:00Z">
          <w:pPr>
            <w:pStyle w:val="CCode"/>
          </w:pPr>
        </w:pPrChange>
      </w:pPr>
      <w:moveTo w:id="299" w:author="Greg Landry" w:date="2017-04-03T16:29:00Z">
        <w:r w:rsidRPr="00C327F5">
          <w:rPr>
            <w:rFonts w:ascii="Courier New" w:hAnsi="Courier New" w:cs="Courier New"/>
            <w:rPrChange w:id="300" w:author="Greg Landry" w:date="2017-06-09T15:50:00Z">
              <w:rPr/>
            </w:rPrChange>
          </w:rPr>
          <w:t>wiced_tcp_bind(&amp;socket, WICED_ANY_PORT );</w:t>
        </w:r>
      </w:moveTo>
    </w:p>
    <w:p w14:paraId="37878AC1" w14:textId="77777777" w:rsidR="00887985" w:rsidRPr="00C327F5" w:rsidRDefault="00887985">
      <w:pPr>
        <w:pStyle w:val="CCode"/>
        <w:spacing w:after="0"/>
        <w:rPr>
          <w:rFonts w:ascii="Courier New" w:hAnsi="Courier New" w:cs="Courier New"/>
          <w:rPrChange w:id="301" w:author="Greg Landry" w:date="2017-06-09T15:50:00Z">
            <w:rPr/>
          </w:rPrChange>
        </w:rPr>
        <w:pPrChange w:id="302" w:author="Greg Landry" w:date="2017-04-03T16:35:00Z">
          <w:pPr>
            <w:pStyle w:val="CCode"/>
          </w:pPr>
        </w:pPrChange>
      </w:pPr>
      <w:moveTo w:id="303" w:author="Greg Landry" w:date="2017-04-03T16:29:00Z">
        <w:r w:rsidRPr="00C327F5">
          <w:rPr>
            <w:rFonts w:ascii="Courier New" w:hAnsi="Courier New" w:cs="Courier New"/>
            <w:rPrChange w:id="304" w:author="Greg Landry" w:date="2017-06-09T15:50:00Z">
              <w:rPr/>
            </w:rPrChange>
          </w:rPr>
          <w:t>wiced_tcp_connect(&amp;socket, &amp;serverAddress, SERVER_PORT, TIMEOUT);</w:t>
        </w:r>
      </w:moveTo>
    </w:p>
    <w:p w14:paraId="1E33772D" w14:textId="5484D275" w:rsidR="00887985" w:rsidRPr="00C327F5" w:rsidRDefault="00887985">
      <w:pPr>
        <w:pStyle w:val="CCode"/>
        <w:spacing w:after="0"/>
        <w:rPr>
          <w:ins w:id="305" w:author="Greg Landry" w:date="2017-04-03T16:31:00Z"/>
          <w:rFonts w:ascii="Courier New" w:hAnsi="Courier New" w:cs="Courier New"/>
          <w:rPrChange w:id="306" w:author="Greg Landry" w:date="2017-06-09T15:50:00Z">
            <w:rPr>
              <w:ins w:id="307" w:author="Greg Landry" w:date="2017-04-03T16:31:00Z"/>
            </w:rPr>
          </w:rPrChange>
        </w:rPr>
        <w:pPrChange w:id="308" w:author="Greg Landry" w:date="2017-04-03T16:35:00Z">
          <w:pPr>
            <w:pStyle w:val="CCode"/>
          </w:pPr>
        </w:pPrChange>
      </w:pPr>
      <w:ins w:id="309" w:author="Greg Landry" w:date="2017-04-03T16:31:00Z">
        <w:r w:rsidRPr="00C327F5">
          <w:rPr>
            <w:rFonts w:ascii="Courier New" w:hAnsi="Courier New" w:cs="Courier New"/>
            <w:rPrChange w:id="310" w:author="Greg Landry" w:date="2017-06-09T15:50:00Z">
              <w:rPr/>
            </w:rPrChange>
          </w:rPr>
          <w:t>wiced_tcp_stream_init(&amp;stream, &amp;socket);</w:t>
        </w:r>
      </w:ins>
    </w:p>
    <w:p w14:paraId="376FBBCF" w14:textId="4CF82DA2" w:rsidR="00887985" w:rsidRPr="00C327F5" w:rsidRDefault="00887985">
      <w:pPr>
        <w:pStyle w:val="CCode"/>
        <w:spacing w:after="0"/>
        <w:rPr>
          <w:ins w:id="311" w:author="Greg Landry" w:date="2017-04-03T16:31:00Z"/>
          <w:rFonts w:ascii="Courier New" w:hAnsi="Courier New" w:cs="Courier New"/>
          <w:rPrChange w:id="312" w:author="Greg Landry" w:date="2017-06-09T15:50:00Z">
            <w:rPr>
              <w:ins w:id="313" w:author="Greg Landry" w:date="2017-04-03T16:31:00Z"/>
            </w:rPr>
          </w:rPrChange>
        </w:rPr>
        <w:pPrChange w:id="314" w:author="Greg Landry" w:date="2017-04-03T16:35:00Z">
          <w:pPr>
            <w:pStyle w:val="CCode"/>
          </w:pPr>
        </w:pPrChange>
      </w:pPr>
      <w:ins w:id="315" w:author="Greg Landry" w:date="2017-04-03T16:31:00Z">
        <w:r w:rsidRPr="00C327F5">
          <w:rPr>
            <w:rFonts w:ascii="Courier New" w:hAnsi="Courier New" w:cs="Courier New"/>
            <w:rPrChange w:id="316" w:author="Greg Landry" w:date="2017-06-09T15:50:00Z">
              <w:rPr/>
            </w:rPrChange>
          </w:rPr>
          <w:t>wiced_tcp_stream_write(&amp;stream, sendMessage, strlen(sendMessage);</w:t>
        </w:r>
      </w:ins>
    </w:p>
    <w:p w14:paraId="60B9010E" w14:textId="346A5B17" w:rsidR="00887985" w:rsidRPr="00C327F5" w:rsidRDefault="00887985">
      <w:pPr>
        <w:pStyle w:val="CCode"/>
        <w:spacing w:after="0"/>
        <w:rPr>
          <w:ins w:id="317" w:author="Greg Landry" w:date="2017-04-03T16:32:00Z"/>
          <w:rFonts w:ascii="Courier New" w:hAnsi="Courier New" w:cs="Courier New"/>
          <w:rPrChange w:id="318" w:author="Greg Landry" w:date="2017-06-09T15:50:00Z">
            <w:rPr>
              <w:ins w:id="319" w:author="Greg Landry" w:date="2017-04-03T16:32:00Z"/>
            </w:rPr>
          </w:rPrChange>
        </w:rPr>
        <w:pPrChange w:id="320" w:author="Greg Landry" w:date="2017-04-03T16:35:00Z">
          <w:pPr>
            <w:pStyle w:val="CCode"/>
          </w:pPr>
        </w:pPrChange>
      </w:pPr>
      <w:ins w:id="321" w:author="Greg Landry" w:date="2017-04-03T16:32:00Z">
        <w:r w:rsidRPr="00C327F5">
          <w:rPr>
            <w:rFonts w:ascii="Courier New" w:hAnsi="Courier New" w:cs="Courier New"/>
            <w:rPrChange w:id="322" w:author="Greg Landry" w:date="2017-06-09T15:50:00Z">
              <w:rPr/>
            </w:rPrChange>
          </w:rPr>
          <w:t>wiced_tcp_stream_flush(&amp;stream);</w:t>
        </w:r>
      </w:ins>
    </w:p>
    <w:p w14:paraId="40139F50" w14:textId="4BD39BED" w:rsidR="00887985" w:rsidRPr="00C327F5" w:rsidRDefault="00887985">
      <w:pPr>
        <w:pStyle w:val="CCode"/>
        <w:spacing w:after="0"/>
        <w:rPr>
          <w:ins w:id="323" w:author="Greg Landry" w:date="2017-04-03T16:32:00Z"/>
          <w:rFonts w:ascii="Courier New" w:hAnsi="Courier New" w:cs="Courier New"/>
          <w:rPrChange w:id="324" w:author="Greg Landry" w:date="2017-06-09T15:50:00Z">
            <w:rPr>
              <w:ins w:id="325" w:author="Greg Landry" w:date="2017-04-03T16:32:00Z"/>
            </w:rPr>
          </w:rPrChange>
        </w:rPr>
        <w:pPrChange w:id="326" w:author="Greg Landry" w:date="2017-04-03T16:35:00Z">
          <w:pPr>
            <w:pStyle w:val="CCode"/>
          </w:pPr>
        </w:pPrChange>
      </w:pPr>
      <w:ins w:id="327" w:author="Greg Landry" w:date="2017-04-03T16:32:00Z">
        <w:r w:rsidRPr="00C327F5">
          <w:rPr>
            <w:rFonts w:ascii="Courier New" w:hAnsi="Courier New" w:cs="Courier New"/>
            <w:rPrChange w:id="328" w:author="Greg Landry" w:date="2017-06-09T15:50:00Z">
              <w:rPr/>
            </w:rPrChange>
          </w:rPr>
          <w:t>wiced_tcp_stream_deinit(&amp;stream);</w:t>
        </w:r>
      </w:ins>
    </w:p>
    <w:p w14:paraId="65E2CF4D" w14:textId="0B94B4B7" w:rsidR="00887985" w:rsidRPr="00C327F5" w:rsidDel="00887985" w:rsidRDefault="00887985" w:rsidP="00887985">
      <w:pPr>
        <w:pStyle w:val="CCode"/>
        <w:rPr>
          <w:del w:id="329" w:author="Greg Landry" w:date="2017-04-03T16:32:00Z"/>
          <w:rFonts w:ascii="Courier New" w:hAnsi="Courier New" w:cs="Courier New"/>
          <w:rPrChange w:id="330" w:author="Greg Landry" w:date="2017-06-09T15:50:00Z">
            <w:rPr>
              <w:del w:id="331" w:author="Greg Landry" w:date="2017-04-03T16:32:00Z"/>
            </w:rPr>
          </w:rPrChange>
        </w:rPr>
      </w:pPr>
      <w:moveTo w:id="332" w:author="Greg Landry" w:date="2017-04-03T16:29:00Z">
        <w:del w:id="333" w:author="Greg Landry" w:date="2017-04-03T16:32:00Z">
          <w:r w:rsidRPr="00C327F5" w:rsidDel="00887985">
            <w:rPr>
              <w:rFonts w:ascii="Courier New" w:hAnsi="Courier New" w:cs="Courier New"/>
              <w:rPrChange w:id="334" w:author="Greg Landry" w:date="2017-06-09T15:50:00Z">
                <w:rPr/>
              </w:rPrChange>
            </w:rPr>
            <w:delText>wiced_packet_create_tcp( &amp;socket, msgLen, &amp;myPacket, &amp;data, &amp;availableDataSize );</w:delText>
          </w:r>
        </w:del>
      </w:moveTo>
    </w:p>
    <w:p w14:paraId="493797DC" w14:textId="05F741D1" w:rsidR="00887985" w:rsidRPr="00C327F5" w:rsidDel="00887985" w:rsidRDefault="00887985" w:rsidP="00887985">
      <w:pPr>
        <w:pStyle w:val="CCode"/>
        <w:rPr>
          <w:del w:id="335" w:author="Greg Landry" w:date="2017-04-03T16:32:00Z"/>
          <w:rFonts w:ascii="Courier New" w:hAnsi="Courier New" w:cs="Courier New"/>
          <w:rPrChange w:id="336" w:author="Greg Landry" w:date="2017-06-09T15:50:00Z">
            <w:rPr>
              <w:del w:id="337" w:author="Greg Landry" w:date="2017-04-03T16:32:00Z"/>
            </w:rPr>
          </w:rPrChange>
        </w:rPr>
      </w:pPr>
      <w:moveTo w:id="338" w:author="Greg Landry" w:date="2017-04-03T16:29:00Z">
        <w:del w:id="339" w:author="Greg Landry" w:date="2017-04-03T16:32:00Z">
          <w:r w:rsidRPr="00C327F5" w:rsidDel="00887985">
            <w:rPr>
              <w:rFonts w:ascii="Courier New" w:hAnsi="Courier New" w:cs="Courier New"/>
              <w:rPrChange w:id="340" w:author="Greg Landry" w:date="2017-06-09T15:50:00Z">
                <w:rPr/>
              </w:rPrChange>
            </w:rPr>
            <w:delText>memcpy( data, myMsg, msglen );</w:delText>
          </w:r>
        </w:del>
      </w:moveTo>
    </w:p>
    <w:p w14:paraId="74C9B96C" w14:textId="2C2BDB86" w:rsidR="00887985" w:rsidRPr="00C327F5" w:rsidDel="00887985" w:rsidRDefault="00887985" w:rsidP="00887985">
      <w:pPr>
        <w:pStyle w:val="CCode"/>
        <w:rPr>
          <w:del w:id="341" w:author="Greg Landry" w:date="2017-04-03T16:32:00Z"/>
          <w:rFonts w:ascii="Courier New" w:hAnsi="Courier New" w:cs="Courier New"/>
          <w:rPrChange w:id="342" w:author="Greg Landry" w:date="2017-06-09T15:50:00Z">
            <w:rPr>
              <w:del w:id="343" w:author="Greg Landry" w:date="2017-04-03T16:32:00Z"/>
            </w:rPr>
          </w:rPrChange>
        </w:rPr>
      </w:pPr>
      <w:moveTo w:id="344" w:author="Greg Landry" w:date="2017-04-03T16:29:00Z">
        <w:del w:id="345" w:author="Greg Landry" w:date="2017-04-03T16:32:00Z">
          <w:r w:rsidRPr="00C327F5" w:rsidDel="00887985">
            <w:rPr>
              <w:rFonts w:ascii="Courier New" w:hAnsi="Courier New" w:cs="Courier New"/>
              <w:rPrChange w:id="346" w:author="Greg Landry" w:date="2017-06-09T15:50:00Z">
                <w:rPr/>
              </w:rPrChange>
            </w:rPr>
            <w:delText>wiced_packet_set_data_end( myPacket, data + msgLen );</w:delText>
          </w:r>
        </w:del>
      </w:moveTo>
    </w:p>
    <w:p w14:paraId="79DB50A7" w14:textId="27D1920D" w:rsidR="00887985" w:rsidRPr="00C327F5" w:rsidDel="00887985" w:rsidRDefault="00887985" w:rsidP="00887985">
      <w:pPr>
        <w:pStyle w:val="CCode"/>
        <w:rPr>
          <w:del w:id="347" w:author="Greg Landry" w:date="2017-04-03T16:32:00Z"/>
          <w:rFonts w:ascii="Courier New" w:hAnsi="Courier New" w:cs="Courier New"/>
          <w:rPrChange w:id="348" w:author="Greg Landry" w:date="2017-06-09T15:50:00Z">
            <w:rPr>
              <w:del w:id="349" w:author="Greg Landry" w:date="2017-04-03T16:32:00Z"/>
            </w:rPr>
          </w:rPrChange>
        </w:rPr>
      </w:pPr>
      <w:moveTo w:id="350" w:author="Greg Landry" w:date="2017-04-03T16:29:00Z">
        <w:del w:id="351" w:author="Greg Landry" w:date="2017-04-03T16:32:00Z">
          <w:r w:rsidRPr="00C327F5" w:rsidDel="00887985">
            <w:rPr>
              <w:rFonts w:ascii="Courier New" w:hAnsi="Courier New" w:cs="Courier New"/>
              <w:rPrChange w:id="352" w:author="Greg Landry" w:date="2017-06-09T15:50:00Z">
                <w:rPr/>
              </w:rPrChange>
            </w:rPr>
            <w:delText>wiced_tcp_send_packet( &amp;socket, myPacket );</w:delText>
          </w:r>
        </w:del>
      </w:moveTo>
    </w:p>
    <w:p w14:paraId="6DB21093" w14:textId="409570C2" w:rsidR="00887985" w:rsidRPr="00C327F5" w:rsidDel="00887985" w:rsidRDefault="00887985" w:rsidP="00887985">
      <w:pPr>
        <w:pStyle w:val="CCode"/>
        <w:rPr>
          <w:del w:id="353" w:author="Greg Landry" w:date="2017-04-03T16:32:00Z"/>
          <w:rFonts w:ascii="Courier New" w:hAnsi="Courier New" w:cs="Courier New"/>
          <w:rPrChange w:id="354" w:author="Greg Landry" w:date="2017-06-09T15:50:00Z">
            <w:rPr>
              <w:del w:id="355" w:author="Greg Landry" w:date="2017-04-03T16:32:00Z"/>
            </w:rPr>
          </w:rPrChange>
        </w:rPr>
      </w:pPr>
      <w:moveTo w:id="356" w:author="Greg Landry" w:date="2017-04-03T16:29:00Z">
        <w:del w:id="357" w:author="Greg Landry" w:date="2017-04-03T16:32:00Z">
          <w:r w:rsidRPr="00C327F5" w:rsidDel="00887985">
            <w:rPr>
              <w:rFonts w:ascii="Courier New" w:hAnsi="Courier New" w:cs="Courier New"/>
              <w:rPrChange w:id="358" w:author="Greg Landry" w:date="2017-06-09T15:50:00Z">
                <w:rPr/>
              </w:rPrChange>
            </w:rPr>
            <w:delText>wiced_packet_delete( myPacket );</w:delText>
          </w:r>
        </w:del>
      </w:moveTo>
    </w:p>
    <w:p w14:paraId="6332C59F" w14:textId="35AC8571" w:rsidR="00887985" w:rsidDel="00535EDB" w:rsidRDefault="00887985">
      <w:pPr>
        <w:pStyle w:val="CCode"/>
        <w:rPr>
          <w:del w:id="359" w:author="Greg Landry [2]" w:date="2017-07-17T16:32:00Z"/>
          <w:rFonts w:ascii="Courier New" w:hAnsi="Courier New" w:cs="Courier New"/>
        </w:rPr>
        <w:pPrChange w:id="360" w:author="Greg Landry [2]" w:date="2017-08-28T17:51:00Z">
          <w:pPr/>
        </w:pPrChange>
      </w:pPr>
      <w:moveTo w:id="361" w:author="Greg Landry" w:date="2017-04-03T16:29:00Z">
        <w:r w:rsidRPr="00C327F5">
          <w:rPr>
            <w:rFonts w:ascii="Courier New" w:hAnsi="Courier New" w:cs="Courier New"/>
            <w:rPrChange w:id="362" w:author="Greg Landry" w:date="2017-06-09T15:50:00Z">
              <w:rPr/>
            </w:rPrChange>
          </w:rPr>
          <w:t>wiced_</w:t>
        </w:r>
      </w:moveTo>
      <w:ins w:id="363" w:author="Greg Landry" w:date="2017-06-03T09:54:00Z">
        <w:r w:rsidR="00EF7445" w:rsidRPr="00C327F5">
          <w:rPr>
            <w:rFonts w:ascii="Courier New" w:hAnsi="Courier New" w:cs="Courier New"/>
            <w:rPrChange w:id="364" w:author="Greg Landry" w:date="2017-06-09T15:50:00Z">
              <w:rPr/>
            </w:rPrChange>
          </w:rPr>
          <w:t>tcp_delete_</w:t>
        </w:r>
      </w:ins>
      <w:moveTo w:id="365" w:author="Greg Landry" w:date="2017-04-03T16:29:00Z">
        <w:r w:rsidRPr="00C327F5">
          <w:rPr>
            <w:rFonts w:ascii="Courier New" w:hAnsi="Courier New" w:cs="Courier New"/>
            <w:rPrChange w:id="366" w:author="Greg Landry" w:date="2017-06-09T15:50:00Z">
              <w:rPr/>
            </w:rPrChange>
          </w:rPr>
          <w:t>socket</w:t>
        </w:r>
      </w:moveTo>
      <w:ins w:id="367" w:author="Greg Landry" w:date="2017-06-03T09:54:00Z">
        <w:r w:rsidR="00EF7445" w:rsidRPr="00C327F5" w:rsidDel="00EF7445">
          <w:rPr>
            <w:rFonts w:ascii="Courier New" w:hAnsi="Courier New" w:cs="Courier New"/>
            <w:rPrChange w:id="368" w:author="Greg Landry" w:date="2017-06-09T15:50:00Z">
              <w:rPr/>
            </w:rPrChange>
          </w:rPr>
          <w:t xml:space="preserve"> </w:t>
        </w:r>
      </w:ins>
      <w:moveTo w:id="369" w:author="Greg Landry" w:date="2017-04-03T16:29:00Z">
        <w:del w:id="370" w:author="Greg Landry" w:date="2017-06-03T09:54:00Z">
          <w:r w:rsidRPr="00C327F5" w:rsidDel="00EF7445">
            <w:rPr>
              <w:rFonts w:ascii="Courier New" w:hAnsi="Courier New" w:cs="Courier New"/>
              <w:rPrChange w:id="371" w:author="Greg Landry" w:date="2017-06-09T15:50:00Z">
                <w:rPr/>
              </w:rPrChange>
            </w:rPr>
            <w:delText>_delete</w:delText>
          </w:r>
        </w:del>
        <w:r w:rsidRPr="00C327F5">
          <w:rPr>
            <w:rFonts w:ascii="Courier New" w:hAnsi="Courier New" w:cs="Courier New"/>
            <w:rPrChange w:id="372" w:author="Greg Landry" w:date="2017-06-09T15:50:00Z">
              <w:rPr/>
            </w:rPrChange>
          </w:rPr>
          <w:t>(&amp;socket);</w:t>
        </w:r>
      </w:moveTo>
    </w:p>
    <w:p w14:paraId="36881A57" w14:textId="509DF205" w:rsidR="00535EDB" w:rsidRDefault="00535EDB" w:rsidP="00887985">
      <w:pPr>
        <w:pStyle w:val="CCode"/>
        <w:rPr>
          <w:ins w:id="373" w:author="Greg Landry [2]" w:date="2017-08-28T18:01:00Z"/>
          <w:rFonts w:ascii="Courier New" w:hAnsi="Courier New" w:cs="Courier New"/>
        </w:rPr>
      </w:pPr>
    </w:p>
    <w:p w14:paraId="565A80A8" w14:textId="70B6C8D6" w:rsidR="00535EDB" w:rsidRPr="00C327F5" w:rsidRDefault="00535EDB" w:rsidP="00887985">
      <w:pPr>
        <w:pStyle w:val="CCode"/>
        <w:rPr>
          <w:ins w:id="374" w:author="Greg Landry [2]" w:date="2017-08-28T18:01:00Z"/>
          <w:rFonts w:ascii="Courier New" w:hAnsi="Courier New" w:cs="Courier New"/>
          <w:rPrChange w:id="375" w:author="Greg Landry" w:date="2017-06-09T15:50:00Z">
            <w:rPr>
              <w:ins w:id="376" w:author="Greg Landry [2]" w:date="2017-08-28T18:01:00Z"/>
            </w:rPr>
          </w:rPrChange>
        </w:rPr>
      </w:pPr>
      <w:ins w:id="377" w:author="Greg Landry [2]" w:date="2017-08-28T18:01:00Z">
        <w:r>
          <w:rPr>
            <w:rFonts w:ascii="Courier New" w:hAnsi="Courier New" w:cs="Courier New"/>
          </w:rPr>
          <w:t>// End of loop</w:t>
        </w:r>
      </w:ins>
    </w:p>
    <w:moveToRangeEnd w:id="148"/>
    <w:p w14:paraId="4A18FEC5" w14:textId="77777777" w:rsidR="009162AA" w:rsidRDefault="009162AA">
      <w:pPr>
        <w:pStyle w:val="CCode"/>
        <w:rPr>
          <w:ins w:id="378" w:author="Greg Landry [2]" w:date="2017-08-28T17:52:00Z"/>
        </w:rPr>
        <w:pPrChange w:id="379" w:author="Greg Landry [2]" w:date="2017-08-28T17:51:00Z">
          <w:pPr/>
        </w:pPrChange>
      </w:pPr>
    </w:p>
    <w:p w14:paraId="66C9E09C" w14:textId="41C55349" w:rsidR="001B44DA" w:rsidRDefault="001B44DA">
      <w:pPr>
        <w:pStyle w:val="CCode"/>
        <w:rPr>
          <w:ins w:id="380" w:author="Greg Landry" w:date="2017-06-09T11:00:00Z"/>
          <w:rFonts w:ascii="Cambria" w:hAnsi="Cambria"/>
          <w:b/>
          <w:bCs/>
          <w:color w:val="4F81BD"/>
        </w:rPr>
        <w:pPrChange w:id="381" w:author="Greg Landry [2]" w:date="2017-08-28T17:51:00Z">
          <w:pPr/>
        </w:pPrChange>
      </w:pPr>
      <w:ins w:id="382" w:author="Greg Landry" w:date="2017-06-09T11:00:00Z">
        <w:del w:id="383" w:author="Greg Landry [2]" w:date="2017-08-28T17:51:00Z">
          <w:r w:rsidDel="009162AA">
            <w:br w:type="page"/>
          </w:r>
        </w:del>
      </w:ins>
    </w:p>
    <w:p w14:paraId="56193A8C" w14:textId="77777777" w:rsidR="00887985" w:rsidDel="00887985" w:rsidRDefault="00887985" w:rsidP="00C82F7F">
      <w:pPr>
        <w:rPr>
          <w:del w:id="384" w:author="Greg Landry" w:date="2017-04-03T16:29:00Z"/>
        </w:rPr>
      </w:pPr>
    </w:p>
    <w:p w14:paraId="074254A7" w14:textId="0AD6F749" w:rsidR="00793556" w:rsidDel="00E87B5F" w:rsidRDefault="00AC6F35" w:rsidP="00592A79">
      <w:pPr>
        <w:pStyle w:val="Heading3"/>
        <w:rPr>
          <w:del w:id="385" w:author="Alan Hawse" w:date="2017-06-18T12:36:00Z"/>
        </w:rPr>
      </w:pPr>
      <w:del w:id="386" w:author="Alan Hawse" w:date="2017-06-18T12:36:00Z">
        <w:r w:rsidDel="00E87B5F">
          <w:delText xml:space="preserve">(Advanced) </w:delText>
        </w:r>
        <w:r w:rsidR="00631E97" w:rsidDel="00E87B5F">
          <w:delText xml:space="preserve">Transmitting </w:delText>
        </w:r>
        <w:r w:rsidDel="00E87B5F">
          <w:delText>D</w:delText>
        </w:r>
        <w:r w:rsidR="007A736A" w:rsidDel="00E87B5F">
          <w:delText xml:space="preserve">ata using </w:delText>
        </w:r>
        <w:r w:rsidR="00C531FC" w:rsidDel="00E87B5F">
          <w:delText>Packets</w:delText>
        </w:r>
        <w:r w:rsidRPr="00AC6F35" w:rsidDel="00E87B5F">
          <w:delText xml:space="preserve"> </w:delText>
        </w:r>
        <w:r w:rsidDel="00E87B5F">
          <w:delText>as a TCP Client using the WICED SDK</w:delText>
        </w:r>
      </w:del>
    </w:p>
    <w:p w14:paraId="38E6490E" w14:textId="7360CC20" w:rsidR="00592A79" w:rsidDel="00E87B5F" w:rsidRDefault="00592A79" w:rsidP="00592A79">
      <w:pPr>
        <w:rPr>
          <w:del w:id="387" w:author="Alan Hawse" w:date="2017-06-18T12:36:00Z"/>
        </w:rPr>
      </w:pPr>
      <w:del w:id="388" w:author="Alan Hawse" w:date="2017-06-18T12:36:00Z">
        <w:r w:rsidDel="00E87B5F">
          <w:delText xml:space="preserve">At the beginning of your application, when you run the </w:delText>
        </w:r>
        <w:r w:rsidRPr="00A91B39" w:rsidDel="00E87B5F">
          <w:rPr>
            <w:i/>
          </w:rPr>
          <w:delText>wiced_init</w:delText>
        </w:r>
        <w:r w:rsidR="00AF4909" w:rsidDel="00E87B5F">
          <w:rPr>
            <w:i/>
          </w:rPr>
          <w:delText>()</w:delText>
        </w:r>
        <w:r w:rsidDel="00E87B5F">
          <w:delText xml:space="preserve"> function, on the console you will see the message “Creating </w:delText>
        </w:r>
        <w:r w:rsidR="00F51423" w:rsidDel="00E87B5F">
          <w:delText>P</w:delText>
        </w:r>
        <w:r w:rsidDel="00E87B5F">
          <w:delText>acket pools”.  The packet p</w:delText>
        </w:r>
        <w:r w:rsidR="00EA3121" w:rsidDel="00E87B5F">
          <w:delText xml:space="preserve">ools are just RAM buffers which </w:delText>
        </w:r>
        <w:r w:rsidDel="00E87B5F">
          <w:delText>store either incoming packets from the network (i.e. Receive packets) or will hold outgoing packets which have not yet been sent (i.e. Transmit packets).</w:delText>
        </w:r>
        <w:r w:rsidR="00752487" w:rsidDel="00E87B5F">
          <w:delText xml:space="preserve"> By default, there are two receive packets and two transmit packets but this can be c</w:delText>
        </w:r>
        <w:r w:rsidR="00B2058E" w:rsidDel="00E87B5F">
          <w:delText>onfigured in your firm</w:delText>
        </w:r>
        <w:r w:rsidR="00991239" w:rsidDel="00E87B5F">
          <w:delText>w</w:delText>
        </w:r>
        <w:r w:rsidR="00B2058E" w:rsidDel="00E87B5F">
          <w:delText>are</w:delText>
        </w:r>
        <w:r w:rsidR="00752487" w:rsidDel="00E87B5F">
          <w:delText>.</w:delText>
        </w:r>
        <w:r w:rsidR="00B2058E" w:rsidDel="00E87B5F">
          <w:delText xml:space="preserve">  If you run out of receive packets then TCP packets will be tossed.  If you run out of transmit packets you will get an error when you try to create one.</w:delText>
        </w:r>
      </w:del>
    </w:p>
    <w:p w14:paraId="60364849" w14:textId="4872BC68" w:rsidR="00592A79" w:rsidDel="00E87B5F" w:rsidRDefault="0016382B" w:rsidP="00592A79">
      <w:pPr>
        <w:rPr>
          <w:del w:id="389" w:author="Alan Hawse" w:date="2017-06-18T12:36:00Z"/>
        </w:rPr>
      </w:pPr>
      <w:del w:id="390" w:author="Alan Hawse" w:date="2017-06-18T12:36:00Z">
        <w:r w:rsidRPr="004872B2" w:rsidDel="00E87B5F">
          <w:rPr>
            <w:noProof/>
          </w:rPr>
          <w:drawing>
            <wp:anchor distT="0" distB="0" distL="114300" distR="114300" simplePos="0" relativeHeight="251658240" behindDoc="1" locked="0" layoutInCell="1" allowOverlap="1" wp14:anchorId="295AC910" wp14:editId="77F054EC">
              <wp:simplePos x="0" y="0"/>
              <wp:positionH relativeFrom="column">
                <wp:posOffset>4108592</wp:posOffset>
              </wp:positionH>
              <wp:positionV relativeFrom="paragraph">
                <wp:posOffset>7620</wp:posOffset>
              </wp:positionV>
              <wp:extent cx="1439545" cy="1249045"/>
              <wp:effectExtent l="0" t="0" r="8255" b="8255"/>
              <wp:wrapTight wrapText="bothSides">
                <wp:wrapPolygon edited="0">
                  <wp:start x="0" y="0"/>
                  <wp:lineTo x="0" y="21413"/>
                  <wp:lineTo x="21438" y="21413"/>
                  <wp:lineTo x="2143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39545" cy="1249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2A79" w:rsidDel="00E87B5F">
          <w:delText>Each packet</w:delText>
        </w:r>
        <w:r w:rsidDel="00E87B5F">
          <w:delText xml:space="preserve"> in the buffer</w:delText>
        </w:r>
        <w:r w:rsidR="00592A79" w:rsidDel="00E87B5F">
          <w:delText xml:space="preserve"> contains:</w:delText>
        </w:r>
        <w:r w:rsidR="004872B2" w:rsidRPr="004872B2" w:rsidDel="00E87B5F">
          <w:delText xml:space="preserve"> </w:delText>
        </w:r>
      </w:del>
    </w:p>
    <w:p w14:paraId="544759A4" w14:textId="065365C4" w:rsidR="00592A79" w:rsidDel="00E87B5F" w:rsidRDefault="00592A79" w:rsidP="00EA3121">
      <w:pPr>
        <w:pStyle w:val="ListParagraph"/>
        <w:numPr>
          <w:ilvl w:val="0"/>
          <w:numId w:val="15"/>
        </w:numPr>
        <w:rPr>
          <w:del w:id="391" w:author="Alan Hawse" w:date="2017-06-18T12:36:00Z"/>
        </w:rPr>
      </w:pPr>
      <w:del w:id="392" w:author="Alan Hawse" w:date="2017-06-18T12:36:00Z">
        <w:r w:rsidDel="00E87B5F">
          <w:delText>An allocation reference count</w:delText>
        </w:r>
      </w:del>
    </w:p>
    <w:p w14:paraId="121153B4" w14:textId="282765BE" w:rsidR="00592A79" w:rsidDel="00E87B5F" w:rsidRDefault="00592A79" w:rsidP="00EA3121">
      <w:pPr>
        <w:pStyle w:val="ListParagraph"/>
        <w:numPr>
          <w:ilvl w:val="0"/>
          <w:numId w:val="15"/>
        </w:numPr>
        <w:rPr>
          <w:del w:id="393" w:author="Alan Hawse" w:date="2017-06-18T12:36:00Z"/>
        </w:rPr>
      </w:pPr>
      <w:del w:id="394" w:author="Alan Hawse" w:date="2017-06-18T12:36:00Z">
        <w:r w:rsidDel="00E87B5F">
          <w:delText xml:space="preserve">The </w:delText>
        </w:r>
        <w:r w:rsidR="00EA3121" w:rsidDel="00E87B5F">
          <w:delText xml:space="preserve">raw </w:delText>
        </w:r>
        <w:r w:rsidDel="00E87B5F">
          <w:delText xml:space="preserve">data </w:delText>
        </w:r>
      </w:del>
    </w:p>
    <w:p w14:paraId="44E68777" w14:textId="10CB35C2" w:rsidR="00592A79" w:rsidDel="00E87B5F" w:rsidRDefault="00592A79" w:rsidP="00EA3121">
      <w:pPr>
        <w:pStyle w:val="ListParagraph"/>
        <w:numPr>
          <w:ilvl w:val="0"/>
          <w:numId w:val="15"/>
        </w:numPr>
        <w:rPr>
          <w:del w:id="395" w:author="Alan Hawse" w:date="2017-06-18T12:36:00Z"/>
        </w:rPr>
      </w:pPr>
      <w:del w:id="396" w:author="Alan Hawse" w:date="2017-06-18T12:36:00Z">
        <w:r w:rsidDel="00E87B5F">
          <w:delText>A pointer to the start of the data</w:delText>
        </w:r>
      </w:del>
    </w:p>
    <w:p w14:paraId="05E5C135" w14:textId="70434E0A" w:rsidR="00592A79" w:rsidDel="00E87B5F" w:rsidRDefault="00592A79" w:rsidP="00EA3121">
      <w:pPr>
        <w:pStyle w:val="ListParagraph"/>
        <w:numPr>
          <w:ilvl w:val="0"/>
          <w:numId w:val="15"/>
        </w:numPr>
        <w:rPr>
          <w:del w:id="397" w:author="Alan Hawse" w:date="2017-06-18T12:36:00Z"/>
        </w:rPr>
      </w:pPr>
      <w:del w:id="398" w:author="Alan Hawse" w:date="2017-06-18T12:36:00Z">
        <w:r w:rsidDel="00E87B5F">
          <w:delText>A pointer to the end of the data</w:delText>
        </w:r>
      </w:del>
    </w:p>
    <w:p w14:paraId="42914CB7" w14:textId="1AF90440" w:rsidR="00592A79" w:rsidDel="00E87B5F" w:rsidRDefault="00553A91" w:rsidP="00EA3121">
      <w:pPr>
        <w:pStyle w:val="ListParagraph"/>
        <w:numPr>
          <w:ilvl w:val="0"/>
          <w:numId w:val="15"/>
        </w:numPr>
        <w:rPr>
          <w:del w:id="399" w:author="Alan Hawse" w:date="2017-06-18T12:36:00Z"/>
        </w:rPr>
      </w:pPr>
      <w:del w:id="400" w:author="Alan Hawse" w:date="2017-06-18T12:36:00Z">
        <w:r w:rsidDel="00E87B5F">
          <w:delText>The TCP packet overhead</w:delText>
        </w:r>
      </w:del>
    </w:p>
    <w:p w14:paraId="4E125B41" w14:textId="22CFE94A" w:rsidR="00553A91" w:rsidDel="00E87B5F" w:rsidRDefault="003676ED" w:rsidP="00A91B39">
      <w:pPr>
        <w:keepNext/>
        <w:rPr>
          <w:del w:id="401" w:author="Alan Hawse" w:date="2017-06-18T12:36:00Z"/>
        </w:rPr>
      </w:pPr>
      <w:del w:id="402" w:author="Alan Hawse" w:date="2017-06-18T12:36:00Z">
        <w:r w:rsidDel="00E87B5F">
          <w:delText>A</w:delText>
        </w:r>
        <w:r w:rsidR="00553A91" w:rsidDel="00E87B5F">
          <w:delText xml:space="preserve"> packet starts its life unallocated, and as such, the reference count is 0.  When you want to send a message</w:delText>
        </w:r>
        <w:r w:rsidR="00B3752B" w:rsidDel="00E87B5F">
          <w:delText>,</w:delText>
        </w:r>
        <w:r w:rsidR="00553A91" w:rsidDel="00E87B5F">
          <w:delText xml:space="preserve"> you call </w:delText>
        </w:r>
        <w:r w:rsidR="00553A91" w:rsidRPr="00A91B39" w:rsidDel="00E87B5F">
          <w:rPr>
            <w:i/>
          </w:rPr>
          <w:delText>wiced_tcp_packet_create</w:delText>
        </w:r>
        <w:r w:rsidR="00F62B78" w:rsidDel="00E87B5F">
          <w:rPr>
            <w:i/>
          </w:rPr>
          <w:delText>()</w:delText>
        </w:r>
        <w:r w:rsidR="00553A91" w:rsidDel="00E87B5F">
          <w:delText xml:space="preserve"> which has the prototype of:</w:delText>
        </w:r>
      </w:del>
    </w:p>
    <w:p w14:paraId="546EE948" w14:textId="2A4DBC6F" w:rsidR="00C327F5" w:rsidDel="00E87B5F" w:rsidRDefault="00553A91">
      <w:pPr>
        <w:pStyle w:val="CCode"/>
        <w:spacing w:after="0"/>
        <w:rPr>
          <w:ins w:id="403" w:author="Greg Landry" w:date="2017-06-09T15:51:00Z"/>
          <w:del w:id="404" w:author="Alan Hawse" w:date="2017-06-18T12:36:00Z"/>
          <w:rFonts w:ascii="Courier New" w:hAnsi="Courier New" w:cs="Courier New"/>
        </w:rPr>
        <w:pPrChange w:id="405" w:author="Greg Landry" w:date="2017-06-09T15:51:00Z">
          <w:pPr>
            <w:keepNext/>
            <w:ind w:left="720"/>
          </w:pPr>
        </w:pPrChange>
      </w:pPr>
      <w:del w:id="406" w:author="Alan Hawse" w:date="2017-06-18T12:36:00Z">
        <w:r w:rsidRPr="00C327F5" w:rsidDel="00E87B5F">
          <w:rPr>
            <w:rFonts w:ascii="Courier New" w:hAnsi="Courier New" w:cs="Courier New"/>
            <w:rPrChange w:id="407" w:author="Greg Landry" w:date="2017-06-09T15:51:00Z">
              <w:rPr/>
            </w:rPrChange>
          </w:rPr>
          <w:delText xml:space="preserve">wiced_result_t wiced_packet_create_tcp( </w:delText>
        </w:r>
      </w:del>
    </w:p>
    <w:p w14:paraId="47C6031E" w14:textId="32849643" w:rsidR="00553A91" w:rsidRPr="00C327F5" w:rsidDel="00E87B5F" w:rsidRDefault="00553A91">
      <w:pPr>
        <w:pStyle w:val="CCode"/>
        <w:spacing w:after="0"/>
        <w:ind w:firstLine="720"/>
        <w:rPr>
          <w:del w:id="408" w:author="Alan Hawse" w:date="2017-06-18T12:36:00Z"/>
          <w:rFonts w:ascii="Courier New" w:hAnsi="Courier New" w:cs="Courier New"/>
          <w:rPrChange w:id="409" w:author="Greg Landry" w:date="2017-06-09T15:51:00Z">
            <w:rPr>
              <w:del w:id="410" w:author="Alan Hawse" w:date="2017-06-18T12:36:00Z"/>
            </w:rPr>
          </w:rPrChange>
        </w:rPr>
        <w:pPrChange w:id="411" w:author="Greg Landry" w:date="2017-06-09T15:51:00Z">
          <w:pPr>
            <w:keepNext/>
            <w:ind w:left="720"/>
          </w:pPr>
        </w:pPrChange>
      </w:pPr>
      <w:del w:id="412" w:author="Alan Hawse" w:date="2017-06-18T12:36:00Z">
        <w:r w:rsidRPr="00C327F5" w:rsidDel="00E87B5F">
          <w:rPr>
            <w:rFonts w:ascii="Courier New" w:hAnsi="Courier New" w:cs="Courier New"/>
            <w:rPrChange w:id="413" w:author="Greg Landry" w:date="2017-06-09T15:51:00Z">
              <w:rPr/>
            </w:rPrChange>
          </w:rPr>
          <w:delText xml:space="preserve">wiced_tcp_socket_t* socket, </w:delText>
        </w:r>
      </w:del>
    </w:p>
    <w:p w14:paraId="4A6680A5" w14:textId="4B881041" w:rsidR="00553A91" w:rsidRPr="00C327F5" w:rsidDel="00E87B5F" w:rsidRDefault="00553A91">
      <w:pPr>
        <w:pStyle w:val="CCode"/>
        <w:spacing w:after="0"/>
        <w:ind w:firstLine="720"/>
        <w:rPr>
          <w:del w:id="414" w:author="Alan Hawse" w:date="2017-06-18T12:36:00Z"/>
          <w:rFonts w:ascii="Courier New" w:hAnsi="Courier New" w:cs="Courier New"/>
          <w:rPrChange w:id="415" w:author="Greg Landry" w:date="2017-06-09T15:51:00Z">
            <w:rPr>
              <w:del w:id="416" w:author="Alan Hawse" w:date="2017-06-18T12:36:00Z"/>
            </w:rPr>
          </w:rPrChange>
        </w:rPr>
        <w:pPrChange w:id="417" w:author="Greg Landry" w:date="2017-06-09T15:51:00Z">
          <w:pPr>
            <w:keepNext/>
            <w:ind w:left="1440"/>
          </w:pPr>
        </w:pPrChange>
      </w:pPr>
      <w:del w:id="418" w:author="Alan Hawse" w:date="2017-06-18T12:36:00Z">
        <w:r w:rsidRPr="00C327F5" w:rsidDel="00E87B5F">
          <w:rPr>
            <w:rFonts w:ascii="Courier New" w:hAnsi="Courier New" w:cs="Courier New"/>
            <w:rPrChange w:id="419" w:author="Greg Landry" w:date="2017-06-09T15:51:00Z">
              <w:rPr/>
            </w:rPrChange>
          </w:rPr>
          <w:delText xml:space="preserve">uint16_t content_length, </w:delText>
        </w:r>
      </w:del>
    </w:p>
    <w:p w14:paraId="210583B2" w14:textId="7CA412DB" w:rsidR="00553A91" w:rsidRPr="00C327F5" w:rsidDel="00E87B5F" w:rsidRDefault="00553A91">
      <w:pPr>
        <w:pStyle w:val="CCode"/>
        <w:spacing w:after="0"/>
        <w:ind w:firstLine="720"/>
        <w:rPr>
          <w:del w:id="420" w:author="Alan Hawse" w:date="2017-06-18T12:36:00Z"/>
          <w:rFonts w:ascii="Courier New" w:hAnsi="Courier New" w:cs="Courier New"/>
          <w:rPrChange w:id="421" w:author="Greg Landry" w:date="2017-06-09T15:51:00Z">
            <w:rPr>
              <w:del w:id="422" w:author="Alan Hawse" w:date="2017-06-18T12:36:00Z"/>
            </w:rPr>
          </w:rPrChange>
        </w:rPr>
        <w:pPrChange w:id="423" w:author="Greg Landry" w:date="2017-06-09T15:51:00Z">
          <w:pPr>
            <w:keepNext/>
            <w:ind w:left="1440"/>
          </w:pPr>
        </w:pPrChange>
      </w:pPr>
      <w:del w:id="424" w:author="Alan Hawse" w:date="2017-06-18T12:36:00Z">
        <w:r w:rsidRPr="00C327F5" w:rsidDel="00E87B5F">
          <w:rPr>
            <w:rFonts w:ascii="Courier New" w:hAnsi="Courier New" w:cs="Courier New"/>
            <w:rPrChange w:id="425" w:author="Greg Landry" w:date="2017-06-09T15:51:00Z">
              <w:rPr/>
            </w:rPrChange>
          </w:rPr>
          <w:delText xml:space="preserve">wiced_packet_t** packet, </w:delText>
        </w:r>
      </w:del>
    </w:p>
    <w:p w14:paraId="0E0F61B8" w14:textId="31DD5197" w:rsidR="00553A91" w:rsidRPr="00C327F5" w:rsidDel="00E87B5F" w:rsidRDefault="00553A91">
      <w:pPr>
        <w:pStyle w:val="CCode"/>
        <w:spacing w:after="0"/>
        <w:ind w:firstLine="720"/>
        <w:rPr>
          <w:del w:id="426" w:author="Alan Hawse" w:date="2017-06-18T12:36:00Z"/>
          <w:rFonts w:ascii="Courier New" w:hAnsi="Courier New" w:cs="Courier New"/>
          <w:rPrChange w:id="427" w:author="Greg Landry" w:date="2017-06-09T15:51:00Z">
            <w:rPr>
              <w:del w:id="428" w:author="Alan Hawse" w:date="2017-06-18T12:36:00Z"/>
            </w:rPr>
          </w:rPrChange>
        </w:rPr>
        <w:pPrChange w:id="429" w:author="Greg Landry" w:date="2017-06-09T15:51:00Z">
          <w:pPr>
            <w:keepNext/>
            <w:ind w:left="1440"/>
          </w:pPr>
        </w:pPrChange>
      </w:pPr>
      <w:del w:id="430" w:author="Alan Hawse" w:date="2017-06-18T12:36:00Z">
        <w:r w:rsidRPr="00C327F5" w:rsidDel="00E87B5F">
          <w:rPr>
            <w:rFonts w:ascii="Courier New" w:hAnsi="Courier New" w:cs="Courier New"/>
            <w:rPrChange w:id="431" w:author="Greg Landry" w:date="2017-06-09T15:51:00Z">
              <w:rPr/>
            </w:rPrChange>
          </w:rPr>
          <w:delText xml:space="preserve">uint8_t** data, </w:delText>
        </w:r>
      </w:del>
    </w:p>
    <w:p w14:paraId="799DFCD8" w14:textId="7B7BAB09" w:rsidR="00553A91" w:rsidRPr="00C327F5" w:rsidDel="00E87B5F" w:rsidRDefault="00553A91">
      <w:pPr>
        <w:pStyle w:val="CCode"/>
        <w:ind w:firstLine="720"/>
        <w:rPr>
          <w:del w:id="432" w:author="Alan Hawse" w:date="2017-06-18T12:36:00Z"/>
          <w:rFonts w:ascii="Courier New" w:hAnsi="Courier New" w:cs="Courier New"/>
          <w:rPrChange w:id="433" w:author="Greg Landry" w:date="2017-06-09T15:51:00Z">
            <w:rPr>
              <w:del w:id="434" w:author="Alan Hawse" w:date="2017-06-18T12:36:00Z"/>
            </w:rPr>
          </w:rPrChange>
        </w:rPr>
        <w:pPrChange w:id="435" w:author="Greg Landry" w:date="2017-06-09T15:51:00Z">
          <w:pPr>
            <w:ind w:left="1440"/>
          </w:pPr>
        </w:pPrChange>
      </w:pPr>
      <w:del w:id="436" w:author="Alan Hawse" w:date="2017-06-18T12:36:00Z">
        <w:r w:rsidRPr="00C327F5" w:rsidDel="00E87B5F">
          <w:rPr>
            <w:rFonts w:ascii="Courier New" w:hAnsi="Courier New" w:cs="Courier New"/>
            <w:rPrChange w:id="437" w:author="Greg Landry" w:date="2017-06-09T15:51:00Z">
              <w:rPr/>
            </w:rPrChange>
          </w:rPr>
          <w:delText>uint16_t* available_space )</w:delText>
        </w:r>
        <w:r w:rsidR="00EA3121" w:rsidRPr="00C327F5" w:rsidDel="00E87B5F">
          <w:rPr>
            <w:rFonts w:ascii="Courier New" w:hAnsi="Courier New" w:cs="Courier New"/>
            <w:rPrChange w:id="438" w:author="Greg Landry" w:date="2017-06-09T15:51:00Z">
              <w:rPr/>
            </w:rPrChange>
          </w:rPr>
          <w:delText>;</w:delText>
        </w:r>
      </w:del>
    </w:p>
    <w:p w14:paraId="42207F1A" w14:textId="65DB179A" w:rsidR="00A51686" w:rsidDel="00E87B5F" w:rsidRDefault="00553A91" w:rsidP="00793556">
      <w:pPr>
        <w:rPr>
          <w:del w:id="439" w:author="Alan Hawse" w:date="2017-06-18T12:36:00Z"/>
        </w:rPr>
      </w:pPr>
      <w:del w:id="440" w:author="Alan Hawse" w:date="2017-06-18T12:36:00Z">
        <w:r w:rsidDel="00E87B5F">
          <w:delText>This function will look for an unallocated packet (i.e. the reference count == 0) and assign it to you.  The arguments are:</w:delText>
        </w:r>
      </w:del>
    </w:p>
    <w:p w14:paraId="1A54100C" w14:textId="139C69D2" w:rsidR="00553A91" w:rsidDel="00E87B5F" w:rsidRDefault="00553A91" w:rsidP="00EA3121">
      <w:pPr>
        <w:pStyle w:val="ListParagraph"/>
        <w:numPr>
          <w:ilvl w:val="0"/>
          <w:numId w:val="16"/>
        </w:numPr>
        <w:rPr>
          <w:del w:id="441" w:author="Alan Hawse" w:date="2017-06-18T12:36:00Z"/>
        </w:rPr>
      </w:pPr>
      <w:del w:id="442" w:author="Alan Hawse" w:date="2017-06-18T12:36:00Z">
        <w:r w:rsidRPr="00A91B39" w:rsidDel="00E87B5F">
          <w:rPr>
            <w:i/>
          </w:rPr>
          <w:delText>socket</w:delText>
        </w:r>
        <w:r w:rsidDel="00E87B5F">
          <w:delText>: A pointer to the socket</w:delText>
        </w:r>
        <w:r w:rsidR="000D508F" w:rsidDel="00E87B5F">
          <w:delText xml:space="preserve"> that was previously created by </w:delText>
        </w:r>
        <w:r w:rsidR="000D508F" w:rsidRPr="00A91B39" w:rsidDel="00E87B5F">
          <w:rPr>
            <w:i/>
          </w:rPr>
          <w:delText>wiced_tcp_connect</w:delText>
        </w:r>
        <w:r w:rsidR="00A330AF" w:rsidDel="00E87B5F">
          <w:rPr>
            <w:i/>
          </w:rPr>
          <w:delText>()</w:delText>
        </w:r>
        <w:r w:rsidR="000D508F" w:rsidDel="00E87B5F">
          <w:delText>.</w:delText>
        </w:r>
      </w:del>
    </w:p>
    <w:p w14:paraId="111FBA27" w14:textId="2D33918F" w:rsidR="00553A91" w:rsidDel="00E87B5F" w:rsidRDefault="00553A91" w:rsidP="00EA3121">
      <w:pPr>
        <w:pStyle w:val="ListParagraph"/>
        <w:numPr>
          <w:ilvl w:val="0"/>
          <w:numId w:val="16"/>
        </w:numPr>
        <w:rPr>
          <w:del w:id="443" w:author="Alan Hawse" w:date="2017-06-18T12:36:00Z"/>
        </w:rPr>
      </w:pPr>
      <w:del w:id="444" w:author="Alan Hawse" w:date="2017-06-18T12:36:00Z">
        <w:r w:rsidRPr="00A91B39" w:rsidDel="00E87B5F">
          <w:rPr>
            <w:i/>
          </w:rPr>
          <w:delText>content_length</w:delText>
        </w:r>
        <w:r w:rsidDel="00E87B5F">
          <w:delText>: How many byt</w:delText>
        </w:r>
        <w:r w:rsidR="007E35A9" w:rsidDel="00E87B5F">
          <w:delText>es of data you plan to put in the packet</w:delText>
        </w:r>
        <w:r w:rsidR="000D508F" w:rsidDel="00E87B5F">
          <w:delText>.</w:delText>
        </w:r>
      </w:del>
    </w:p>
    <w:p w14:paraId="146131E1" w14:textId="5C33C50A" w:rsidR="00553A91" w:rsidDel="00E87B5F" w:rsidRDefault="00553A91" w:rsidP="00EA3121">
      <w:pPr>
        <w:pStyle w:val="ListParagraph"/>
        <w:numPr>
          <w:ilvl w:val="0"/>
          <w:numId w:val="16"/>
        </w:numPr>
        <w:rPr>
          <w:del w:id="445" w:author="Alan Hawse" w:date="2017-06-18T12:36:00Z"/>
        </w:rPr>
      </w:pPr>
      <w:del w:id="446" w:author="Alan Hawse" w:date="2017-06-18T12:36:00Z">
        <w:r w:rsidRPr="00A91B39" w:rsidDel="00E87B5F">
          <w:rPr>
            <w:i/>
          </w:rPr>
          <w:delText>packet</w:delText>
        </w:r>
        <w:r w:rsidDel="00E87B5F">
          <w:delText xml:space="preserve">: a pointer to a packet pointer.  This enables the </w:delText>
        </w:r>
        <w:r w:rsidR="006203C1" w:rsidDel="00E87B5F">
          <w:delText xml:space="preserve">create </w:delText>
        </w:r>
        <w:r w:rsidDel="00E87B5F">
          <w:delText>function to give you a pointer to</w:delText>
        </w:r>
        <w:r w:rsidR="006203C1" w:rsidDel="00E87B5F">
          <w:delText xml:space="preserve"> the packet structure in the RAM</w:delText>
        </w:r>
        <w:r w:rsidDel="00E87B5F">
          <w:delText xml:space="preserve">.  To </w:delText>
        </w:r>
        <w:r w:rsidR="006203C1" w:rsidDel="00E87B5F">
          <w:delText>use it,</w:delText>
        </w:r>
        <w:r w:rsidDel="00E87B5F">
          <w:delText xml:space="preserve"> you declare: </w:delText>
        </w:r>
        <w:r w:rsidRPr="00A91B39" w:rsidDel="00E87B5F">
          <w:rPr>
            <w:i/>
          </w:rPr>
          <w:delText>wiced_packet_t *myPacket;</w:delText>
        </w:r>
        <w:r w:rsidDel="00E87B5F">
          <w:delText xml:space="preserve"> Then when you call the </w:delText>
        </w:r>
        <w:r w:rsidRPr="00A91B39" w:rsidDel="00E87B5F">
          <w:rPr>
            <w:i/>
          </w:rPr>
          <w:delText>wiced_packet_create_tcp</w:delText>
        </w:r>
        <w:r w:rsidR="006321C3" w:rsidDel="00E87B5F">
          <w:rPr>
            <w:i/>
          </w:rPr>
          <w:delText>()</w:delText>
        </w:r>
        <w:r w:rsidDel="00E87B5F">
          <w:delText xml:space="preserve"> you pass a pointer to your pointer e.g. </w:delText>
        </w:r>
        <w:r w:rsidRPr="00A91B39" w:rsidDel="00E87B5F">
          <w:rPr>
            <w:i/>
          </w:rPr>
          <w:delText>&amp;myPacket</w:delText>
        </w:r>
        <w:r w:rsidDel="00E87B5F">
          <w:delText>.  When the function return</w:delText>
        </w:r>
        <w:r w:rsidR="007E35A9" w:rsidDel="00E87B5F">
          <w:delText>s,</w:delText>
        </w:r>
        <w:r w:rsidDel="00E87B5F">
          <w:delText xml:space="preserve"> </w:delText>
        </w:r>
        <w:r w:rsidRPr="00A91B39" w:rsidDel="00E87B5F">
          <w:rPr>
            <w:i/>
          </w:rPr>
          <w:delText>myPacket</w:delText>
        </w:r>
        <w:r w:rsidDel="00E87B5F">
          <w:delText xml:space="preserve"> will then point to the </w:delText>
        </w:r>
        <w:r w:rsidR="00EA3121" w:rsidDel="00E87B5F">
          <w:delText xml:space="preserve">allocated </w:delText>
        </w:r>
        <w:r w:rsidDel="00E87B5F">
          <w:delText>packet in the packet pool.</w:delText>
        </w:r>
      </w:del>
    </w:p>
    <w:p w14:paraId="19261792" w14:textId="3D7F082D" w:rsidR="006203C1" w:rsidDel="00E87B5F" w:rsidRDefault="006203C1" w:rsidP="00EA3121">
      <w:pPr>
        <w:pStyle w:val="ListParagraph"/>
        <w:numPr>
          <w:ilvl w:val="0"/>
          <w:numId w:val="16"/>
        </w:numPr>
        <w:rPr>
          <w:del w:id="447" w:author="Alan Hawse" w:date="2017-06-18T12:36:00Z"/>
        </w:rPr>
      </w:pPr>
      <w:del w:id="448" w:author="Alan Hawse" w:date="2017-06-18T12:36:00Z">
        <w:r w:rsidRPr="00A91B39" w:rsidDel="00E87B5F">
          <w:rPr>
            <w:i/>
          </w:rPr>
          <w:delText>data</w:delText>
        </w:r>
        <w:r w:rsidDel="00E87B5F">
          <w:delText>: a pointer to a uint8</w:delText>
        </w:r>
        <w:r w:rsidR="009E6D11" w:rsidDel="00E87B5F">
          <w:delText>_t</w:delText>
        </w:r>
        <w:r w:rsidDel="00E87B5F">
          <w:delText xml:space="preserve"> </w:delText>
        </w:r>
        <w:r w:rsidR="00E14A8B" w:rsidDel="00E87B5F">
          <w:delText xml:space="preserve">pointer.  </w:delText>
        </w:r>
        <w:r w:rsidDel="00E87B5F">
          <w:delText xml:space="preserve">Just as above, this enables the create function to give you a pointer to the packet structure in the </w:delText>
        </w:r>
        <w:r w:rsidR="007E35A9" w:rsidDel="00E87B5F">
          <w:delText>RAM</w:delText>
        </w:r>
        <w:r w:rsidDel="00E87B5F">
          <w:delText xml:space="preserve">.  To use it, you declare: </w:delText>
        </w:r>
        <w:r w:rsidRPr="00A91B39" w:rsidDel="00E87B5F">
          <w:rPr>
            <w:i/>
          </w:rPr>
          <w:delText>uint8 *myData;</w:delText>
        </w:r>
        <w:r w:rsidDel="00E87B5F">
          <w:delText xml:space="preserve"> </w:delText>
        </w:r>
        <w:r w:rsidR="000D508F" w:rsidDel="00E87B5F">
          <w:delText>t</w:delText>
        </w:r>
        <w:r w:rsidDel="00E87B5F">
          <w:delText xml:space="preserve">hen when you call the </w:delText>
        </w:r>
        <w:r w:rsidRPr="00A91B39" w:rsidDel="00E87B5F">
          <w:rPr>
            <w:i/>
          </w:rPr>
          <w:delText>wiced_packet_create_tcp</w:delText>
        </w:r>
        <w:r w:rsidR="00BF52AD" w:rsidDel="00E87B5F">
          <w:rPr>
            <w:i/>
          </w:rPr>
          <w:delText>()</w:delText>
        </w:r>
        <w:r w:rsidDel="00E87B5F">
          <w:delText xml:space="preserve"> you pass a pointer to your pointer e.g. </w:delText>
        </w:r>
        <w:r w:rsidRPr="00A91B39" w:rsidDel="00E87B5F">
          <w:rPr>
            <w:i/>
          </w:rPr>
          <w:delText>&amp;myData</w:delText>
        </w:r>
        <w:r w:rsidDel="00E87B5F">
          <w:delText>.  When the function return</w:delText>
        </w:r>
        <w:r w:rsidR="007E35A9" w:rsidDel="00E87B5F">
          <w:delText>s,</w:delText>
        </w:r>
        <w:r w:rsidDel="00E87B5F">
          <w:delText xml:space="preserve"> </w:delText>
        </w:r>
        <w:r w:rsidRPr="00A91B39" w:rsidDel="00E87B5F">
          <w:rPr>
            <w:i/>
          </w:rPr>
          <w:delText xml:space="preserve">myData </w:delText>
        </w:r>
        <w:r w:rsidDel="00E87B5F">
          <w:delText>pointer will then point to the place inside of the packet buffer where you need to store your data.</w:delText>
        </w:r>
      </w:del>
    </w:p>
    <w:p w14:paraId="2A578FBF" w14:textId="63323479" w:rsidR="006203C1" w:rsidDel="00E87B5F" w:rsidRDefault="006203C1" w:rsidP="00EA3121">
      <w:pPr>
        <w:pStyle w:val="ListParagraph"/>
        <w:numPr>
          <w:ilvl w:val="0"/>
          <w:numId w:val="16"/>
        </w:numPr>
        <w:rPr>
          <w:del w:id="449" w:author="Alan Hawse" w:date="2017-06-18T12:36:00Z"/>
        </w:rPr>
      </w:pPr>
      <w:del w:id="450" w:author="Alan Hawse" w:date="2017-06-18T12:36:00Z">
        <w:r w:rsidRPr="00A91B39" w:rsidDel="00E87B5F">
          <w:rPr>
            <w:i/>
          </w:rPr>
          <w:delText>available_space</w:delText>
        </w:r>
        <w:r w:rsidDel="00E87B5F">
          <w:delText>: This is a pointer to an integer that will be set to the maximum amount of data that you are allowed to store inside of the packet.  It works like the previous two</w:delText>
        </w:r>
        <w:r w:rsidR="00B2058E" w:rsidDel="00E87B5F">
          <w:delText xml:space="preserve"> in that the function changes </w:delText>
        </w:r>
        <w:r w:rsidR="009E6D11" w:rsidDel="00E87B5F">
          <w:delText xml:space="preserve">the instance of </w:delText>
        </w:r>
        <w:r w:rsidR="00B2058E" w:rsidDel="00E87B5F">
          <w:delText>your intege</w:delText>
        </w:r>
        <w:r w:rsidR="009E6D11" w:rsidDel="00E87B5F">
          <w:delText>r</w:delText>
        </w:r>
        <w:r w:rsidR="000D508F" w:rsidDel="00E87B5F">
          <w:delText>.</w:delText>
        </w:r>
      </w:del>
    </w:p>
    <w:p w14:paraId="4302F9E1" w14:textId="51404AD4" w:rsidR="00553A91" w:rsidDel="00E87B5F" w:rsidRDefault="00EA3121" w:rsidP="00793556">
      <w:pPr>
        <w:rPr>
          <w:del w:id="451" w:author="Alan Hawse" w:date="2017-06-18T12:36:00Z"/>
        </w:rPr>
      </w:pPr>
      <w:del w:id="452" w:author="Alan Hawse" w:date="2017-06-18T12:36:00Z">
        <w:r w:rsidDel="00E87B5F">
          <w:delText xml:space="preserve">Once you have </w:delText>
        </w:r>
        <w:r w:rsidR="00B32669" w:rsidDel="00E87B5F">
          <w:delText xml:space="preserve">created the </w:delText>
        </w:r>
        <w:r w:rsidDel="00E87B5F">
          <w:delText>packet, you need to</w:delText>
        </w:r>
        <w:r w:rsidR="00B32669" w:rsidDel="00E87B5F">
          <w:delText>:</w:delText>
        </w:r>
      </w:del>
    </w:p>
    <w:p w14:paraId="05D3F8A6" w14:textId="039D655E" w:rsidR="00EA3121" w:rsidDel="00E87B5F" w:rsidRDefault="00EA3121" w:rsidP="00EA3121">
      <w:pPr>
        <w:pStyle w:val="ListParagraph"/>
        <w:numPr>
          <w:ilvl w:val="0"/>
          <w:numId w:val="17"/>
        </w:numPr>
        <w:rPr>
          <w:del w:id="453" w:author="Alan Hawse" w:date="2017-06-18T12:36:00Z"/>
        </w:rPr>
      </w:pPr>
      <w:del w:id="454" w:author="Alan Hawse" w:date="2017-06-18T12:36:00Z">
        <w:r w:rsidDel="00E87B5F">
          <w:delText xml:space="preserve">Copy your data into the packet in the correct place i.e. using </w:delText>
        </w:r>
        <w:r w:rsidRPr="00A91B39" w:rsidDel="00E87B5F">
          <w:rPr>
            <w:i/>
          </w:rPr>
          <w:delText>memcpy</w:delText>
        </w:r>
        <w:r w:rsidR="00794032" w:rsidDel="00E87B5F">
          <w:rPr>
            <w:i/>
          </w:rPr>
          <w:delText>()</w:delText>
        </w:r>
        <w:r w:rsidR="00B32669" w:rsidDel="00E87B5F">
          <w:delText xml:space="preserve"> to copy to the data location that was provided to you.</w:delText>
        </w:r>
      </w:del>
    </w:p>
    <w:p w14:paraId="3489EB02" w14:textId="7EE2294A" w:rsidR="00EA3121" w:rsidDel="00E87B5F" w:rsidRDefault="00EA3121" w:rsidP="00EA3121">
      <w:pPr>
        <w:pStyle w:val="ListParagraph"/>
        <w:numPr>
          <w:ilvl w:val="0"/>
          <w:numId w:val="17"/>
        </w:numPr>
        <w:rPr>
          <w:del w:id="455" w:author="Alan Hawse" w:date="2017-06-18T12:36:00Z"/>
        </w:rPr>
      </w:pPr>
      <w:del w:id="456" w:author="Alan Hawse" w:date="2017-06-18T12:36:00Z">
        <w:r w:rsidDel="00E87B5F">
          <w:delText xml:space="preserve">Tell the packet where the end of your data is by calling </w:delText>
        </w:r>
        <w:r w:rsidRPr="00A91B39" w:rsidDel="00E87B5F">
          <w:rPr>
            <w:i/>
          </w:rPr>
          <w:delText>wiced_packet_set_data_end</w:delText>
        </w:r>
        <w:r w:rsidR="00D248A5" w:rsidDel="00E87B5F">
          <w:rPr>
            <w:i/>
          </w:rPr>
          <w:delText>()</w:delText>
        </w:r>
        <w:r w:rsidR="00B32669" w:rsidDel="00E87B5F">
          <w:delText>.</w:delText>
        </w:r>
      </w:del>
    </w:p>
    <w:p w14:paraId="1FFCA609" w14:textId="2E7A9493" w:rsidR="00EA3121" w:rsidDel="00E87B5F" w:rsidRDefault="00B32669" w:rsidP="00EA3121">
      <w:pPr>
        <w:pStyle w:val="ListParagraph"/>
        <w:numPr>
          <w:ilvl w:val="0"/>
          <w:numId w:val="17"/>
        </w:numPr>
        <w:rPr>
          <w:del w:id="457" w:author="Alan Hawse" w:date="2017-06-18T12:36:00Z"/>
        </w:rPr>
      </w:pPr>
      <w:del w:id="458" w:author="Alan Hawse" w:date="2017-06-18T12:36:00Z">
        <w:r w:rsidDel="00E87B5F">
          <w:delText>S</w:delText>
        </w:r>
        <w:r w:rsidR="00EA3121" w:rsidDel="00E87B5F">
          <w:delText xml:space="preserve">end the data by calling </w:delText>
        </w:r>
        <w:r w:rsidR="00EA3121" w:rsidRPr="00A91B39" w:rsidDel="00E87B5F">
          <w:rPr>
            <w:i/>
          </w:rPr>
          <w:delText>wiced_tcp_send_</w:delText>
        </w:r>
        <w:r w:rsidR="00EE483C" w:rsidDel="00E87B5F">
          <w:rPr>
            <w:i/>
          </w:rPr>
          <w:delText>packet</w:delText>
        </w:r>
        <w:r w:rsidR="00AE3EA4" w:rsidDel="00E87B5F">
          <w:rPr>
            <w:i/>
          </w:rPr>
          <w:delText>()</w:delText>
        </w:r>
        <w:r w:rsidR="003676ED" w:rsidDel="00E87B5F">
          <w:delText>.  This function will increment the reference count (so it will be 2 after calling th</w:delText>
        </w:r>
        <w:r w:rsidDel="00E87B5F">
          <w:delText>is function</w:delText>
        </w:r>
        <w:r w:rsidR="003676ED" w:rsidDel="00E87B5F">
          <w:delText>)</w:delText>
        </w:r>
        <w:r w:rsidDel="00E87B5F">
          <w:delText>.</w:delText>
        </w:r>
      </w:del>
    </w:p>
    <w:p w14:paraId="14596DF0" w14:textId="32CC7954" w:rsidR="00EA3121" w:rsidDel="00E87B5F" w:rsidRDefault="00EA3121" w:rsidP="00EA3121">
      <w:pPr>
        <w:pStyle w:val="ListParagraph"/>
        <w:numPr>
          <w:ilvl w:val="0"/>
          <w:numId w:val="17"/>
        </w:numPr>
        <w:rPr>
          <w:del w:id="459" w:author="Alan Hawse" w:date="2017-06-18T12:36:00Z"/>
        </w:rPr>
      </w:pPr>
      <w:del w:id="460" w:author="Alan Hawse" w:date="2017-06-18T12:36:00Z">
        <w:r w:rsidDel="00E87B5F">
          <w:delText xml:space="preserve">Finally, you release control of the packet by calling </w:delText>
        </w:r>
        <w:r w:rsidRPr="00A91B39" w:rsidDel="00E87B5F">
          <w:rPr>
            <w:i/>
          </w:rPr>
          <w:delText>wiced_packet_delete</w:delText>
        </w:r>
        <w:r w:rsidR="00C76EAA" w:rsidDel="00E87B5F">
          <w:rPr>
            <w:i/>
          </w:rPr>
          <w:delText>()</w:delText>
        </w:r>
        <w:r w:rsidDel="00E87B5F">
          <w:delText xml:space="preserve">.  </w:delText>
        </w:r>
        <w:r w:rsidR="00B32669" w:rsidDel="00E87B5F">
          <w:delText xml:space="preserve">This </w:delText>
        </w:r>
        <w:r w:rsidDel="00E87B5F">
          <w:delText xml:space="preserve">function will decrement the reference count.  Once the packet is actually sent by the </w:delText>
        </w:r>
        <w:r w:rsidR="00B32669" w:rsidDel="00E87B5F">
          <w:delText>TCP</w:delText>
        </w:r>
        <w:r w:rsidDel="00E87B5F">
          <w:delText>/</w:delText>
        </w:r>
        <w:r w:rsidR="00B32669" w:rsidDel="00E87B5F">
          <w:delText xml:space="preserve">IP </w:delText>
        </w:r>
        <w:r w:rsidDel="00E87B5F">
          <w:delText>stack, it will decrement the reference count again, which will make the packet buffer available for reuse.</w:delText>
        </w:r>
      </w:del>
    </w:p>
    <w:p w14:paraId="6439006E" w14:textId="587BE032" w:rsidR="00553A91" w:rsidDel="00E87B5F" w:rsidRDefault="00EA3121">
      <w:pPr>
        <w:pStyle w:val="ListParagraph"/>
        <w:numPr>
          <w:ilvl w:val="0"/>
          <w:numId w:val="17"/>
        </w:numPr>
        <w:rPr>
          <w:del w:id="461" w:author="Alan Hawse" w:date="2017-06-18T12:36:00Z"/>
        </w:rPr>
        <w:pPrChange w:id="462" w:author="Greg Landry" w:date="2017-06-09T11:00:00Z">
          <w:pPr/>
        </w:pPrChange>
      </w:pPr>
      <w:moveFromRangeStart w:id="463" w:author="Greg Landry" w:date="2017-04-03T16:29:00Z" w:name="move479000290"/>
      <w:moveFrom w:id="464" w:author="Greg Landry" w:date="2017-04-03T16:29:00Z">
        <w:del w:id="465" w:author="Alan Hawse" w:date="2017-06-18T12:36:00Z">
          <w:r w:rsidDel="00E87B5F">
            <w:delText xml:space="preserve">Given the above, </w:delText>
          </w:r>
          <w:r w:rsidR="009F03B5" w:rsidDel="00E87B5F">
            <w:delText>the</w:delText>
          </w:r>
          <w:r w:rsidDel="00E87B5F">
            <w:delText xml:space="preserve"> </w:delText>
          </w:r>
          <w:r w:rsidR="00154677" w:rsidDel="00E87B5F">
            <w:delText xml:space="preserve">transmit </w:delText>
          </w:r>
          <w:r w:rsidDel="00E87B5F">
            <w:delText>firmware will look something like this</w:delText>
          </w:r>
          <w:r w:rsidR="0052741D" w:rsidDel="00E87B5F">
            <w:delText>:</w:delText>
          </w:r>
        </w:del>
      </w:moveFrom>
    </w:p>
    <w:p w14:paraId="7F881959" w14:textId="03A555BB" w:rsidR="00530EC8" w:rsidDel="00E87B5F" w:rsidRDefault="00530EC8">
      <w:pPr>
        <w:pStyle w:val="ListParagraph"/>
        <w:rPr>
          <w:del w:id="466" w:author="Alan Hawse" w:date="2017-06-18T12:36:00Z"/>
        </w:rPr>
        <w:pPrChange w:id="467" w:author="Greg Landry" w:date="2017-06-09T11:00:00Z">
          <w:pPr>
            <w:pStyle w:val="CCode"/>
          </w:pPr>
        </w:pPrChange>
      </w:pPr>
      <w:moveFrom w:id="468" w:author="Greg Landry" w:date="2017-04-03T16:29:00Z">
        <w:del w:id="469" w:author="Alan Hawse" w:date="2017-06-18T12:36:00Z">
          <w:r w:rsidDel="00E87B5F">
            <w:delText>wiced_tcp_socket_t socket;</w:delText>
          </w:r>
        </w:del>
      </w:moveFrom>
    </w:p>
    <w:p w14:paraId="56009D87" w14:textId="2A058A0C" w:rsidR="00EA3121" w:rsidDel="00E87B5F" w:rsidRDefault="001B1BEC">
      <w:pPr>
        <w:pStyle w:val="ListParagraph"/>
        <w:rPr>
          <w:del w:id="470" w:author="Alan Hawse" w:date="2017-06-18T12:36:00Z"/>
        </w:rPr>
        <w:pPrChange w:id="471" w:author="Greg Landry" w:date="2017-06-09T11:00:00Z">
          <w:pPr>
            <w:pStyle w:val="CCode"/>
          </w:pPr>
        </w:pPrChange>
      </w:pPr>
      <w:moveFrom w:id="472" w:author="Greg Landry" w:date="2017-04-03T16:29:00Z">
        <w:del w:id="473" w:author="Alan Hawse" w:date="2017-06-18T12:36:00Z">
          <w:r w:rsidDel="00E87B5F">
            <w:delText>w</w:delText>
          </w:r>
          <w:r w:rsidR="00EA3121" w:rsidDel="00E87B5F">
            <w:delText>iced_packet_t</w:delText>
          </w:r>
          <w:r w:rsidDel="00E87B5F">
            <w:delText xml:space="preserve"> *myPacket;</w:delText>
          </w:r>
        </w:del>
      </w:moveFrom>
    </w:p>
    <w:p w14:paraId="0BF2BF3D" w14:textId="2779DBE0" w:rsidR="001B1BEC" w:rsidDel="00E87B5F" w:rsidRDefault="001B1BEC">
      <w:pPr>
        <w:pStyle w:val="ListParagraph"/>
        <w:rPr>
          <w:del w:id="474" w:author="Alan Hawse" w:date="2017-06-18T12:36:00Z"/>
        </w:rPr>
        <w:pPrChange w:id="475" w:author="Greg Landry" w:date="2017-06-09T11:00:00Z">
          <w:pPr>
            <w:pStyle w:val="CCode"/>
          </w:pPr>
        </w:pPrChange>
      </w:pPr>
      <w:moveFrom w:id="476" w:author="Greg Landry" w:date="2017-04-03T16:29:00Z">
        <w:del w:id="477" w:author="Alan Hawse" w:date="2017-06-18T12:36:00Z">
          <w:r w:rsidDel="00E87B5F">
            <w:delText>uint8_t *data;</w:delText>
          </w:r>
        </w:del>
      </w:moveFrom>
    </w:p>
    <w:p w14:paraId="54FC0C1E" w14:textId="33C0A03F" w:rsidR="001B1BEC" w:rsidDel="00E87B5F" w:rsidRDefault="001B1BEC">
      <w:pPr>
        <w:pStyle w:val="ListParagraph"/>
        <w:rPr>
          <w:del w:id="478" w:author="Alan Hawse" w:date="2017-06-18T12:36:00Z"/>
        </w:rPr>
        <w:pPrChange w:id="479" w:author="Greg Landry" w:date="2017-06-09T11:00:00Z">
          <w:pPr>
            <w:pStyle w:val="CCode"/>
          </w:pPr>
        </w:pPrChange>
      </w:pPr>
      <w:moveFrom w:id="480" w:author="Greg Landry" w:date="2017-04-03T16:29:00Z">
        <w:del w:id="481" w:author="Alan Hawse" w:date="2017-06-18T12:36:00Z">
          <w:r w:rsidDel="00E87B5F">
            <w:delText>uint16_t availableDataSize;</w:delText>
          </w:r>
        </w:del>
      </w:moveFrom>
    </w:p>
    <w:p w14:paraId="486C8FA1" w14:textId="3666BCBC" w:rsidR="001B1BEC" w:rsidDel="00E87B5F" w:rsidRDefault="00E16F40">
      <w:pPr>
        <w:pStyle w:val="ListParagraph"/>
        <w:rPr>
          <w:del w:id="482" w:author="Alan Hawse" w:date="2017-06-18T12:36:00Z"/>
        </w:rPr>
        <w:pPrChange w:id="483" w:author="Greg Landry" w:date="2017-06-09T11:00:00Z">
          <w:pPr>
            <w:pStyle w:val="CCode"/>
          </w:pPr>
        </w:pPrChange>
      </w:pPr>
      <w:moveFrom w:id="484" w:author="Greg Landry" w:date="2017-04-03T16:29:00Z">
        <w:del w:id="485" w:author="Alan Hawse" w:date="2017-06-18T12:36:00Z">
          <w:r w:rsidDel="00E87B5F">
            <w:delText xml:space="preserve">char </w:delText>
          </w:r>
          <w:r w:rsidR="001B1BEC" w:rsidDel="00E87B5F">
            <w:delText>myMsg</w:delText>
          </w:r>
          <w:r w:rsidDel="00E87B5F">
            <w:delText>[]</w:delText>
          </w:r>
          <w:r w:rsidR="001B1BEC" w:rsidDel="00E87B5F">
            <w:delText>=”WABCD051234”;</w:delText>
          </w:r>
        </w:del>
      </w:moveFrom>
    </w:p>
    <w:p w14:paraId="2B5C5582" w14:textId="088E0E45" w:rsidR="001B1BEC" w:rsidDel="00E87B5F" w:rsidRDefault="001B1BEC">
      <w:pPr>
        <w:pStyle w:val="ListParagraph"/>
        <w:rPr>
          <w:del w:id="486" w:author="Alan Hawse" w:date="2017-06-18T12:36:00Z"/>
        </w:rPr>
        <w:pPrChange w:id="487" w:author="Greg Landry" w:date="2017-06-09T11:00:00Z">
          <w:pPr>
            <w:pStyle w:val="CCode"/>
          </w:pPr>
        </w:pPrChange>
      </w:pPr>
      <w:moveFrom w:id="488" w:author="Greg Landry" w:date="2017-04-03T16:29:00Z">
        <w:del w:id="489" w:author="Alan Hawse" w:date="2017-06-18T12:36:00Z">
          <w:r w:rsidDel="00E87B5F">
            <w:delText>uint16_t msgLen=strlen(</w:delText>
          </w:r>
          <w:r w:rsidR="0052741D" w:rsidDel="00E87B5F">
            <w:delText xml:space="preserve"> </w:delText>
          </w:r>
          <w:r w:rsidDel="00E87B5F">
            <w:delText>myMsg</w:delText>
          </w:r>
          <w:r w:rsidR="0052741D" w:rsidDel="00E87B5F">
            <w:delText xml:space="preserve"> </w:delText>
          </w:r>
          <w:r w:rsidDel="00E87B5F">
            <w:delText>);</w:delText>
          </w:r>
        </w:del>
      </w:moveFrom>
    </w:p>
    <w:p w14:paraId="1C887DF8" w14:textId="665177E2" w:rsidR="00530EC8" w:rsidDel="00E87B5F" w:rsidRDefault="00530EC8">
      <w:pPr>
        <w:pStyle w:val="ListParagraph"/>
        <w:rPr>
          <w:del w:id="490" w:author="Alan Hawse" w:date="2017-06-18T12:36:00Z"/>
        </w:rPr>
        <w:pPrChange w:id="491" w:author="Greg Landry" w:date="2017-06-09T11:00:00Z">
          <w:pPr>
            <w:pStyle w:val="CCode"/>
          </w:pPr>
        </w:pPrChange>
      </w:pPr>
      <w:moveFrom w:id="492" w:author="Greg Landry" w:date="2017-04-03T16:29:00Z">
        <w:del w:id="493" w:author="Alan Hawse" w:date="2017-06-18T12:36:00Z">
          <w:r w:rsidDel="00E87B5F">
            <w:delText>wiced_tcp_create_socket(&amp;socket, WICED_STA_INTERFACE);</w:delText>
          </w:r>
        </w:del>
      </w:moveFrom>
    </w:p>
    <w:p w14:paraId="6D2271CC" w14:textId="32328A8A" w:rsidR="00530EC8" w:rsidDel="00E87B5F" w:rsidRDefault="00530EC8">
      <w:pPr>
        <w:pStyle w:val="ListParagraph"/>
        <w:rPr>
          <w:del w:id="494" w:author="Alan Hawse" w:date="2017-06-18T12:36:00Z"/>
        </w:rPr>
        <w:pPrChange w:id="495" w:author="Greg Landry" w:date="2017-06-09T11:00:00Z">
          <w:pPr>
            <w:pStyle w:val="CCode"/>
          </w:pPr>
        </w:pPrChange>
      </w:pPr>
      <w:moveFrom w:id="496" w:author="Greg Landry" w:date="2017-04-03T16:29:00Z">
        <w:del w:id="497" w:author="Alan Hawse" w:date="2017-06-18T12:36:00Z">
          <w:r w:rsidDel="00E87B5F">
            <w:delText>wiced_tcp_bind(&amp;socket, WICED_ANY_PORT );</w:delText>
          </w:r>
        </w:del>
      </w:moveFrom>
    </w:p>
    <w:p w14:paraId="5BCBEBEF" w14:textId="3DE473EB" w:rsidR="00530EC8" w:rsidDel="00E87B5F" w:rsidRDefault="00530EC8">
      <w:pPr>
        <w:pStyle w:val="ListParagraph"/>
        <w:rPr>
          <w:del w:id="498" w:author="Alan Hawse" w:date="2017-06-18T12:36:00Z"/>
        </w:rPr>
        <w:pPrChange w:id="499" w:author="Greg Landry" w:date="2017-06-09T11:00:00Z">
          <w:pPr>
            <w:pStyle w:val="CCode"/>
          </w:pPr>
        </w:pPrChange>
      </w:pPr>
      <w:moveFrom w:id="500" w:author="Greg Landry" w:date="2017-04-03T16:29:00Z">
        <w:del w:id="501" w:author="Alan Hawse" w:date="2017-06-18T12:36:00Z">
          <w:r w:rsidRPr="00530EC8" w:rsidDel="00E87B5F">
            <w:delText>wiced_tcp_connect(&amp;socket,</w:delText>
          </w:r>
          <w:r w:rsidDel="00E87B5F">
            <w:delText xml:space="preserve"> </w:delText>
          </w:r>
          <w:r w:rsidRPr="00530EC8" w:rsidDel="00E87B5F">
            <w:delText>&amp;serverAddress,</w:delText>
          </w:r>
          <w:r w:rsidDel="00E87B5F">
            <w:delText xml:space="preserve"> </w:delText>
          </w:r>
          <w:r w:rsidRPr="00530EC8" w:rsidDel="00E87B5F">
            <w:delText>SERVER_PORT,</w:delText>
          </w:r>
          <w:r w:rsidDel="00E87B5F">
            <w:delText xml:space="preserve"> TIMEOUT</w:delText>
          </w:r>
          <w:r w:rsidRPr="00530EC8" w:rsidDel="00E87B5F">
            <w:delText>);</w:delText>
          </w:r>
        </w:del>
      </w:moveFrom>
    </w:p>
    <w:p w14:paraId="20E85BC4" w14:textId="31EC3142" w:rsidR="001B1BEC" w:rsidDel="00E87B5F" w:rsidRDefault="001B1BEC">
      <w:pPr>
        <w:pStyle w:val="ListParagraph"/>
        <w:rPr>
          <w:del w:id="502" w:author="Alan Hawse" w:date="2017-06-18T12:36:00Z"/>
        </w:rPr>
        <w:pPrChange w:id="503" w:author="Greg Landry" w:date="2017-06-09T11:00:00Z">
          <w:pPr>
            <w:pStyle w:val="CCode"/>
          </w:pPr>
        </w:pPrChange>
      </w:pPr>
      <w:moveFrom w:id="504" w:author="Greg Landry" w:date="2017-04-03T16:29:00Z">
        <w:del w:id="505" w:author="Alan Hawse" w:date="2017-06-18T12:36:00Z">
          <w:r w:rsidDel="00E87B5F">
            <w:delText>wiced_packet_create_tcp(</w:delText>
          </w:r>
          <w:r w:rsidR="0052741D" w:rsidDel="00E87B5F">
            <w:delText xml:space="preserve"> </w:delText>
          </w:r>
          <w:r w:rsidDel="00E87B5F">
            <w:delText>&amp;socket,</w:delText>
          </w:r>
          <w:r w:rsidR="0052741D" w:rsidDel="00E87B5F">
            <w:delText xml:space="preserve"> </w:delText>
          </w:r>
          <w:r w:rsidDel="00E87B5F">
            <w:delText>msgLen,</w:delText>
          </w:r>
          <w:r w:rsidR="0052741D" w:rsidDel="00E87B5F">
            <w:delText xml:space="preserve"> </w:delText>
          </w:r>
          <w:r w:rsidDel="00E87B5F">
            <w:delText>&amp;myPacket,</w:delText>
          </w:r>
          <w:r w:rsidR="0052741D" w:rsidDel="00E87B5F">
            <w:delText xml:space="preserve"> </w:delText>
          </w:r>
          <w:r w:rsidDel="00E87B5F">
            <w:delText>&amp;data,</w:delText>
          </w:r>
          <w:r w:rsidR="0052741D" w:rsidDel="00E87B5F">
            <w:delText xml:space="preserve"> </w:delText>
          </w:r>
          <w:r w:rsidDel="00E87B5F">
            <w:delText>&amp;availableDataSize</w:delText>
          </w:r>
          <w:r w:rsidR="0052741D" w:rsidDel="00E87B5F">
            <w:delText xml:space="preserve"> </w:delText>
          </w:r>
          <w:r w:rsidDel="00E87B5F">
            <w:delText>);</w:delText>
          </w:r>
        </w:del>
      </w:moveFrom>
    </w:p>
    <w:p w14:paraId="6EFD4858" w14:textId="2EC29F8B" w:rsidR="001B1BEC" w:rsidDel="00E87B5F" w:rsidRDefault="001B1BEC">
      <w:pPr>
        <w:pStyle w:val="ListParagraph"/>
        <w:rPr>
          <w:del w:id="506" w:author="Alan Hawse" w:date="2017-06-18T12:36:00Z"/>
        </w:rPr>
        <w:pPrChange w:id="507" w:author="Greg Landry" w:date="2017-06-09T11:00:00Z">
          <w:pPr>
            <w:pStyle w:val="CCode"/>
          </w:pPr>
        </w:pPrChange>
      </w:pPr>
      <w:moveFrom w:id="508" w:author="Greg Landry" w:date="2017-04-03T16:29:00Z">
        <w:del w:id="509" w:author="Alan Hawse" w:date="2017-06-18T12:36:00Z">
          <w:r w:rsidDel="00E87B5F">
            <w:delText>memcpy(</w:delText>
          </w:r>
          <w:r w:rsidR="00BD2F6C" w:rsidDel="00E87B5F">
            <w:delText xml:space="preserve"> </w:delText>
          </w:r>
          <w:r w:rsidDel="00E87B5F">
            <w:delText>data,</w:delText>
          </w:r>
          <w:r w:rsidR="0052741D" w:rsidDel="00E87B5F">
            <w:delText xml:space="preserve"> </w:delText>
          </w:r>
          <w:r w:rsidDel="00E87B5F">
            <w:delText>myMsg,</w:delText>
          </w:r>
          <w:r w:rsidR="00FB4B25" w:rsidDel="00E87B5F">
            <w:delText xml:space="preserve"> </w:delText>
          </w:r>
          <w:r w:rsidDel="00E87B5F">
            <w:delText>msglen</w:delText>
          </w:r>
          <w:r w:rsidR="00BD2F6C" w:rsidDel="00E87B5F">
            <w:delText xml:space="preserve"> </w:delText>
          </w:r>
          <w:r w:rsidDel="00E87B5F">
            <w:delText>);</w:delText>
          </w:r>
        </w:del>
      </w:moveFrom>
    </w:p>
    <w:p w14:paraId="41401C91" w14:textId="00D1520D" w:rsidR="001B1BEC" w:rsidDel="00E87B5F" w:rsidRDefault="001B1BEC">
      <w:pPr>
        <w:pStyle w:val="ListParagraph"/>
        <w:rPr>
          <w:del w:id="510" w:author="Alan Hawse" w:date="2017-06-18T12:36:00Z"/>
        </w:rPr>
        <w:pPrChange w:id="511" w:author="Greg Landry" w:date="2017-06-09T11:00:00Z">
          <w:pPr>
            <w:pStyle w:val="CCode"/>
          </w:pPr>
        </w:pPrChange>
      </w:pPr>
      <w:moveFrom w:id="512" w:author="Greg Landry" w:date="2017-04-03T16:29:00Z">
        <w:del w:id="513" w:author="Alan Hawse" w:date="2017-06-18T12:36:00Z">
          <w:r w:rsidRPr="001B1BEC" w:rsidDel="00E87B5F">
            <w:delText>wiced_packet_set_data_end(</w:delText>
          </w:r>
          <w:r w:rsidR="0052741D" w:rsidDel="00E87B5F">
            <w:delText xml:space="preserve"> </w:delText>
          </w:r>
          <w:r w:rsidDel="00E87B5F">
            <w:delText>myPacket</w:delText>
          </w:r>
          <w:r w:rsidRPr="001B1BEC" w:rsidDel="00E87B5F">
            <w:delText xml:space="preserve">, </w:delText>
          </w:r>
          <w:r w:rsidDel="00E87B5F">
            <w:delText>data + msgLen</w:delText>
          </w:r>
          <w:r w:rsidR="0052741D" w:rsidDel="00E87B5F">
            <w:delText xml:space="preserve"> </w:delText>
          </w:r>
          <w:r w:rsidRPr="001B1BEC" w:rsidDel="00E87B5F">
            <w:delText>);</w:delText>
          </w:r>
        </w:del>
      </w:moveFrom>
    </w:p>
    <w:p w14:paraId="3420EE79" w14:textId="674297D5" w:rsidR="00631E97" w:rsidDel="00E87B5F" w:rsidRDefault="00631E97">
      <w:pPr>
        <w:pStyle w:val="ListParagraph"/>
        <w:rPr>
          <w:del w:id="514" w:author="Alan Hawse" w:date="2017-06-18T12:36:00Z"/>
        </w:rPr>
        <w:pPrChange w:id="515" w:author="Greg Landry" w:date="2017-06-09T11:00:00Z">
          <w:pPr>
            <w:pStyle w:val="CCode"/>
          </w:pPr>
        </w:pPrChange>
      </w:pPr>
      <w:moveFrom w:id="516" w:author="Greg Landry" w:date="2017-04-03T16:29:00Z">
        <w:del w:id="517" w:author="Alan Hawse" w:date="2017-06-18T12:36:00Z">
          <w:r w:rsidDel="00E87B5F">
            <w:delText>wiced_tcp_send_packet(</w:delText>
          </w:r>
          <w:r w:rsidR="0052741D" w:rsidDel="00E87B5F">
            <w:delText xml:space="preserve"> </w:delText>
          </w:r>
          <w:r w:rsidDel="00E87B5F">
            <w:delText>&amp;socket,</w:delText>
          </w:r>
          <w:r w:rsidR="0052741D" w:rsidDel="00E87B5F">
            <w:delText xml:space="preserve"> </w:delText>
          </w:r>
          <w:r w:rsidDel="00E87B5F">
            <w:delText>myPacket</w:delText>
          </w:r>
          <w:r w:rsidR="0052741D" w:rsidDel="00E87B5F">
            <w:delText xml:space="preserve"> </w:delText>
          </w:r>
          <w:r w:rsidDel="00E87B5F">
            <w:delText>);</w:delText>
          </w:r>
        </w:del>
      </w:moveFrom>
    </w:p>
    <w:p w14:paraId="008EB463" w14:textId="4E74D5B8" w:rsidR="00631E97" w:rsidDel="00E87B5F" w:rsidRDefault="00631E97">
      <w:pPr>
        <w:pStyle w:val="ListParagraph"/>
        <w:rPr>
          <w:del w:id="518" w:author="Alan Hawse" w:date="2017-06-18T12:36:00Z"/>
        </w:rPr>
        <w:pPrChange w:id="519" w:author="Greg Landry" w:date="2017-06-09T11:00:00Z">
          <w:pPr>
            <w:pStyle w:val="CCode"/>
          </w:pPr>
        </w:pPrChange>
      </w:pPr>
      <w:moveFrom w:id="520" w:author="Greg Landry" w:date="2017-04-03T16:29:00Z">
        <w:del w:id="521" w:author="Alan Hawse" w:date="2017-06-18T12:36:00Z">
          <w:r w:rsidDel="00E87B5F">
            <w:delText>wiced_packet_delete(</w:delText>
          </w:r>
          <w:r w:rsidR="0052741D" w:rsidDel="00E87B5F">
            <w:delText xml:space="preserve"> </w:delText>
          </w:r>
          <w:r w:rsidDel="00E87B5F">
            <w:delText>myPacket</w:delText>
          </w:r>
          <w:r w:rsidR="0052741D" w:rsidDel="00E87B5F">
            <w:delText xml:space="preserve"> </w:delText>
          </w:r>
          <w:r w:rsidDel="00E87B5F">
            <w:delText>);</w:delText>
          </w:r>
        </w:del>
      </w:moveFrom>
    </w:p>
    <w:p w14:paraId="4E57996D" w14:textId="3D7BDF7D" w:rsidR="00530EC8" w:rsidDel="00E87B5F" w:rsidRDefault="00530EC8">
      <w:pPr>
        <w:pStyle w:val="ListParagraph"/>
        <w:numPr>
          <w:ilvl w:val="0"/>
          <w:numId w:val="17"/>
        </w:numPr>
        <w:rPr>
          <w:del w:id="522" w:author="Alan Hawse" w:date="2017-06-18T12:36:00Z"/>
        </w:rPr>
        <w:pPrChange w:id="523" w:author="Greg Landry" w:date="2017-06-09T11:00:00Z">
          <w:pPr>
            <w:pStyle w:val="CCode"/>
          </w:pPr>
        </w:pPrChange>
      </w:pPr>
      <w:moveFrom w:id="524" w:author="Greg Landry" w:date="2017-04-03T16:29:00Z">
        <w:del w:id="525" w:author="Alan Hawse" w:date="2017-06-18T12:36:00Z">
          <w:r w:rsidDel="00E87B5F">
            <w:delText>wiced_socket_delete(&amp;socket);</w:delText>
          </w:r>
        </w:del>
      </w:moveFrom>
    </w:p>
    <w:moveFromRangeEnd w:id="463"/>
    <w:p w14:paraId="2C0B9A70" w14:textId="67183D30" w:rsidR="00631E97" w:rsidDel="00E87B5F" w:rsidRDefault="00631E97" w:rsidP="00631E97">
      <w:pPr>
        <w:rPr>
          <w:del w:id="526" w:author="Alan Hawse" w:date="2017-06-18T12:36:00Z"/>
        </w:rPr>
      </w:pPr>
      <w:del w:id="527" w:author="Alan Hawse" w:date="2017-06-18T12:36:00Z">
        <w:r w:rsidDel="00E87B5F">
          <w:delText xml:space="preserve">After </w:delText>
        </w:r>
        <w:r w:rsidR="00F51423" w:rsidDel="00E87B5F">
          <w:delText>the call to wiced_tcp_packet_create_tcp</w:delText>
        </w:r>
        <w:r w:rsidDel="00E87B5F">
          <w:delText>:</w:delText>
        </w:r>
      </w:del>
    </w:p>
    <w:p w14:paraId="7DC61635" w14:textId="0EF417CA" w:rsidR="00631E97" w:rsidDel="00E87B5F" w:rsidRDefault="00631E97" w:rsidP="00631E97">
      <w:pPr>
        <w:pStyle w:val="ListParagraph"/>
        <w:numPr>
          <w:ilvl w:val="0"/>
          <w:numId w:val="22"/>
        </w:numPr>
        <w:rPr>
          <w:del w:id="528" w:author="Alan Hawse" w:date="2017-06-18T12:36:00Z"/>
        </w:rPr>
      </w:pPr>
      <w:del w:id="529" w:author="Alan Hawse" w:date="2017-06-18T12:36:00Z">
        <w:r w:rsidDel="00E87B5F">
          <w:delText xml:space="preserve">The pointer </w:delText>
        </w:r>
        <w:r w:rsidRPr="00A91B39" w:rsidDel="00E87B5F">
          <w:rPr>
            <w:i/>
          </w:rPr>
          <w:delText>myPacket</w:delText>
        </w:r>
        <w:r w:rsidDel="00E87B5F">
          <w:delText xml:space="preserve"> will point to the packet in the packet pool that is allocated to </w:delText>
        </w:r>
        <w:r w:rsidR="00154677" w:rsidDel="00E87B5F">
          <w:delText>you</w:delText>
        </w:r>
        <w:r w:rsidR="00FB4B25" w:rsidDel="00E87B5F">
          <w:delText>.</w:delText>
        </w:r>
      </w:del>
    </w:p>
    <w:p w14:paraId="45F653D1" w14:textId="101DEE99" w:rsidR="00631E97" w:rsidDel="00E87B5F" w:rsidRDefault="00631E97" w:rsidP="00631E97">
      <w:pPr>
        <w:pStyle w:val="ListParagraph"/>
        <w:numPr>
          <w:ilvl w:val="0"/>
          <w:numId w:val="22"/>
        </w:numPr>
        <w:rPr>
          <w:del w:id="530" w:author="Alan Hawse" w:date="2017-06-18T12:36:00Z"/>
        </w:rPr>
      </w:pPr>
      <w:del w:id="531" w:author="Alan Hawse" w:date="2017-06-18T12:36:00Z">
        <w:r w:rsidRPr="00A91B39" w:rsidDel="00E87B5F">
          <w:rPr>
            <w:i/>
          </w:rPr>
          <w:delText>availableDataSize</w:delText>
        </w:r>
        <w:r w:rsidDel="00E87B5F">
          <w:delText xml:space="preserve"> will be set to the maximum number of bytes that you can store in the packet (about 1500).  You should make sure that you don’t copy more into the packet </w:delText>
        </w:r>
        <w:r w:rsidR="00F51423" w:rsidDel="00E87B5F">
          <w:delText>tha</w:delText>
        </w:r>
        <w:r w:rsidR="00154677" w:rsidDel="00E87B5F">
          <w:delText>n it can hold</w:delText>
        </w:r>
        <w:r w:rsidR="00BC04A8" w:rsidDel="00E87B5F">
          <w:delText xml:space="preserve">. In order to keep this example simple, </w:delText>
        </w:r>
        <w:r w:rsidDel="00E87B5F">
          <w:delText xml:space="preserve">I didn’t </w:delText>
        </w:r>
        <w:r w:rsidR="00BC04A8" w:rsidDel="00E87B5F">
          <w:delText xml:space="preserve">perform this check </w:delText>
        </w:r>
        <w:r w:rsidDel="00E87B5F">
          <w:delText>in th</w:delText>
        </w:r>
        <w:r w:rsidR="00BC04A8" w:rsidDel="00E87B5F">
          <w:delText>e above code</w:delText>
        </w:r>
        <w:r w:rsidDel="00E87B5F">
          <w:delText>.</w:delText>
        </w:r>
      </w:del>
    </w:p>
    <w:p w14:paraId="55A3517E" w14:textId="7039FC6D" w:rsidR="00631E97" w:rsidDel="00E87B5F" w:rsidRDefault="00631E97" w:rsidP="00631E97">
      <w:pPr>
        <w:pStyle w:val="ListParagraph"/>
        <w:numPr>
          <w:ilvl w:val="0"/>
          <w:numId w:val="22"/>
        </w:numPr>
        <w:rPr>
          <w:del w:id="532" w:author="Alan Hawse" w:date="2017-06-18T12:36:00Z"/>
        </w:rPr>
      </w:pPr>
      <w:del w:id="533" w:author="Alan Hawse" w:date="2017-06-18T12:36:00Z">
        <w:r w:rsidDel="00E87B5F">
          <w:delText xml:space="preserve">The pointer </w:delText>
        </w:r>
        <w:r w:rsidRPr="00A91B39" w:rsidDel="00E87B5F">
          <w:rPr>
            <w:i/>
          </w:rPr>
          <w:delText>data</w:delText>
        </w:r>
        <w:r w:rsidDel="00E87B5F">
          <w:delText xml:space="preserve"> will point to the place where you need to copy </w:delText>
        </w:r>
        <w:r w:rsidR="008E4DEE" w:rsidDel="00E87B5F">
          <w:delText>your message (which I do in</w:delText>
        </w:r>
        <w:r w:rsidDel="00E87B5F">
          <w:delText xml:space="preserve"> </w:delText>
        </w:r>
        <w:r w:rsidR="008E4DEE" w:rsidDel="00E87B5F">
          <w:delText>the</w:delText>
        </w:r>
        <w:r w:rsidR="00530EC8" w:rsidDel="00E87B5F">
          <w:delText xml:space="preserve"> </w:delText>
        </w:r>
        <w:r w:rsidR="008E4DEE" w:rsidDel="00E87B5F">
          <w:delText xml:space="preserve">line </w:delText>
        </w:r>
        <w:r w:rsidDel="00E87B5F">
          <w:delText xml:space="preserve">with the </w:delText>
        </w:r>
        <w:r w:rsidRPr="00A91B39" w:rsidDel="00E87B5F">
          <w:rPr>
            <w:i/>
          </w:rPr>
          <w:delText>memcpy</w:delText>
        </w:r>
        <w:r w:rsidDel="00E87B5F">
          <w:delText>)</w:delText>
        </w:r>
        <w:r w:rsidR="00FB4B25" w:rsidDel="00E87B5F">
          <w:delText>.</w:delText>
        </w:r>
      </w:del>
    </w:p>
    <w:p w14:paraId="092D95E1" w14:textId="0BF4572E" w:rsidR="00631E97" w:rsidDel="00E87B5F" w:rsidRDefault="00631E97" w:rsidP="00793556">
      <w:pPr>
        <w:rPr>
          <w:del w:id="534" w:author="Alan Hawse" w:date="2017-06-18T12:36:00Z"/>
        </w:rPr>
      </w:pPr>
      <w:del w:id="535" w:author="Alan Hawse" w:date="2017-06-18T12:36:00Z">
        <w:r w:rsidDel="00E87B5F">
          <w:delText xml:space="preserve">Be very careful with </w:delText>
        </w:r>
        <w:r w:rsidR="008E4DEE" w:rsidDel="00E87B5F">
          <w:delText xml:space="preserve">the line that calls wiced_tcp_set_data_end as </w:delText>
        </w:r>
        <w:r w:rsidDel="00E87B5F">
          <w:delText>you are doing pointer arithmetic.</w:delText>
        </w:r>
      </w:del>
    </w:p>
    <w:p w14:paraId="0D0B2CF2" w14:textId="018C09D1" w:rsidR="00631E97" w:rsidDel="00E87B5F" w:rsidRDefault="00AC6F35" w:rsidP="00631E97">
      <w:pPr>
        <w:pStyle w:val="Heading3"/>
        <w:rPr>
          <w:del w:id="536" w:author="Alan Hawse" w:date="2017-06-18T12:36:00Z"/>
        </w:rPr>
      </w:pPr>
      <w:del w:id="537" w:author="Alan Hawse" w:date="2017-06-18T12:36:00Z">
        <w:r w:rsidDel="00E87B5F">
          <w:delText xml:space="preserve">(Advanced) </w:delText>
        </w:r>
        <w:r w:rsidR="00631E97" w:rsidDel="00E87B5F">
          <w:delText xml:space="preserve">Receiving Packets </w:delText>
        </w:r>
        <w:r w:rsidR="00A43B97" w:rsidDel="00E87B5F">
          <w:delText>a</w:delText>
        </w:r>
        <w:r w:rsidR="00101724" w:rsidDel="00E87B5F">
          <w:delText>s a TCP S</w:delText>
        </w:r>
        <w:r w:rsidR="00A43B97" w:rsidDel="00E87B5F">
          <w:delText xml:space="preserve">erver </w:delText>
        </w:r>
        <w:r w:rsidR="00631E97" w:rsidDel="00E87B5F">
          <w:delText>using the WICED</w:delText>
        </w:r>
        <w:r w:rsidR="0055645D" w:rsidDel="00E87B5F">
          <w:delText xml:space="preserve"> </w:delText>
        </w:r>
        <w:r w:rsidR="00631E97" w:rsidDel="00E87B5F">
          <w:delText>SDK</w:delText>
        </w:r>
      </w:del>
    </w:p>
    <w:p w14:paraId="3FCCE416" w14:textId="51EEF46B" w:rsidR="00101724" w:rsidDel="00E87B5F" w:rsidRDefault="00101724" w:rsidP="00101724">
      <w:pPr>
        <w:rPr>
          <w:del w:id="538" w:author="Alan Hawse" w:date="2017-06-18T12:36:00Z"/>
        </w:rPr>
      </w:pPr>
      <w:del w:id="539" w:author="Alan Hawse" w:date="2017-06-18T12:36:00Z">
        <w:r w:rsidDel="00E87B5F">
          <w:delText>As a TCP Server you will probably have a thread that will:</w:delText>
        </w:r>
      </w:del>
    </w:p>
    <w:p w14:paraId="659274A5" w14:textId="0000FC6B" w:rsidR="00EA3121" w:rsidDel="00E87B5F" w:rsidRDefault="000A6F04" w:rsidP="00101724">
      <w:pPr>
        <w:pStyle w:val="ListParagraph"/>
        <w:numPr>
          <w:ilvl w:val="0"/>
          <w:numId w:val="25"/>
        </w:numPr>
        <w:rPr>
          <w:del w:id="540" w:author="Alan Hawse" w:date="2017-06-18T12:36:00Z"/>
        </w:rPr>
      </w:pPr>
      <w:del w:id="541" w:author="Alan Hawse" w:date="2017-06-18T12:36:00Z">
        <w:r w:rsidDel="00E87B5F">
          <w:delText>Call</w:delText>
        </w:r>
        <w:r w:rsidR="00101724" w:rsidDel="00E87B5F">
          <w:delText xml:space="preserve"> the </w:delText>
        </w:r>
        <w:r w:rsidR="00101724" w:rsidRPr="00A91B39" w:rsidDel="00E87B5F">
          <w:rPr>
            <w:i/>
          </w:rPr>
          <w:delText>wiced_tcp_accept(&amp;socket)</w:delText>
        </w:r>
        <w:r w:rsidR="00101724" w:rsidDel="00E87B5F">
          <w:delText xml:space="preserve"> function which will </w:delText>
        </w:r>
        <w:r w:rsidDel="00E87B5F">
          <w:delText xml:space="preserve">suspend </w:delText>
        </w:r>
        <w:r w:rsidR="00101724" w:rsidDel="00E87B5F">
          <w:delText>your thread and wait for data to arrive.  Once data arrives it will wakeup your thread and continue exe</w:delText>
        </w:r>
        <w:r w:rsidR="00DB7EA0" w:rsidDel="00E87B5F">
          <w:delText>cution</w:delText>
        </w:r>
        <w:r w:rsidR="00101724" w:rsidDel="00E87B5F">
          <w:delText>.  The RTOS has an “accept timeout”</w:delText>
        </w:r>
        <w:r w:rsidDel="00E87B5F">
          <w:delText>,</w:delText>
        </w:r>
        <w:r w:rsidR="00101724" w:rsidDel="00E87B5F">
          <w:delText xml:space="preserve"> which </w:delText>
        </w:r>
        <w:r w:rsidR="00DB7EA0" w:rsidDel="00E87B5F">
          <w:delText xml:space="preserve">by default </w:delText>
        </w:r>
        <w:r w:rsidR="00101724" w:rsidDel="00E87B5F">
          <w:delText xml:space="preserve">will wake your thread after about 3 seconds.  If it </w:delText>
        </w:r>
        <w:r w:rsidR="00321400" w:rsidDel="00E87B5F">
          <w:delText>times out</w:delText>
        </w:r>
        <w:r w:rsidR="00101724" w:rsidDel="00E87B5F">
          <w:delText xml:space="preserve">, the return value from </w:delText>
        </w:r>
        <w:r w:rsidR="00101724" w:rsidRPr="00A91B39" w:rsidDel="00E87B5F">
          <w:rPr>
            <w:i/>
          </w:rPr>
          <w:delText>wiced_tcp_accept</w:delText>
        </w:r>
        <w:r w:rsidR="00101724" w:rsidDel="00E87B5F">
          <w:delText xml:space="preserve"> will be something other than WICED_SUCCESS.  It is then your choice what to do.</w:delText>
        </w:r>
      </w:del>
    </w:p>
    <w:p w14:paraId="4880E0CE" w14:textId="4FD68F98" w:rsidR="00101724" w:rsidDel="00E87B5F" w:rsidRDefault="00101724" w:rsidP="00101724">
      <w:pPr>
        <w:pStyle w:val="ListParagraph"/>
        <w:numPr>
          <w:ilvl w:val="0"/>
          <w:numId w:val="25"/>
        </w:numPr>
        <w:rPr>
          <w:del w:id="542" w:author="Alan Hawse" w:date="2017-06-18T12:36:00Z"/>
        </w:rPr>
      </w:pPr>
      <w:del w:id="543" w:author="Alan Hawse" w:date="2017-06-18T12:36:00Z">
        <w:r w:rsidDel="00E87B5F">
          <w:delText xml:space="preserve">Once the data has arrived you can call </w:delText>
        </w:r>
        <w:r w:rsidRPr="00A91B39" w:rsidDel="00E87B5F">
          <w:rPr>
            <w:i/>
          </w:rPr>
          <w:delText>wiced_tcp_receive</w:delText>
        </w:r>
        <w:r w:rsidDel="00E87B5F">
          <w:delText>.  This function has the prototype:</w:delText>
        </w:r>
      </w:del>
    </w:p>
    <w:p w14:paraId="1D139767" w14:textId="08E175C5" w:rsidR="00C327F5" w:rsidDel="00E87B5F" w:rsidRDefault="00E37BE9">
      <w:pPr>
        <w:pStyle w:val="CCode"/>
        <w:spacing w:after="0"/>
        <w:ind w:left="1440"/>
        <w:rPr>
          <w:ins w:id="544" w:author="Greg Landry" w:date="2017-06-09T15:52:00Z"/>
          <w:del w:id="545" w:author="Alan Hawse" w:date="2017-06-18T12:36:00Z"/>
          <w:rFonts w:ascii="Courier New" w:hAnsi="Courier New" w:cs="Courier New"/>
        </w:rPr>
        <w:pPrChange w:id="546" w:author="Greg Landry" w:date="2017-06-12T08:26:00Z">
          <w:pPr>
            <w:ind w:left="720"/>
          </w:pPr>
        </w:pPrChange>
      </w:pPr>
      <w:del w:id="547" w:author="Alan Hawse" w:date="2017-06-18T12:36:00Z">
        <w:r w:rsidRPr="00C327F5" w:rsidDel="00E87B5F">
          <w:rPr>
            <w:rFonts w:ascii="Courier New" w:hAnsi="Courier New" w:cs="Courier New"/>
            <w:rPrChange w:id="548" w:author="Greg Landry" w:date="2017-06-09T15:51:00Z">
              <w:rPr/>
            </w:rPrChange>
          </w:rPr>
          <w:delText>wiced_tcp_receive(</w:delText>
        </w:r>
      </w:del>
    </w:p>
    <w:p w14:paraId="6E8604F4" w14:textId="29606CFE" w:rsidR="00E37BE9" w:rsidRPr="00C327F5" w:rsidDel="00E87B5F" w:rsidRDefault="00E37BE9">
      <w:pPr>
        <w:pStyle w:val="CCode"/>
        <w:spacing w:after="0"/>
        <w:ind w:firstLine="720"/>
        <w:rPr>
          <w:del w:id="549" w:author="Alan Hawse" w:date="2017-06-18T12:36:00Z"/>
          <w:rFonts w:ascii="Courier New" w:hAnsi="Courier New" w:cs="Courier New"/>
          <w:rPrChange w:id="550" w:author="Greg Landry" w:date="2017-06-09T15:51:00Z">
            <w:rPr>
              <w:del w:id="551" w:author="Alan Hawse" w:date="2017-06-18T12:36:00Z"/>
            </w:rPr>
          </w:rPrChange>
        </w:rPr>
        <w:pPrChange w:id="552" w:author="Greg Landry" w:date="2017-06-09T15:52:00Z">
          <w:pPr>
            <w:ind w:left="720"/>
          </w:pPr>
        </w:pPrChange>
      </w:pPr>
      <w:del w:id="553" w:author="Alan Hawse" w:date="2017-06-18T12:36:00Z">
        <w:r w:rsidRPr="00C327F5" w:rsidDel="00E87B5F">
          <w:rPr>
            <w:rFonts w:ascii="Courier New" w:hAnsi="Courier New" w:cs="Courier New"/>
            <w:rPrChange w:id="554" w:author="Greg Landry" w:date="2017-06-09T15:51:00Z">
              <w:rPr/>
            </w:rPrChange>
          </w:rPr>
          <w:delText xml:space="preserve"> wiced_tcp_socket_t* socket, </w:delText>
        </w:r>
      </w:del>
    </w:p>
    <w:p w14:paraId="06D65C9B" w14:textId="47EBA42D" w:rsidR="00E37BE9" w:rsidRPr="00C327F5" w:rsidDel="00E87B5F" w:rsidRDefault="00E37BE9">
      <w:pPr>
        <w:pStyle w:val="CCode"/>
        <w:spacing w:after="0"/>
        <w:ind w:firstLine="720"/>
        <w:rPr>
          <w:del w:id="555" w:author="Alan Hawse" w:date="2017-06-18T12:36:00Z"/>
          <w:rFonts w:ascii="Courier New" w:hAnsi="Courier New" w:cs="Courier New"/>
          <w:rPrChange w:id="556" w:author="Greg Landry" w:date="2017-06-09T15:51:00Z">
            <w:rPr>
              <w:del w:id="557" w:author="Alan Hawse" w:date="2017-06-18T12:36:00Z"/>
            </w:rPr>
          </w:rPrChange>
        </w:rPr>
        <w:pPrChange w:id="558" w:author="Greg Landry" w:date="2017-06-09T15:52:00Z">
          <w:pPr>
            <w:ind w:left="2880"/>
          </w:pPr>
        </w:pPrChange>
      </w:pPr>
      <w:del w:id="559" w:author="Alan Hawse" w:date="2017-06-18T12:36:00Z">
        <w:r w:rsidRPr="00C327F5" w:rsidDel="00E87B5F">
          <w:rPr>
            <w:rFonts w:ascii="Courier New" w:hAnsi="Courier New" w:cs="Courier New"/>
            <w:rPrChange w:id="560" w:author="Greg Landry" w:date="2017-06-09T15:51:00Z">
              <w:rPr/>
            </w:rPrChange>
          </w:rPr>
          <w:delText xml:space="preserve">wiced_packet_t** packet, </w:delText>
        </w:r>
      </w:del>
    </w:p>
    <w:p w14:paraId="6C66430F" w14:textId="6FB9E1B2" w:rsidR="00E37BE9" w:rsidRPr="00C327F5" w:rsidDel="00E87B5F" w:rsidRDefault="00E37BE9">
      <w:pPr>
        <w:pStyle w:val="CCode"/>
        <w:ind w:firstLine="720"/>
        <w:rPr>
          <w:del w:id="561" w:author="Alan Hawse" w:date="2017-06-18T12:36:00Z"/>
          <w:rFonts w:ascii="Courier New" w:hAnsi="Courier New" w:cs="Courier New"/>
          <w:rPrChange w:id="562" w:author="Greg Landry" w:date="2017-06-09T15:51:00Z">
            <w:rPr>
              <w:del w:id="563" w:author="Alan Hawse" w:date="2017-06-18T12:36:00Z"/>
            </w:rPr>
          </w:rPrChange>
        </w:rPr>
        <w:pPrChange w:id="564" w:author="Greg Landry" w:date="2017-06-09T15:52:00Z">
          <w:pPr>
            <w:ind w:left="2880"/>
          </w:pPr>
        </w:pPrChange>
      </w:pPr>
      <w:del w:id="565" w:author="Alan Hawse" w:date="2017-06-18T12:36:00Z">
        <w:r w:rsidRPr="00C327F5" w:rsidDel="00E87B5F">
          <w:rPr>
            <w:rFonts w:ascii="Courier New" w:hAnsi="Courier New" w:cs="Courier New"/>
            <w:rPrChange w:id="566" w:author="Greg Landry" w:date="2017-06-09T15:51:00Z">
              <w:rPr/>
            </w:rPrChange>
          </w:rPr>
          <w:delText>uint32_t timeout )</w:delText>
        </w:r>
      </w:del>
      <w:ins w:id="567" w:author="Greg Landry" w:date="2017-06-09T15:52:00Z">
        <w:del w:id="568" w:author="Alan Hawse" w:date="2017-06-18T12:36:00Z">
          <w:r w:rsidR="00C327F5" w:rsidDel="00E87B5F">
            <w:rPr>
              <w:rFonts w:ascii="Courier New" w:hAnsi="Courier New" w:cs="Courier New"/>
            </w:rPr>
            <w:delText>;</w:delText>
          </w:r>
        </w:del>
      </w:ins>
    </w:p>
    <w:p w14:paraId="1B73B051" w14:textId="632CDD80" w:rsidR="00E37BE9" w:rsidDel="00E87B5F" w:rsidRDefault="00E37BE9" w:rsidP="00E37BE9">
      <w:pPr>
        <w:pStyle w:val="ListParagraph"/>
        <w:rPr>
          <w:del w:id="569" w:author="Alan Hawse" w:date="2017-06-18T12:36:00Z"/>
        </w:rPr>
      </w:pPr>
      <w:del w:id="570" w:author="Alan Hawse" w:date="2017-06-18T12:36:00Z">
        <w:r w:rsidDel="00E87B5F">
          <w:delText xml:space="preserve">The </w:delText>
        </w:r>
        <w:r w:rsidRPr="00A91B39" w:rsidDel="00E87B5F">
          <w:rPr>
            <w:i/>
          </w:rPr>
          <w:delText>wiced_packet_t **</w:delText>
        </w:r>
        <w:r w:rsidDel="00E87B5F">
          <w:delText xml:space="preserve"> packet means that you need to give it a pointer to a pointer </w:delText>
        </w:r>
        <w:r w:rsidR="000A6F04" w:rsidDel="00E87B5F">
          <w:delText xml:space="preserve">of type </w:delText>
        </w:r>
        <w:r w:rsidR="000A6F04" w:rsidRPr="00A91B39" w:rsidDel="00E87B5F">
          <w:rPr>
            <w:i/>
          </w:rPr>
          <w:delText>wiced_packet_t</w:delText>
        </w:r>
        <w:r w:rsidR="000A6F04" w:rsidDel="00E87B5F">
          <w:delText xml:space="preserve"> </w:delText>
        </w:r>
        <w:r w:rsidDel="00E87B5F">
          <w:delText xml:space="preserve">so that the receive function can set your pointer to point to the TCP packet in the packet pool.  This function will also increment the reference count of that packet so when you are done you need to delete the packet by calling </w:delText>
        </w:r>
        <w:r w:rsidRPr="00A91B39" w:rsidDel="00E87B5F">
          <w:rPr>
            <w:i/>
          </w:rPr>
          <w:delText>wiced_packet_delete</w:delText>
        </w:r>
        <w:r w:rsidR="000A6F04" w:rsidDel="00E87B5F">
          <w:delText>.</w:delText>
        </w:r>
      </w:del>
    </w:p>
    <w:p w14:paraId="6E15AA89" w14:textId="173E1281" w:rsidR="00E37BE9" w:rsidDel="00E87B5F" w:rsidRDefault="00E37BE9" w:rsidP="00101724">
      <w:pPr>
        <w:pStyle w:val="ListParagraph"/>
        <w:numPr>
          <w:ilvl w:val="0"/>
          <w:numId w:val="25"/>
        </w:numPr>
        <w:rPr>
          <w:del w:id="571" w:author="Alan Hawse" w:date="2017-06-18T12:36:00Z"/>
        </w:rPr>
      </w:pPr>
      <w:del w:id="572" w:author="Alan Hawse" w:date="2017-06-18T12:36:00Z">
        <w:r w:rsidDel="00E87B5F">
          <w:delText xml:space="preserve">Finally, you can get the actual TCP packet data by calling </w:delText>
        </w:r>
        <w:r w:rsidRPr="00A91B39" w:rsidDel="00E87B5F">
          <w:rPr>
            <w:i/>
          </w:rPr>
          <w:delText>wiced_packet_get_data</w:delText>
        </w:r>
        <w:r w:rsidDel="00E87B5F">
          <w:delText xml:space="preserve"> which has the following prototype:</w:delText>
        </w:r>
      </w:del>
    </w:p>
    <w:p w14:paraId="3DA6028A" w14:textId="3BFAD6DA" w:rsidR="00E37BE9" w:rsidRPr="00C327F5" w:rsidDel="00E87B5F" w:rsidRDefault="00E37BE9">
      <w:pPr>
        <w:ind w:left="1440"/>
        <w:rPr>
          <w:del w:id="573" w:author="Alan Hawse" w:date="2017-06-18T12:36:00Z"/>
          <w:rFonts w:ascii="Courier New" w:eastAsia="Times New Roman" w:hAnsi="Courier New" w:cs="Courier New"/>
          <w:color w:val="548DD4"/>
          <w:kern w:val="28"/>
          <w:sz w:val="18"/>
          <w:szCs w:val="18"/>
          <w:rPrChange w:id="574" w:author="Greg Landry" w:date="2017-06-09T15:52:00Z">
            <w:rPr>
              <w:del w:id="575" w:author="Alan Hawse" w:date="2017-06-18T12:36:00Z"/>
            </w:rPr>
          </w:rPrChange>
        </w:rPr>
        <w:pPrChange w:id="576" w:author="Greg Landry" w:date="2017-06-12T08:27:00Z">
          <w:pPr>
            <w:ind w:left="720"/>
          </w:pPr>
        </w:pPrChange>
      </w:pPr>
      <w:del w:id="577" w:author="Alan Hawse" w:date="2017-06-18T12:36:00Z">
        <w:r w:rsidRPr="00C327F5" w:rsidDel="00E87B5F">
          <w:rPr>
            <w:rFonts w:ascii="Courier New" w:eastAsia="Times New Roman" w:hAnsi="Courier New" w:cs="Courier New"/>
            <w:color w:val="548DD4"/>
            <w:kern w:val="28"/>
            <w:sz w:val="18"/>
            <w:szCs w:val="18"/>
            <w:rPrChange w:id="578" w:author="Greg Landry" w:date="2017-06-09T15:52:00Z">
              <w:rPr/>
            </w:rPrChange>
          </w:rPr>
          <w:delText xml:space="preserve">wiced_result_t wiced_packet_get_data( </w:delText>
        </w:r>
      </w:del>
    </w:p>
    <w:p w14:paraId="63B1F0D8" w14:textId="2AF58818" w:rsidR="00E37BE9" w:rsidRPr="00C327F5" w:rsidDel="00E87B5F" w:rsidRDefault="00E37BE9">
      <w:pPr>
        <w:ind w:left="1440"/>
        <w:rPr>
          <w:del w:id="579" w:author="Alan Hawse" w:date="2017-06-18T12:36:00Z"/>
          <w:rFonts w:ascii="Courier New" w:eastAsia="Times New Roman" w:hAnsi="Courier New" w:cs="Courier New"/>
          <w:color w:val="548DD4"/>
          <w:kern w:val="28"/>
          <w:sz w:val="18"/>
          <w:szCs w:val="18"/>
          <w:rPrChange w:id="580" w:author="Greg Landry" w:date="2017-06-09T15:52:00Z">
            <w:rPr>
              <w:del w:id="581" w:author="Alan Hawse" w:date="2017-06-18T12:36:00Z"/>
            </w:rPr>
          </w:rPrChange>
        </w:rPr>
        <w:pPrChange w:id="582" w:author="Greg Landry" w:date="2017-06-12T08:27:00Z">
          <w:pPr>
            <w:ind w:left="2160"/>
          </w:pPr>
        </w:pPrChange>
      </w:pPr>
      <w:del w:id="583" w:author="Alan Hawse" w:date="2017-06-18T12:36:00Z">
        <w:r w:rsidRPr="00C327F5" w:rsidDel="00E87B5F">
          <w:rPr>
            <w:rFonts w:ascii="Courier New" w:eastAsia="Times New Roman" w:hAnsi="Courier New" w:cs="Courier New"/>
            <w:color w:val="548DD4"/>
            <w:kern w:val="28"/>
            <w:sz w:val="18"/>
            <w:szCs w:val="18"/>
            <w:rPrChange w:id="584" w:author="Greg Landry" w:date="2017-06-09T15:52:00Z">
              <w:rPr/>
            </w:rPrChange>
          </w:rPr>
          <w:delText xml:space="preserve">wiced_packet_t* packet, </w:delText>
        </w:r>
      </w:del>
    </w:p>
    <w:p w14:paraId="69C921AF" w14:textId="575D26F5" w:rsidR="00E37BE9" w:rsidRPr="00C327F5" w:rsidDel="00E87B5F" w:rsidRDefault="00E37BE9">
      <w:pPr>
        <w:ind w:left="1440"/>
        <w:rPr>
          <w:del w:id="585" w:author="Alan Hawse" w:date="2017-06-18T12:36:00Z"/>
          <w:rFonts w:ascii="Courier New" w:eastAsia="Times New Roman" w:hAnsi="Courier New" w:cs="Courier New"/>
          <w:color w:val="548DD4"/>
          <w:kern w:val="28"/>
          <w:sz w:val="18"/>
          <w:szCs w:val="18"/>
          <w:rPrChange w:id="586" w:author="Greg Landry" w:date="2017-06-09T15:52:00Z">
            <w:rPr>
              <w:del w:id="587" w:author="Alan Hawse" w:date="2017-06-18T12:36:00Z"/>
            </w:rPr>
          </w:rPrChange>
        </w:rPr>
        <w:pPrChange w:id="588" w:author="Greg Landry" w:date="2017-06-12T08:27:00Z">
          <w:pPr>
            <w:ind w:left="2160"/>
          </w:pPr>
        </w:pPrChange>
      </w:pPr>
      <w:del w:id="589" w:author="Alan Hawse" w:date="2017-06-18T12:36:00Z">
        <w:r w:rsidRPr="00C327F5" w:rsidDel="00E87B5F">
          <w:rPr>
            <w:rFonts w:ascii="Courier New" w:eastAsia="Times New Roman" w:hAnsi="Courier New" w:cs="Courier New"/>
            <w:color w:val="548DD4"/>
            <w:kern w:val="28"/>
            <w:sz w:val="18"/>
            <w:szCs w:val="18"/>
            <w:rPrChange w:id="590" w:author="Greg Landry" w:date="2017-06-09T15:52:00Z">
              <w:rPr/>
            </w:rPrChange>
          </w:rPr>
          <w:delText xml:space="preserve">uint16_t offset, </w:delText>
        </w:r>
      </w:del>
    </w:p>
    <w:p w14:paraId="719C1657" w14:textId="12D886F1" w:rsidR="00E37BE9" w:rsidRPr="00C327F5" w:rsidDel="00E87B5F" w:rsidRDefault="00E37BE9">
      <w:pPr>
        <w:ind w:left="1440"/>
        <w:rPr>
          <w:del w:id="591" w:author="Alan Hawse" w:date="2017-06-18T12:36:00Z"/>
          <w:rFonts w:ascii="Courier New" w:eastAsia="Times New Roman" w:hAnsi="Courier New" w:cs="Courier New"/>
          <w:color w:val="548DD4"/>
          <w:kern w:val="28"/>
          <w:sz w:val="18"/>
          <w:szCs w:val="18"/>
          <w:rPrChange w:id="592" w:author="Greg Landry" w:date="2017-06-09T15:52:00Z">
            <w:rPr>
              <w:del w:id="593" w:author="Alan Hawse" w:date="2017-06-18T12:36:00Z"/>
            </w:rPr>
          </w:rPrChange>
        </w:rPr>
        <w:pPrChange w:id="594" w:author="Greg Landry" w:date="2017-06-12T08:27:00Z">
          <w:pPr>
            <w:ind w:left="2160"/>
          </w:pPr>
        </w:pPrChange>
      </w:pPr>
      <w:del w:id="595" w:author="Alan Hawse" w:date="2017-06-18T12:36:00Z">
        <w:r w:rsidRPr="00C327F5" w:rsidDel="00E87B5F">
          <w:rPr>
            <w:rFonts w:ascii="Courier New" w:eastAsia="Times New Roman" w:hAnsi="Courier New" w:cs="Courier New"/>
            <w:color w:val="548DD4"/>
            <w:kern w:val="28"/>
            <w:sz w:val="18"/>
            <w:szCs w:val="18"/>
            <w:rPrChange w:id="596" w:author="Greg Landry" w:date="2017-06-09T15:52:00Z">
              <w:rPr/>
            </w:rPrChange>
          </w:rPr>
          <w:delText xml:space="preserve">uint8_t** data, </w:delText>
        </w:r>
      </w:del>
    </w:p>
    <w:p w14:paraId="27D9E35E" w14:textId="5A7A2FD4" w:rsidR="00E37BE9" w:rsidRPr="00C327F5" w:rsidDel="00E87B5F" w:rsidRDefault="00E37BE9">
      <w:pPr>
        <w:ind w:left="1440"/>
        <w:rPr>
          <w:del w:id="597" w:author="Alan Hawse" w:date="2017-06-18T12:36:00Z"/>
          <w:rFonts w:ascii="Courier New" w:eastAsia="Times New Roman" w:hAnsi="Courier New" w:cs="Courier New"/>
          <w:color w:val="548DD4"/>
          <w:kern w:val="28"/>
          <w:sz w:val="18"/>
          <w:szCs w:val="18"/>
          <w:rPrChange w:id="598" w:author="Greg Landry" w:date="2017-06-09T15:52:00Z">
            <w:rPr>
              <w:del w:id="599" w:author="Alan Hawse" w:date="2017-06-18T12:36:00Z"/>
            </w:rPr>
          </w:rPrChange>
        </w:rPr>
        <w:pPrChange w:id="600" w:author="Greg Landry" w:date="2017-06-12T08:27:00Z">
          <w:pPr>
            <w:ind w:left="2160"/>
          </w:pPr>
        </w:pPrChange>
      </w:pPr>
      <w:del w:id="601" w:author="Alan Hawse" w:date="2017-06-18T12:36:00Z">
        <w:r w:rsidRPr="00C327F5" w:rsidDel="00E87B5F">
          <w:rPr>
            <w:rFonts w:ascii="Courier New" w:eastAsia="Times New Roman" w:hAnsi="Courier New" w:cs="Courier New"/>
            <w:color w:val="548DD4"/>
            <w:kern w:val="28"/>
            <w:sz w:val="18"/>
            <w:szCs w:val="18"/>
            <w:rPrChange w:id="602" w:author="Greg Landry" w:date="2017-06-09T15:52:00Z">
              <w:rPr/>
            </w:rPrChange>
          </w:rPr>
          <w:delText xml:space="preserve">uint16_t* fragment_available_data_length, </w:delText>
        </w:r>
      </w:del>
    </w:p>
    <w:p w14:paraId="4A73202C" w14:textId="5F85C3B7" w:rsidR="00E37BE9" w:rsidRPr="00C327F5" w:rsidDel="00E87B5F" w:rsidRDefault="00E37BE9">
      <w:pPr>
        <w:ind w:left="1440"/>
        <w:rPr>
          <w:del w:id="603" w:author="Alan Hawse" w:date="2017-06-18T12:36:00Z"/>
          <w:rFonts w:ascii="Courier New" w:eastAsia="Times New Roman" w:hAnsi="Courier New" w:cs="Courier New"/>
          <w:color w:val="548DD4"/>
          <w:kern w:val="28"/>
          <w:sz w:val="18"/>
          <w:szCs w:val="18"/>
          <w:rPrChange w:id="604" w:author="Greg Landry" w:date="2017-06-09T15:52:00Z">
            <w:rPr>
              <w:del w:id="605" w:author="Alan Hawse" w:date="2017-06-18T12:36:00Z"/>
            </w:rPr>
          </w:rPrChange>
        </w:rPr>
        <w:pPrChange w:id="606" w:author="Greg Landry" w:date="2017-06-12T08:26:00Z">
          <w:pPr>
            <w:ind w:left="2160"/>
          </w:pPr>
        </w:pPrChange>
      </w:pPr>
      <w:del w:id="607" w:author="Alan Hawse" w:date="2017-06-18T12:36:00Z">
        <w:r w:rsidRPr="00C327F5" w:rsidDel="00E87B5F">
          <w:rPr>
            <w:rFonts w:ascii="Courier New" w:eastAsia="Times New Roman" w:hAnsi="Courier New" w:cs="Courier New"/>
            <w:color w:val="548DD4"/>
            <w:kern w:val="28"/>
            <w:sz w:val="18"/>
            <w:szCs w:val="18"/>
            <w:rPrChange w:id="608" w:author="Greg Landry" w:date="2017-06-09T15:52:00Z">
              <w:rPr/>
            </w:rPrChange>
          </w:rPr>
          <w:delText>uint16_t *total_available_data_length )</w:delText>
        </w:r>
      </w:del>
      <w:ins w:id="609" w:author="Greg Landry" w:date="2017-06-09T15:52:00Z">
        <w:del w:id="610" w:author="Alan Hawse" w:date="2017-06-18T12:36:00Z">
          <w:r w:rsidR="00C327F5" w:rsidDel="00E87B5F">
            <w:rPr>
              <w:rFonts w:ascii="Courier New" w:eastAsia="Times New Roman" w:hAnsi="Courier New" w:cs="Courier New"/>
              <w:color w:val="548DD4"/>
              <w:kern w:val="28"/>
              <w:sz w:val="18"/>
              <w:szCs w:val="18"/>
            </w:rPr>
            <w:delText>;</w:delText>
          </w:r>
        </w:del>
      </w:ins>
    </w:p>
    <w:p w14:paraId="250892E2" w14:textId="456C2AFA" w:rsidR="00E37BE9" w:rsidDel="00E87B5F" w:rsidRDefault="00E37BE9" w:rsidP="00E37BE9">
      <w:pPr>
        <w:ind w:left="720"/>
        <w:rPr>
          <w:del w:id="611" w:author="Alan Hawse" w:date="2017-06-18T12:36:00Z"/>
        </w:rPr>
      </w:pPr>
      <w:del w:id="612" w:author="Alan Hawse" w:date="2017-06-18T12:36:00Z">
        <w:r w:rsidDel="00E87B5F">
          <w:delText xml:space="preserve">This function is designed to let you grab pieces of the packet, hence the offset parameter.  To get your data you need to pass a pointer to a uint8_t </w:delText>
        </w:r>
        <w:r w:rsidR="000A6F04" w:rsidDel="00E87B5F">
          <w:delText>pointer</w:delText>
        </w:r>
        <w:r w:rsidDel="00E87B5F">
          <w:delText xml:space="preserve">.  The function will </w:delText>
        </w:r>
        <w:r w:rsidR="000A6F04" w:rsidDel="00E87B5F">
          <w:delText xml:space="preserve">update </w:delText>
        </w:r>
        <w:r w:rsidDel="00E87B5F">
          <w:delText>your pointer to point to the raw data in the buffer.</w:delText>
        </w:r>
      </w:del>
    </w:p>
    <w:p w14:paraId="2D068FBE" w14:textId="3C29AB09" w:rsidR="007758BE" w:rsidDel="00E87B5F" w:rsidRDefault="00E37BE9" w:rsidP="00A91B39">
      <w:pPr>
        <w:keepNext/>
        <w:ind w:left="720"/>
        <w:rPr>
          <w:del w:id="613" w:author="Alan Hawse" w:date="2017-06-18T12:36:00Z"/>
        </w:rPr>
      </w:pPr>
      <w:del w:id="614" w:author="Alan Hawse" w:date="2017-06-18T12:36:00Z">
        <w:r w:rsidDel="00E87B5F">
          <w:delText xml:space="preserve">Given the above, </w:delText>
        </w:r>
        <w:r w:rsidR="007758BE" w:rsidDel="00E87B5F">
          <w:delText>the</w:delText>
        </w:r>
        <w:r w:rsidDel="00E87B5F">
          <w:delText xml:space="preserve"> </w:delText>
        </w:r>
        <w:r w:rsidR="00791B69" w:rsidDel="00E87B5F">
          <w:delText xml:space="preserve">receive </w:delText>
        </w:r>
        <w:r w:rsidDel="00E87B5F">
          <w:delText xml:space="preserve">firmware </w:delText>
        </w:r>
        <w:r w:rsidR="000A6F04" w:rsidDel="00E87B5F">
          <w:delText xml:space="preserve">might </w:delText>
        </w:r>
        <w:r w:rsidDel="00E87B5F">
          <w:delText>look something like this:</w:delText>
        </w:r>
      </w:del>
    </w:p>
    <w:p w14:paraId="2DF38DAD" w14:textId="1CF8EDEB" w:rsidR="007758BE" w:rsidRPr="00C327F5" w:rsidDel="00E87B5F" w:rsidRDefault="007758BE" w:rsidP="00B20D53">
      <w:pPr>
        <w:keepNext/>
        <w:ind w:left="720"/>
        <w:rPr>
          <w:del w:id="615" w:author="Alan Hawse" w:date="2017-06-18T12:36:00Z"/>
          <w:rFonts w:ascii="Courier New" w:eastAsia="Times New Roman" w:hAnsi="Courier New" w:cs="Courier New"/>
          <w:color w:val="548DD4"/>
          <w:kern w:val="28"/>
          <w:sz w:val="18"/>
          <w:szCs w:val="18"/>
          <w:rPrChange w:id="616" w:author="Greg Landry" w:date="2017-06-09T15:52:00Z">
            <w:rPr>
              <w:del w:id="617" w:author="Alan Hawse" w:date="2017-06-18T12:36:00Z"/>
            </w:rPr>
          </w:rPrChange>
        </w:rPr>
      </w:pPr>
      <w:del w:id="618" w:author="Alan Hawse" w:date="2017-06-18T12:36:00Z">
        <w:r w:rsidRPr="00C327F5" w:rsidDel="00E87B5F">
          <w:rPr>
            <w:rFonts w:ascii="Courier New" w:eastAsia="Times New Roman" w:hAnsi="Courier New" w:cs="Courier New"/>
            <w:color w:val="548DD4"/>
            <w:kern w:val="28"/>
            <w:sz w:val="18"/>
            <w:szCs w:val="18"/>
            <w:rPrChange w:id="619" w:author="Greg Landry" w:date="2017-06-09T15:52:00Z">
              <w:rPr/>
            </w:rPrChange>
          </w:rPr>
          <w:delText>while(1)</w:delText>
        </w:r>
      </w:del>
    </w:p>
    <w:p w14:paraId="4D1115D8" w14:textId="755A03DC" w:rsidR="007758BE" w:rsidRPr="00C327F5" w:rsidDel="00E87B5F" w:rsidRDefault="007758BE">
      <w:pPr>
        <w:keepNext/>
        <w:ind w:left="720"/>
        <w:rPr>
          <w:del w:id="620" w:author="Alan Hawse" w:date="2017-06-18T12:36:00Z"/>
          <w:rFonts w:ascii="Courier New" w:eastAsia="Times New Roman" w:hAnsi="Courier New" w:cs="Courier New"/>
          <w:color w:val="548DD4"/>
          <w:kern w:val="28"/>
          <w:sz w:val="18"/>
          <w:szCs w:val="18"/>
          <w:rPrChange w:id="621" w:author="Greg Landry" w:date="2017-06-09T15:52:00Z">
            <w:rPr>
              <w:del w:id="622" w:author="Alan Hawse" w:date="2017-06-18T12:36:00Z"/>
            </w:rPr>
          </w:rPrChange>
        </w:rPr>
      </w:pPr>
      <w:del w:id="623" w:author="Alan Hawse" w:date="2017-06-18T12:36:00Z">
        <w:r w:rsidRPr="00C327F5" w:rsidDel="00E87B5F">
          <w:rPr>
            <w:rFonts w:ascii="Courier New" w:eastAsia="Times New Roman" w:hAnsi="Courier New" w:cs="Courier New"/>
            <w:color w:val="548DD4"/>
            <w:kern w:val="28"/>
            <w:sz w:val="18"/>
            <w:szCs w:val="18"/>
            <w:rPrChange w:id="624" w:author="Greg Landry" w:date="2017-06-09T15:52:00Z">
              <w:rPr/>
            </w:rPrChange>
          </w:rPr>
          <w:delText>{</w:delText>
        </w:r>
      </w:del>
    </w:p>
    <w:p w14:paraId="3FEFF30D" w14:textId="1F02B835" w:rsidR="007758BE" w:rsidRPr="00C327F5" w:rsidDel="00E87B5F" w:rsidRDefault="007758BE">
      <w:pPr>
        <w:keepNext/>
        <w:ind w:left="720" w:firstLine="720"/>
        <w:rPr>
          <w:del w:id="625" w:author="Alan Hawse" w:date="2017-06-18T12:36:00Z"/>
          <w:rFonts w:ascii="Courier New" w:eastAsia="Times New Roman" w:hAnsi="Courier New" w:cs="Courier New"/>
          <w:color w:val="548DD4"/>
          <w:kern w:val="28"/>
          <w:sz w:val="18"/>
          <w:szCs w:val="18"/>
          <w:rPrChange w:id="626" w:author="Greg Landry" w:date="2017-06-09T15:52:00Z">
            <w:rPr>
              <w:del w:id="627" w:author="Alan Hawse" w:date="2017-06-18T12:36:00Z"/>
            </w:rPr>
          </w:rPrChange>
        </w:rPr>
        <w:pPrChange w:id="628" w:author="Greg Landry" w:date="2017-06-12T08:27:00Z">
          <w:pPr>
            <w:keepNext/>
            <w:ind w:left="1440"/>
          </w:pPr>
        </w:pPrChange>
      </w:pPr>
      <w:del w:id="629" w:author="Alan Hawse" w:date="2017-06-18T12:36:00Z">
        <w:r w:rsidRPr="00C327F5" w:rsidDel="00E87B5F">
          <w:rPr>
            <w:rFonts w:ascii="Courier New" w:eastAsia="Times New Roman" w:hAnsi="Courier New" w:cs="Courier New"/>
            <w:color w:val="548DD4"/>
            <w:kern w:val="28"/>
            <w:sz w:val="18"/>
            <w:szCs w:val="18"/>
            <w:rPrChange w:id="630" w:author="Greg Landry" w:date="2017-06-09T15:52:00Z">
              <w:rPr/>
            </w:rPrChange>
          </w:rPr>
          <w:delText>wiced_packet_t *myPacket;</w:delText>
        </w:r>
      </w:del>
    </w:p>
    <w:p w14:paraId="095F4A14" w14:textId="21B4CDD1" w:rsidR="007758BE" w:rsidRPr="00C327F5" w:rsidDel="00E87B5F" w:rsidRDefault="007758BE" w:rsidP="00B20D53">
      <w:pPr>
        <w:keepNext/>
        <w:ind w:left="1440"/>
        <w:rPr>
          <w:del w:id="631" w:author="Alan Hawse" w:date="2017-06-18T12:36:00Z"/>
          <w:rFonts w:ascii="Courier New" w:eastAsia="Times New Roman" w:hAnsi="Courier New" w:cs="Courier New"/>
          <w:color w:val="548DD4"/>
          <w:kern w:val="28"/>
          <w:sz w:val="18"/>
          <w:szCs w:val="18"/>
          <w:rPrChange w:id="632" w:author="Greg Landry" w:date="2017-06-09T15:52:00Z">
            <w:rPr>
              <w:del w:id="633" w:author="Alan Hawse" w:date="2017-06-18T12:36:00Z"/>
            </w:rPr>
          </w:rPrChange>
        </w:rPr>
      </w:pPr>
      <w:del w:id="634" w:author="Alan Hawse" w:date="2017-06-18T12:36:00Z">
        <w:r w:rsidRPr="00C327F5" w:rsidDel="00E87B5F">
          <w:rPr>
            <w:rFonts w:ascii="Courier New" w:eastAsia="Times New Roman" w:hAnsi="Courier New" w:cs="Courier New"/>
            <w:color w:val="548DD4"/>
            <w:kern w:val="28"/>
            <w:sz w:val="18"/>
            <w:szCs w:val="18"/>
            <w:rPrChange w:id="635" w:author="Greg Landry" w:date="2017-06-09T15:52:00Z">
              <w:rPr/>
            </w:rPrChange>
          </w:rPr>
          <w:delText xml:space="preserve">uint8_t </w:delText>
        </w:r>
      </w:del>
      <w:ins w:id="636" w:author="Greg Landry" w:date="2017-06-09T15:53:00Z">
        <w:del w:id="637" w:author="Alan Hawse" w:date="2017-06-18T12:36:00Z">
          <w:r w:rsidR="00C327F5" w:rsidDel="00E87B5F">
            <w:rPr>
              <w:rFonts w:ascii="Courier New" w:eastAsia="Times New Roman" w:hAnsi="Courier New" w:cs="Courier New"/>
              <w:color w:val="548DD4"/>
              <w:kern w:val="28"/>
              <w:sz w:val="18"/>
              <w:szCs w:val="18"/>
            </w:rPr>
            <w:delText xml:space="preserve">       </w:delText>
          </w:r>
        </w:del>
      </w:ins>
      <w:del w:id="638" w:author="Alan Hawse" w:date="2017-06-18T12:36:00Z">
        <w:r w:rsidRPr="00C327F5" w:rsidDel="00E87B5F">
          <w:rPr>
            <w:rFonts w:ascii="Courier New" w:eastAsia="Times New Roman" w:hAnsi="Courier New" w:cs="Courier New"/>
            <w:color w:val="548DD4"/>
            <w:kern w:val="28"/>
            <w:sz w:val="18"/>
            <w:szCs w:val="18"/>
            <w:rPrChange w:id="639" w:author="Greg Landry" w:date="2017-06-09T15:52:00Z">
              <w:rPr/>
            </w:rPrChange>
          </w:rPr>
          <w:delText>*myData;</w:delText>
        </w:r>
      </w:del>
    </w:p>
    <w:p w14:paraId="5FFF29B1" w14:textId="6EF29AAB" w:rsidR="007758BE" w:rsidDel="00E87B5F" w:rsidRDefault="007758BE" w:rsidP="00B20D53">
      <w:pPr>
        <w:keepNext/>
        <w:ind w:left="1440"/>
        <w:rPr>
          <w:ins w:id="640" w:author="Greg Landry" w:date="2017-06-09T15:53:00Z"/>
          <w:del w:id="641" w:author="Alan Hawse" w:date="2017-06-18T12:36:00Z"/>
          <w:rFonts w:ascii="Courier New" w:eastAsia="Times New Roman" w:hAnsi="Courier New" w:cs="Courier New"/>
          <w:color w:val="548DD4"/>
          <w:kern w:val="28"/>
          <w:sz w:val="18"/>
          <w:szCs w:val="18"/>
        </w:rPr>
      </w:pPr>
      <w:del w:id="642" w:author="Alan Hawse" w:date="2017-06-18T12:36:00Z">
        <w:r w:rsidRPr="00C327F5" w:rsidDel="00E87B5F">
          <w:rPr>
            <w:rFonts w:ascii="Courier New" w:eastAsia="Times New Roman" w:hAnsi="Courier New" w:cs="Courier New"/>
            <w:color w:val="548DD4"/>
            <w:kern w:val="28"/>
            <w:sz w:val="18"/>
            <w:szCs w:val="18"/>
            <w:rPrChange w:id="643" w:author="Greg Landry" w:date="2017-06-09T15:52:00Z">
              <w:rPr/>
            </w:rPrChange>
          </w:rPr>
          <w:delText xml:space="preserve">uint16_t </w:delText>
        </w:r>
      </w:del>
      <w:ins w:id="644" w:author="Greg Landry" w:date="2017-06-09T15:53:00Z">
        <w:del w:id="645" w:author="Alan Hawse" w:date="2017-06-18T12:36:00Z">
          <w:r w:rsidR="00C327F5" w:rsidDel="00E87B5F">
            <w:rPr>
              <w:rFonts w:ascii="Courier New" w:eastAsia="Times New Roman" w:hAnsi="Courier New" w:cs="Courier New"/>
              <w:color w:val="548DD4"/>
              <w:kern w:val="28"/>
              <w:sz w:val="18"/>
              <w:szCs w:val="18"/>
            </w:rPr>
            <w:delText xml:space="preserve">      </w:delText>
          </w:r>
        </w:del>
      </w:ins>
      <w:del w:id="646" w:author="Alan Hawse" w:date="2017-06-18T12:36:00Z">
        <w:r w:rsidRPr="00C327F5" w:rsidDel="00E87B5F">
          <w:rPr>
            <w:rFonts w:ascii="Courier New" w:eastAsia="Times New Roman" w:hAnsi="Courier New" w:cs="Courier New"/>
            <w:color w:val="548DD4"/>
            <w:kern w:val="28"/>
            <w:sz w:val="18"/>
            <w:szCs w:val="18"/>
            <w:rPrChange w:id="647" w:author="Greg Landry" w:date="2017-06-09T15:52:00Z">
              <w:rPr/>
            </w:rPrChange>
          </w:rPr>
          <w:delText>frag_len,avail_len;</w:delText>
        </w:r>
      </w:del>
    </w:p>
    <w:p w14:paraId="06B4E839" w14:textId="6C24958B" w:rsidR="00C327F5" w:rsidRPr="00C327F5" w:rsidDel="00E87B5F" w:rsidRDefault="00C327F5">
      <w:pPr>
        <w:keepNext/>
        <w:ind w:left="1440"/>
        <w:rPr>
          <w:del w:id="648" w:author="Alan Hawse" w:date="2017-06-18T12:36:00Z"/>
          <w:rFonts w:ascii="Courier New" w:eastAsia="Times New Roman" w:hAnsi="Courier New" w:cs="Courier New"/>
          <w:color w:val="548DD4"/>
          <w:kern w:val="28"/>
          <w:sz w:val="18"/>
          <w:szCs w:val="18"/>
          <w:rPrChange w:id="649" w:author="Greg Landry" w:date="2017-06-09T15:52:00Z">
            <w:rPr>
              <w:del w:id="650" w:author="Alan Hawse" w:date="2017-06-18T12:36:00Z"/>
            </w:rPr>
          </w:rPrChange>
        </w:rPr>
      </w:pPr>
    </w:p>
    <w:p w14:paraId="04AB5820" w14:textId="4A292BC4" w:rsidR="00791B69" w:rsidRPr="00C327F5" w:rsidDel="00E87B5F" w:rsidRDefault="007758BE">
      <w:pPr>
        <w:keepNext/>
        <w:ind w:left="1440"/>
        <w:rPr>
          <w:del w:id="651" w:author="Alan Hawse" w:date="2017-06-18T12:36:00Z"/>
          <w:rFonts w:ascii="Courier New" w:eastAsia="Times New Roman" w:hAnsi="Courier New" w:cs="Courier New"/>
          <w:color w:val="548DD4"/>
          <w:kern w:val="28"/>
          <w:sz w:val="18"/>
          <w:szCs w:val="18"/>
          <w:rPrChange w:id="652" w:author="Greg Landry" w:date="2017-06-09T15:52:00Z">
            <w:rPr>
              <w:del w:id="653" w:author="Alan Hawse" w:date="2017-06-18T12:36:00Z"/>
            </w:rPr>
          </w:rPrChange>
        </w:rPr>
      </w:pPr>
      <w:del w:id="654" w:author="Alan Hawse" w:date="2017-06-18T12:36:00Z">
        <w:r w:rsidRPr="00C327F5" w:rsidDel="00E87B5F">
          <w:rPr>
            <w:rFonts w:ascii="Courier New" w:eastAsia="Times New Roman" w:hAnsi="Courier New" w:cs="Courier New"/>
            <w:color w:val="548DD4"/>
            <w:kern w:val="28"/>
            <w:sz w:val="18"/>
            <w:szCs w:val="18"/>
            <w:rPrChange w:id="655" w:author="Greg Landry" w:date="2017-06-09T15:52:00Z">
              <w:rPr/>
            </w:rPrChange>
          </w:rPr>
          <w:delText>result = wiced_tcp_accept(</w:delText>
        </w:r>
        <w:r w:rsidR="000A6F04" w:rsidRPr="00C327F5" w:rsidDel="00E87B5F">
          <w:rPr>
            <w:rFonts w:ascii="Courier New" w:eastAsia="Times New Roman" w:hAnsi="Courier New" w:cs="Courier New"/>
            <w:color w:val="548DD4"/>
            <w:kern w:val="28"/>
            <w:sz w:val="18"/>
            <w:szCs w:val="18"/>
            <w:rPrChange w:id="656" w:author="Greg Landry" w:date="2017-06-09T15:52:00Z">
              <w:rPr/>
            </w:rPrChange>
          </w:rPr>
          <w:delText xml:space="preserve"> </w:delText>
        </w:r>
        <w:r w:rsidRPr="00C327F5" w:rsidDel="00E87B5F">
          <w:rPr>
            <w:rFonts w:ascii="Courier New" w:eastAsia="Times New Roman" w:hAnsi="Courier New" w:cs="Courier New"/>
            <w:color w:val="548DD4"/>
            <w:kern w:val="28"/>
            <w:sz w:val="18"/>
            <w:szCs w:val="18"/>
            <w:rPrChange w:id="657" w:author="Greg Landry" w:date="2017-06-09T15:52:00Z">
              <w:rPr/>
            </w:rPrChange>
          </w:rPr>
          <w:delText>&amp;socket</w:delText>
        </w:r>
        <w:r w:rsidR="000A6F04" w:rsidRPr="00C327F5" w:rsidDel="00E87B5F">
          <w:rPr>
            <w:rFonts w:ascii="Courier New" w:eastAsia="Times New Roman" w:hAnsi="Courier New" w:cs="Courier New"/>
            <w:color w:val="548DD4"/>
            <w:kern w:val="28"/>
            <w:sz w:val="18"/>
            <w:szCs w:val="18"/>
            <w:rPrChange w:id="658" w:author="Greg Landry" w:date="2017-06-09T15:52:00Z">
              <w:rPr/>
            </w:rPrChange>
          </w:rPr>
          <w:delText xml:space="preserve"> </w:delText>
        </w:r>
        <w:r w:rsidRPr="00C327F5" w:rsidDel="00E87B5F">
          <w:rPr>
            <w:rFonts w:ascii="Courier New" w:eastAsia="Times New Roman" w:hAnsi="Courier New" w:cs="Courier New"/>
            <w:color w:val="548DD4"/>
            <w:kern w:val="28"/>
            <w:sz w:val="18"/>
            <w:szCs w:val="18"/>
            <w:rPrChange w:id="659" w:author="Greg Landry" w:date="2017-06-09T15:52:00Z">
              <w:rPr/>
            </w:rPrChange>
          </w:rPr>
          <w:delText>);</w:delText>
        </w:r>
        <w:r w:rsidR="009D76E2" w:rsidRPr="00C327F5" w:rsidDel="00E87B5F">
          <w:rPr>
            <w:rFonts w:ascii="Courier New" w:eastAsia="Times New Roman" w:hAnsi="Courier New" w:cs="Courier New"/>
            <w:color w:val="548DD4"/>
            <w:kern w:val="28"/>
            <w:sz w:val="18"/>
            <w:szCs w:val="18"/>
            <w:rPrChange w:id="660" w:author="Greg Landry" w:date="2017-06-09T15:52:00Z">
              <w:rPr/>
            </w:rPrChange>
          </w:rPr>
          <w:delText xml:space="preserve">   // </w:delText>
        </w:r>
        <w:r w:rsidR="00F8768D" w:rsidRPr="00C327F5" w:rsidDel="00E87B5F">
          <w:rPr>
            <w:rFonts w:ascii="Courier New" w:eastAsia="Times New Roman" w:hAnsi="Courier New" w:cs="Courier New"/>
            <w:color w:val="548DD4"/>
            <w:kern w:val="28"/>
            <w:sz w:val="18"/>
            <w:szCs w:val="18"/>
            <w:rPrChange w:id="661" w:author="Greg Landry" w:date="2017-06-09T15:52:00Z">
              <w:rPr/>
            </w:rPrChange>
          </w:rPr>
          <w:delText xml:space="preserve">The </w:delText>
        </w:r>
        <w:r w:rsidR="009D76E2" w:rsidRPr="00C327F5" w:rsidDel="00E87B5F">
          <w:rPr>
            <w:rFonts w:ascii="Courier New" w:eastAsia="Times New Roman" w:hAnsi="Courier New" w:cs="Courier New"/>
            <w:color w:val="548DD4"/>
            <w:kern w:val="28"/>
            <w:sz w:val="18"/>
            <w:szCs w:val="18"/>
            <w:rPrChange w:id="662" w:author="Greg Landry" w:date="2017-06-09T15:52:00Z">
              <w:rPr/>
            </w:rPrChange>
          </w:rPr>
          <w:delText>thread will suspend</w:delText>
        </w:r>
      </w:del>
      <w:ins w:id="663" w:author="Greg Landry" w:date="2017-06-09T15:53:00Z">
        <w:del w:id="664" w:author="Alan Hawse" w:date="2017-06-18T12:36:00Z">
          <w:r w:rsidR="00C327F5" w:rsidDel="00E87B5F">
            <w:rPr>
              <w:rFonts w:ascii="Courier New" w:eastAsia="Times New Roman" w:hAnsi="Courier New" w:cs="Courier New"/>
              <w:color w:val="548DD4"/>
              <w:kern w:val="28"/>
              <w:sz w:val="18"/>
              <w:szCs w:val="18"/>
            </w:rPr>
            <w:delText>Suspend</w:delText>
          </w:r>
        </w:del>
      </w:ins>
      <w:del w:id="665" w:author="Alan Hawse" w:date="2017-06-18T12:36:00Z">
        <w:r w:rsidR="009D76E2" w:rsidRPr="00C327F5" w:rsidDel="00E87B5F">
          <w:rPr>
            <w:rFonts w:ascii="Courier New" w:eastAsia="Times New Roman" w:hAnsi="Courier New" w:cs="Courier New"/>
            <w:color w:val="548DD4"/>
            <w:kern w:val="28"/>
            <w:sz w:val="18"/>
            <w:szCs w:val="18"/>
            <w:rPrChange w:id="666" w:author="Greg Landry" w:date="2017-06-09T15:52:00Z">
              <w:rPr/>
            </w:rPrChange>
          </w:rPr>
          <w:delText xml:space="preserve"> until a packet is received</w:delText>
        </w:r>
      </w:del>
    </w:p>
    <w:p w14:paraId="6A9F43E9" w14:textId="2880DEA3" w:rsidR="00C327F5" w:rsidDel="00E87B5F" w:rsidRDefault="00C327F5">
      <w:pPr>
        <w:keepNext/>
        <w:ind w:left="1440"/>
        <w:rPr>
          <w:ins w:id="667" w:author="Greg Landry" w:date="2017-06-09T15:54:00Z"/>
          <w:del w:id="668" w:author="Alan Hawse" w:date="2017-06-18T12:36:00Z"/>
          <w:rFonts w:ascii="Courier New" w:eastAsia="Times New Roman" w:hAnsi="Courier New" w:cs="Courier New"/>
          <w:color w:val="548DD4"/>
          <w:kern w:val="28"/>
          <w:sz w:val="18"/>
          <w:szCs w:val="18"/>
        </w:rPr>
      </w:pPr>
    </w:p>
    <w:p w14:paraId="6AACF9F4" w14:textId="0D696034" w:rsidR="007758BE" w:rsidRPr="00C327F5" w:rsidDel="00E87B5F" w:rsidRDefault="007758BE">
      <w:pPr>
        <w:keepNext/>
        <w:ind w:left="1440"/>
        <w:rPr>
          <w:del w:id="669" w:author="Alan Hawse" w:date="2017-06-18T12:36:00Z"/>
          <w:rFonts w:ascii="Courier New" w:eastAsia="Times New Roman" w:hAnsi="Courier New" w:cs="Courier New"/>
          <w:color w:val="548DD4"/>
          <w:kern w:val="28"/>
          <w:sz w:val="18"/>
          <w:szCs w:val="18"/>
          <w:rPrChange w:id="670" w:author="Greg Landry" w:date="2017-06-09T15:52:00Z">
            <w:rPr>
              <w:del w:id="671" w:author="Alan Hawse" w:date="2017-06-18T12:36:00Z"/>
            </w:rPr>
          </w:rPrChange>
        </w:rPr>
      </w:pPr>
      <w:del w:id="672" w:author="Alan Hawse" w:date="2017-06-18T12:36:00Z">
        <w:r w:rsidRPr="00C327F5" w:rsidDel="00E87B5F">
          <w:rPr>
            <w:rFonts w:ascii="Courier New" w:eastAsia="Times New Roman" w:hAnsi="Courier New" w:cs="Courier New"/>
            <w:color w:val="548DD4"/>
            <w:kern w:val="28"/>
            <w:sz w:val="18"/>
            <w:szCs w:val="18"/>
            <w:rPrChange w:id="673" w:author="Greg Landry" w:date="2017-06-09T15:52:00Z">
              <w:rPr/>
            </w:rPrChange>
          </w:rPr>
          <w:delText xml:space="preserve">if (result != WICED_SUCCESS) </w:delText>
        </w:r>
        <w:r w:rsidR="000A6F04" w:rsidRPr="00C327F5" w:rsidDel="00E87B5F">
          <w:rPr>
            <w:rFonts w:ascii="Courier New" w:eastAsia="Times New Roman" w:hAnsi="Courier New" w:cs="Courier New"/>
            <w:color w:val="548DD4"/>
            <w:kern w:val="28"/>
            <w:sz w:val="18"/>
            <w:szCs w:val="18"/>
            <w:rPrChange w:id="674" w:author="Greg Landry" w:date="2017-06-09T15:52:00Z">
              <w:rPr/>
            </w:rPrChange>
          </w:rPr>
          <w:delText xml:space="preserve">   </w:delText>
        </w:r>
        <w:r w:rsidR="005A091A" w:rsidRPr="00C327F5" w:rsidDel="00E87B5F">
          <w:rPr>
            <w:rFonts w:ascii="Courier New" w:eastAsia="Times New Roman" w:hAnsi="Courier New" w:cs="Courier New"/>
            <w:color w:val="548DD4"/>
            <w:kern w:val="28"/>
            <w:sz w:val="18"/>
            <w:szCs w:val="18"/>
            <w:rPrChange w:id="675" w:author="Greg Landry" w:date="2017-06-09T15:52:00Z">
              <w:rPr/>
            </w:rPrChange>
          </w:rPr>
          <w:delText xml:space="preserve">             </w:delText>
        </w:r>
        <w:r w:rsidRPr="00C327F5" w:rsidDel="00E87B5F">
          <w:rPr>
            <w:rFonts w:ascii="Courier New" w:eastAsia="Times New Roman" w:hAnsi="Courier New" w:cs="Courier New"/>
            <w:color w:val="548DD4"/>
            <w:kern w:val="28"/>
            <w:sz w:val="18"/>
            <w:szCs w:val="18"/>
            <w:rPrChange w:id="676" w:author="Greg Landry" w:date="2017-06-09T15:52:00Z">
              <w:rPr/>
            </w:rPrChange>
          </w:rPr>
          <w:delText xml:space="preserve">// </w:delText>
        </w:r>
        <w:r w:rsidR="005A091A" w:rsidRPr="00C327F5" w:rsidDel="00E87B5F">
          <w:rPr>
            <w:rFonts w:ascii="Courier New" w:eastAsia="Times New Roman" w:hAnsi="Courier New" w:cs="Courier New"/>
            <w:color w:val="548DD4"/>
            <w:kern w:val="28"/>
            <w:sz w:val="18"/>
            <w:szCs w:val="18"/>
            <w:rPrChange w:id="677" w:author="Greg Landry" w:date="2017-06-09T15:52:00Z">
              <w:rPr/>
            </w:rPrChange>
          </w:rPr>
          <w:delText xml:space="preserve"> P</w:delText>
        </w:r>
        <w:r w:rsidRPr="00C327F5" w:rsidDel="00E87B5F">
          <w:rPr>
            <w:rFonts w:ascii="Courier New" w:eastAsia="Times New Roman" w:hAnsi="Courier New" w:cs="Courier New"/>
            <w:color w:val="548DD4"/>
            <w:kern w:val="28"/>
            <w:sz w:val="18"/>
            <w:szCs w:val="18"/>
            <w:rPrChange w:id="678" w:author="Greg Landry" w:date="2017-06-09T15:52:00Z">
              <w:rPr/>
            </w:rPrChange>
          </w:rPr>
          <w:delText>robably a timeout occurred</w:delText>
        </w:r>
      </w:del>
    </w:p>
    <w:p w14:paraId="7E3015CB" w14:textId="641ECD5A" w:rsidR="007758BE" w:rsidRPr="00C327F5" w:rsidDel="00E87B5F" w:rsidRDefault="007758BE">
      <w:pPr>
        <w:keepNext/>
        <w:ind w:left="2340"/>
        <w:rPr>
          <w:del w:id="679" w:author="Alan Hawse" w:date="2017-06-18T12:36:00Z"/>
          <w:rFonts w:ascii="Courier New" w:eastAsia="Times New Roman" w:hAnsi="Courier New" w:cs="Courier New"/>
          <w:color w:val="548DD4"/>
          <w:kern w:val="28"/>
          <w:sz w:val="18"/>
          <w:szCs w:val="18"/>
          <w:rPrChange w:id="680" w:author="Greg Landry" w:date="2017-06-09T15:52:00Z">
            <w:rPr>
              <w:del w:id="681" w:author="Alan Hawse" w:date="2017-06-18T12:36:00Z"/>
            </w:rPr>
          </w:rPrChange>
        </w:rPr>
      </w:pPr>
      <w:del w:id="682" w:author="Alan Hawse" w:date="2017-06-18T12:36:00Z">
        <w:r w:rsidRPr="00C327F5" w:rsidDel="00E87B5F">
          <w:rPr>
            <w:rFonts w:ascii="Courier New" w:eastAsia="Times New Roman" w:hAnsi="Courier New" w:cs="Courier New"/>
            <w:color w:val="548DD4"/>
            <w:kern w:val="28"/>
            <w:sz w:val="18"/>
            <w:szCs w:val="18"/>
            <w:rPrChange w:id="683" w:author="Greg Landry" w:date="2017-06-09T15:52:00Z">
              <w:rPr/>
            </w:rPrChange>
          </w:rPr>
          <w:delText>continue;</w:delText>
        </w:r>
        <w:r w:rsidR="005A091A" w:rsidRPr="00C327F5" w:rsidDel="00E87B5F">
          <w:rPr>
            <w:rFonts w:ascii="Courier New" w:eastAsia="Times New Roman" w:hAnsi="Courier New" w:cs="Courier New"/>
            <w:color w:val="548DD4"/>
            <w:kern w:val="28"/>
            <w:sz w:val="18"/>
            <w:szCs w:val="18"/>
            <w:rPrChange w:id="684" w:author="Greg Landry" w:date="2017-06-09T15:52:00Z">
              <w:rPr/>
            </w:rPrChange>
          </w:rPr>
          <w:delText xml:space="preserve">                                  //  Skip the rest of this iteration through </w:delText>
        </w:r>
        <w:r w:rsidR="00B3752B" w:rsidRPr="00C327F5" w:rsidDel="00E87B5F">
          <w:rPr>
            <w:rFonts w:ascii="Courier New" w:eastAsia="Times New Roman" w:hAnsi="Courier New" w:cs="Courier New"/>
            <w:color w:val="548DD4"/>
            <w:kern w:val="28"/>
            <w:sz w:val="18"/>
            <w:szCs w:val="18"/>
            <w:rPrChange w:id="685" w:author="Greg Landry" w:date="2017-06-09T15:52:00Z">
              <w:rPr/>
            </w:rPrChange>
          </w:rPr>
          <w:delText>the</w:delText>
        </w:r>
        <w:r w:rsidR="005A091A" w:rsidRPr="00C327F5" w:rsidDel="00E87B5F">
          <w:rPr>
            <w:rFonts w:ascii="Courier New" w:eastAsia="Times New Roman" w:hAnsi="Courier New" w:cs="Courier New"/>
            <w:color w:val="548DD4"/>
            <w:kern w:val="28"/>
            <w:sz w:val="18"/>
            <w:szCs w:val="18"/>
            <w:rPrChange w:id="686" w:author="Greg Landry" w:date="2017-06-09T15:52:00Z">
              <w:rPr/>
            </w:rPrChange>
          </w:rPr>
          <w:delText xml:space="preserve"> loop</w:delText>
        </w:r>
      </w:del>
    </w:p>
    <w:p w14:paraId="6DCCC9A3" w14:textId="0CB8E51E" w:rsidR="00C327F5" w:rsidDel="00E87B5F" w:rsidRDefault="00C327F5">
      <w:pPr>
        <w:keepNext/>
        <w:ind w:left="1440"/>
        <w:rPr>
          <w:ins w:id="687" w:author="Greg Landry" w:date="2017-06-09T15:53:00Z"/>
          <w:del w:id="688" w:author="Alan Hawse" w:date="2017-06-18T12:36:00Z"/>
          <w:rFonts w:ascii="Courier New" w:eastAsia="Times New Roman" w:hAnsi="Courier New" w:cs="Courier New"/>
          <w:color w:val="548DD4"/>
          <w:kern w:val="28"/>
          <w:sz w:val="18"/>
          <w:szCs w:val="18"/>
        </w:rPr>
      </w:pPr>
    </w:p>
    <w:p w14:paraId="59828A67" w14:textId="438B96CC" w:rsidR="007758BE" w:rsidRPr="00C327F5" w:rsidDel="00E87B5F" w:rsidRDefault="007758BE">
      <w:pPr>
        <w:keepNext/>
        <w:ind w:left="1440"/>
        <w:rPr>
          <w:del w:id="689" w:author="Alan Hawse" w:date="2017-06-18T12:36:00Z"/>
          <w:rFonts w:ascii="Courier New" w:eastAsia="Times New Roman" w:hAnsi="Courier New" w:cs="Courier New"/>
          <w:color w:val="548DD4"/>
          <w:kern w:val="28"/>
          <w:sz w:val="18"/>
          <w:szCs w:val="18"/>
          <w:rPrChange w:id="690" w:author="Greg Landry" w:date="2017-06-09T15:52:00Z">
            <w:rPr>
              <w:del w:id="691" w:author="Alan Hawse" w:date="2017-06-18T12:36:00Z"/>
            </w:rPr>
          </w:rPrChange>
        </w:rPr>
      </w:pPr>
      <w:del w:id="692" w:author="Alan Hawse" w:date="2017-06-18T12:36:00Z">
        <w:r w:rsidRPr="00C327F5" w:rsidDel="00E87B5F">
          <w:rPr>
            <w:rFonts w:ascii="Courier New" w:eastAsia="Times New Roman" w:hAnsi="Courier New" w:cs="Courier New"/>
            <w:color w:val="548DD4"/>
            <w:kern w:val="28"/>
            <w:sz w:val="18"/>
            <w:szCs w:val="18"/>
            <w:rPrChange w:id="693" w:author="Greg Landry" w:date="2017-06-09T15:52:00Z">
              <w:rPr/>
            </w:rPrChange>
          </w:rPr>
          <w:delText>wiced_tcp_receive(</w:delText>
        </w:r>
        <w:r w:rsidR="000A6F04" w:rsidRPr="00C327F5" w:rsidDel="00E87B5F">
          <w:rPr>
            <w:rFonts w:ascii="Courier New" w:eastAsia="Times New Roman" w:hAnsi="Courier New" w:cs="Courier New"/>
            <w:color w:val="548DD4"/>
            <w:kern w:val="28"/>
            <w:sz w:val="18"/>
            <w:szCs w:val="18"/>
            <w:rPrChange w:id="694" w:author="Greg Landry" w:date="2017-06-09T15:52:00Z">
              <w:rPr/>
            </w:rPrChange>
          </w:rPr>
          <w:delText xml:space="preserve"> </w:delText>
        </w:r>
        <w:r w:rsidRPr="00C327F5" w:rsidDel="00E87B5F">
          <w:rPr>
            <w:rFonts w:ascii="Courier New" w:eastAsia="Times New Roman" w:hAnsi="Courier New" w:cs="Courier New"/>
            <w:color w:val="548DD4"/>
            <w:kern w:val="28"/>
            <w:sz w:val="18"/>
            <w:szCs w:val="18"/>
            <w:rPrChange w:id="695" w:author="Greg Landry" w:date="2017-06-09T15:52:00Z">
              <w:rPr/>
            </w:rPrChange>
          </w:rPr>
          <w:delText>&amp;socket,</w:delText>
        </w:r>
        <w:r w:rsidR="000A6F04" w:rsidRPr="00C327F5" w:rsidDel="00E87B5F">
          <w:rPr>
            <w:rFonts w:ascii="Courier New" w:eastAsia="Times New Roman" w:hAnsi="Courier New" w:cs="Courier New"/>
            <w:color w:val="548DD4"/>
            <w:kern w:val="28"/>
            <w:sz w:val="18"/>
            <w:szCs w:val="18"/>
            <w:rPrChange w:id="696" w:author="Greg Landry" w:date="2017-06-09T15:52:00Z">
              <w:rPr/>
            </w:rPrChange>
          </w:rPr>
          <w:delText xml:space="preserve"> </w:delText>
        </w:r>
        <w:r w:rsidRPr="00C327F5" w:rsidDel="00E87B5F">
          <w:rPr>
            <w:rFonts w:ascii="Courier New" w:eastAsia="Times New Roman" w:hAnsi="Courier New" w:cs="Courier New"/>
            <w:color w:val="548DD4"/>
            <w:kern w:val="28"/>
            <w:sz w:val="18"/>
            <w:szCs w:val="18"/>
            <w:rPrChange w:id="697" w:author="Greg Landry" w:date="2017-06-09T15:52:00Z">
              <w:rPr/>
            </w:rPrChange>
          </w:rPr>
          <w:delText>&amp;myPacket,</w:delText>
        </w:r>
        <w:r w:rsidR="000A6F04" w:rsidRPr="00C327F5" w:rsidDel="00E87B5F">
          <w:rPr>
            <w:rFonts w:ascii="Courier New" w:eastAsia="Times New Roman" w:hAnsi="Courier New" w:cs="Courier New"/>
            <w:color w:val="548DD4"/>
            <w:kern w:val="28"/>
            <w:sz w:val="18"/>
            <w:szCs w:val="18"/>
            <w:rPrChange w:id="698" w:author="Greg Landry" w:date="2017-06-09T15:52:00Z">
              <w:rPr/>
            </w:rPrChange>
          </w:rPr>
          <w:delText xml:space="preserve"> </w:delText>
        </w:r>
        <w:r w:rsidRPr="00C327F5" w:rsidDel="00E87B5F">
          <w:rPr>
            <w:rFonts w:ascii="Courier New" w:eastAsia="Times New Roman" w:hAnsi="Courier New" w:cs="Courier New"/>
            <w:color w:val="548DD4"/>
            <w:kern w:val="28"/>
            <w:sz w:val="18"/>
            <w:szCs w:val="18"/>
            <w:rPrChange w:id="699" w:author="Greg Landry" w:date="2017-06-09T15:52:00Z">
              <w:rPr/>
            </w:rPrChange>
          </w:rPr>
          <w:delText>WICED_WAIT_FOREVER</w:delText>
        </w:r>
        <w:r w:rsidR="000A6F04" w:rsidRPr="00C327F5" w:rsidDel="00E87B5F">
          <w:rPr>
            <w:rFonts w:ascii="Courier New" w:eastAsia="Times New Roman" w:hAnsi="Courier New" w:cs="Courier New"/>
            <w:color w:val="548DD4"/>
            <w:kern w:val="28"/>
            <w:sz w:val="18"/>
            <w:szCs w:val="18"/>
            <w:rPrChange w:id="700" w:author="Greg Landry" w:date="2017-06-09T15:52:00Z">
              <w:rPr/>
            </w:rPrChange>
          </w:rPr>
          <w:delText xml:space="preserve"> </w:delText>
        </w:r>
        <w:r w:rsidRPr="00C327F5" w:rsidDel="00E87B5F">
          <w:rPr>
            <w:rFonts w:ascii="Courier New" w:eastAsia="Times New Roman" w:hAnsi="Courier New" w:cs="Courier New"/>
            <w:color w:val="548DD4"/>
            <w:kern w:val="28"/>
            <w:sz w:val="18"/>
            <w:szCs w:val="18"/>
            <w:rPrChange w:id="701" w:author="Greg Landry" w:date="2017-06-09T15:52:00Z">
              <w:rPr/>
            </w:rPrChange>
          </w:rPr>
          <w:delText>);</w:delText>
        </w:r>
      </w:del>
    </w:p>
    <w:p w14:paraId="587BE914" w14:textId="71FF4691" w:rsidR="00791B69" w:rsidRPr="00C327F5" w:rsidDel="00E87B5F" w:rsidRDefault="007758BE">
      <w:pPr>
        <w:keepNext/>
        <w:ind w:left="1440"/>
        <w:rPr>
          <w:del w:id="702" w:author="Alan Hawse" w:date="2017-06-18T12:36:00Z"/>
          <w:rFonts w:ascii="Courier New" w:eastAsia="Times New Roman" w:hAnsi="Courier New" w:cs="Courier New"/>
          <w:color w:val="548DD4"/>
          <w:kern w:val="28"/>
          <w:sz w:val="18"/>
          <w:szCs w:val="18"/>
          <w:rPrChange w:id="703" w:author="Greg Landry" w:date="2017-06-09T15:52:00Z">
            <w:rPr>
              <w:del w:id="704" w:author="Alan Hawse" w:date="2017-06-18T12:36:00Z"/>
            </w:rPr>
          </w:rPrChange>
        </w:rPr>
      </w:pPr>
      <w:del w:id="705" w:author="Alan Hawse" w:date="2017-06-18T12:36:00Z">
        <w:r w:rsidRPr="00C327F5" w:rsidDel="00E87B5F">
          <w:rPr>
            <w:rFonts w:ascii="Courier New" w:eastAsia="Times New Roman" w:hAnsi="Courier New" w:cs="Courier New"/>
            <w:color w:val="548DD4"/>
            <w:kern w:val="28"/>
            <w:sz w:val="18"/>
            <w:szCs w:val="18"/>
            <w:rPrChange w:id="706" w:author="Greg Landry" w:date="2017-06-09T15:52:00Z">
              <w:rPr/>
            </w:rPrChange>
          </w:rPr>
          <w:delText>wiced_packet_get_data(</w:delText>
        </w:r>
        <w:r w:rsidR="000A6F04" w:rsidRPr="00C327F5" w:rsidDel="00E87B5F">
          <w:rPr>
            <w:rFonts w:ascii="Courier New" w:eastAsia="Times New Roman" w:hAnsi="Courier New" w:cs="Courier New"/>
            <w:color w:val="548DD4"/>
            <w:kern w:val="28"/>
            <w:sz w:val="18"/>
            <w:szCs w:val="18"/>
            <w:rPrChange w:id="707" w:author="Greg Landry" w:date="2017-06-09T15:52:00Z">
              <w:rPr/>
            </w:rPrChange>
          </w:rPr>
          <w:delText xml:space="preserve"> </w:delText>
        </w:r>
        <w:r w:rsidRPr="00C327F5" w:rsidDel="00E87B5F">
          <w:rPr>
            <w:rFonts w:ascii="Courier New" w:eastAsia="Times New Roman" w:hAnsi="Courier New" w:cs="Courier New"/>
            <w:color w:val="548DD4"/>
            <w:kern w:val="28"/>
            <w:sz w:val="18"/>
            <w:szCs w:val="18"/>
            <w:rPrChange w:id="708" w:author="Greg Landry" w:date="2017-06-09T15:52:00Z">
              <w:rPr/>
            </w:rPrChange>
          </w:rPr>
          <w:delText>myPacket,</w:delText>
        </w:r>
        <w:r w:rsidR="000A6F04" w:rsidRPr="00C327F5" w:rsidDel="00E87B5F">
          <w:rPr>
            <w:rFonts w:ascii="Courier New" w:eastAsia="Times New Roman" w:hAnsi="Courier New" w:cs="Courier New"/>
            <w:color w:val="548DD4"/>
            <w:kern w:val="28"/>
            <w:sz w:val="18"/>
            <w:szCs w:val="18"/>
            <w:rPrChange w:id="709" w:author="Greg Landry" w:date="2017-06-09T15:52:00Z">
              <w:rPr/>
            </w:rPrChange>
          </w:rPr>
          <w:delText xml:space="preserve"> </w:delText>
        </w:r>
        <w:r w:rsidRPr="00C327F5" w:rsidDel="00E87B5F">
          <w:rPr>
            <w:rFonts w:ascii="Courier New" w:eastAsia="Times New Roman" w:hAnsi="Courier New" w:cs="Courier New"/>
            <w:color w:val="548DD4"/>
            <w:kern w:val="28"/>
            <w:sz w:val="18"/>
            <w:szCs w:val="18"/>
            <w:rPrChange w:id="710" w:author="Greg Landry" w:date="2017-06-09T15:52:00Z">
              <w:rPr/>
            </w:rPrChange>
          </w:rPr>
          <w:delText>0,</w:delText>
        </w:r>
        <w:r w:rsidR="000A6F04" w:rsidRPr="00C327F5" w:rsidDel="00E87B5F">
          <w:rPr>
            <w:rFonts w:ascii="Courier New" w:eastAsia="Times New Roman" w:hAnsi="Courier New" w:cs="Courier New"/>
            <w:color w:val="548DD4"/>
            <w:kern w:val="28"/>
            <w:sz w:val="18"/>
            <w:szCs w:val="18"/>
            <w:rPrChange w:id="711" w:author="Greg Landry" w:date="2017-06-09T15:52:00Z">
              <w:rPr/>
            </w:rPrChange>
          </w:rPr>
          <w:delText xml:space="preserve"> </w:delText>
        </w:r>
        <w:r w:rsidRPr="00C327F5" w:rsidDel="00E87B5F">
          <w:rPr>
            <w:rFonts w:ascii="Courier New" w:eastAsia="Times New Roman" w:hAnsi="Courier New" w:cs="Courier New"/>
            <w:color w:val="548DD4"/>
            <w:kern w:val="28"/>
            <w:sz w:val="18"/>
            <w:szCs w:val="18"/>
            <w:rPrChange w:id="712" w:author="Greg Landry" w:date="2017-06-09T15:52:00Z">
              <w:rPr/>
            </w:rPrChange>
          </w:rPr>
          <w:delText>&amp;myData,</w:delText>
        </w:r>
        <w:r w:rsidR="000A6F04" w:rsidRPr="00C327F5" w:rsidDel="00E87B5F">
          <w:rPr>
            <w:rFonts w:ascii="Courier New" w:eastAsia="Times New Roman" w:hAnsi="Courier New" w:cs="Courier New"/>
            <w:color w:val="548DD4"/>
            <w:kern w:val="28"/>
            <w:sz w:val="18"/>
            <w:szCs w:val="18"/>
            <w:rPrChange w:id="713" w:author="Greg Landry" w:date="2017-06-09T15:52:00Z">
              <w:rPr/>
            </w:rPrChange>
          </w:rPr>
          <w:delText xml:space="preserve"> </w:delText>
        </w:r>
        <w:r w:rsidRPr="00C327F5" w:rsidDel="00E87B5F">
          <w:rPr>
            <w:rFonts w:ascii="Courier New" w:eastAsia="Times New Roman" w:hAnsi="Courier New" w:cs="Courier New"/>
            <w:color w:val="548DD4"/>
            <w:kern w:val="28"/>
            <w:sz w:val="18"/>
            <w:szCs w:val="18"/>
            <w:rPrChange w:id="714" w:author="Greg Landry" w:date="2017-06-09T15:52:00Z">
              <w:rPr/>
            </w:rPrChange>
          </w:rPr>
          <w:delText>&amp;frag_len,</w:delText>
        </w:r>
        <w:r w:rsidR="000A6F04" w:rsidRPr="00C327F5" w:rsidDel="00E87B5F">
          <w:rPr>
            <w:rFonts w:ascii="Courier New" w:eastAsia="Times New Roman" w:hAnsi="Courier New" w:cs="Courier New"/>
            <w:color w:val="548DD4"/>
            <w:kern w:val="28"/>
            <w:sz w:val="18"/>
            <w:szCs w:val="18"/>
            <w:rPrChange w:id="715" w:author="Greg Landry" w:date="2017-06-09T15:52:00Z">
              <w:rPr/>
            </w:rPrChange>
          </w:rPr>
          <w:delText xml:space="preserve"> </w:delText>
        </w:r>
        <w:r w:rsidRPr="00C327F5" w:rsidDel="00E87B5F">
          <w:rPr>
            <w:rFonts w:ascii="Courier New" w:eastAsia="Times New Roman" w:hAnsi="Courier New" w:cs="Courier New"/>
            <w:color w:val="548DD4"/>
            <w:kern w:val="28"/>
            <w:sz w:val="18"/>
            <w:szCs w:val="18"/>
            <w:rPrChange w:id="716" w:author="Greg Landry" w:date="2017-06-09T15:52:00Z">
              <w:rPr/>
            </w:rPrChange>
          </w:rPr>
          <w:delText>&amp;avail_len</w:delText>
        </w:r>
        <w:r w:rsidR="000A6F04" w:rsidRPr="00C327F5" w:rsidDel="00E87B5F">
          <w:rPr>
            <w:rFonts w:ascii="Courier New" w:eastAsia="Times New Roman" w:hAnsi="Courier New" w:cs="Courier New"/>
            <w:color w:val="548DD4"/>
            <w:kern w:val="28"/>
            <w:sz w:val="18"/>
            <w:szCs w:val="18"/>
            <w:rPrChange w:id="717" w:author="Greg Landry" w:date="2017-06-09T15:52:00Z">
              <w:rPr/>
            </w:rPrChange>
          </w:rPr>
          <w:delText xml:space="preserve"> </w:delText>
        </w:r>
        <w:r w:rsidRPr="00C327F5" w:rsidDel="00E87B5F">
          <w:rPr>
            <w:rFonts w:ascii="Courier New" w:eastAsia="Times New Roman" w:hAnsi="Courier New" w:cs="Courier New"/>
            <w:color w:val="548DD4"/>
            <w:kern w:val="28"/>
            <w:sz w:val="18"/>
            <w:szCs w:val="18"/>
            <w:rPrChange w:id="718" w:author="Greg Landry" w:date="2017-06-09T15:52:00Z">
              <w:rPr/>
            </w:rPrChange>
          </w:rPr>
          <w:delText>);</w:delText>
        </w:r>
      </w:del>
    </w:p>
    <w:p w14:paraId="7822DF59" w14:textId="28CEC739" w:rsidR="007758BE" w:rsidRPr="00C327F5" w:rsidDel="00E87B5F" w:rsidRDefault="007758BE">
      <w:pPr>
        <w:keepNext/>
        <w:ind w:left="1440"/>
        <w:rPr>
          <w:del w:id="719" w:author="Alan Hawse" w:date="2017-06-18T12:36:00Z"/>
          <w:rFonts w:ascii="Courier New" w:eastAsia="Times New Roman" w:hAnsi="Courier New" w:cs="Courier New"/>
          <w:color w:val="548DD4"/>
          <w:kern w:val="28"/>
          <w:sz w:val="18"/>
          <w:szCs w:val="18"/>
          <w:rPrChange w:id="720" w:author="Greg Landry" w:date="2017-06-09T15:52:00Z">
            <w:rPr>
              <w:del w:id="721" w:author="Alan Hawse" w:date="2017-06-18T12:36:00Z"/>
            </w:rPr>
          </w:rPrChange>
        </w:rPr>
      </w:pPr>
      <w:del w:id="722" w:author="Alan Hawse" w:date="2017-06-18T12:36:00Z">
        <w:r w:rsidRPr="00C327F5" w:rsidDel="00E87B5F">
          <w:rPr>
            <w:rFonts w:ascii="Courier New" w:eastAsia="Times New Roman" w:hAnsi="Courier New" w:cs="Courier New"/>
            <w:color w:val="548DD4"/>
            <w:kern w:val="28"/>
            <w:sz w:val="18"/>
            <w:szCs w:val="18"/>
            <w:rPrChange w:id="723" w:author="Greg Landry" w:date="2017-06-09T15:52:00Z">
              <w:rPr/>
            </w:rPrChange>
          </w:rPr>
          <w:delText xml:space="preserve">myData[avail_len] =  0; </w:delText>
        </w:r>
        <w:r w:rsidR="000A6F04" w:rsidRPr="00C327F5" w:rsidDel="00E87B5F">
          <w:rPr>
            <w:rFonts w:ascii="Courier New" w:eastAsia="Times New Roman" w:hAnsi="Courier New" w:cs="Courier New"/>
            <w:color w:val="548DD4"/>
            <w:kern w:val="28"/>
            <w:sz w:val="18"/>
            <w:szCs w:val="18"/>
            <w:rPrChange w:id="724" w:author="Greg Landry" w:date="2017-06-09T15:52:00Z">
              <w:rPr/>
            </w:rPrChange>
          </w:rPr>
          <w:delText xml:space="preserve">            </w:delText>
        </w:r>
        <w:r w:rsidRPr="00C327F5" w:rsidDel="00E87B5F">
          <w:rPr>
            <w:rFonts w:ascii="Courier New" w:eastAsia="Times New Roman" w:hAnsi="Courier New" w:cs="Courier New"/>
            <w:color w:val="548DD4"/>
            <w:kern w:val="28"/>
            <w:sz w:val="18"/>
            <w:szCs w:val="18"/>
            <w:rPrChange w:id="725" w:author="Greg Landry" w:date="2017-06-09T15:52:00Z">
              <w:rPr/>
            </w:rPrChange>
          </w:rPr>
          <w:delText xml:space="preserve">// </w:delText>
        </w:r>
        <w:r w:rsidR="000A6F04" w:rsidRPr="00C327F5" w:rsidDel="00E87B5F">
          <w:rPr>
            <w:rFonts w:ascii="Courier New" w:eastAsia="Times New Roman" w:hAnsi="Courier New" w:cs="Courier New"/>
            <w:color w:val="548DD4"/>
            <w:kern w:val="28"/>
            <w:sz w:val="18"/>
            <w:szCs w:val="18"/>
            <w:rPrChange w:id="726" w:author="Greg Landry" w:date="2017-06-09T15:52:00Z">
              <w:rPr/>
            </w:rPrChange>
          </w:rPr>
          <w:delText xml:space="preserve">add </w:delText>
        </w:r>
        <w:r w:rsidRPr="00C327F5" w:rsidDel="00E87B5F">
          <w:rPr>
            <w:rFonts w:ascii="Courier New" w:eastAsia="Times New Roman" w:hAnsi="Courier New" w:cs="Courier New"/>
            <w:color w:val="548DD4"/>
            <w:kern w:val="28"/>
            <w:sz w:val="18"/>
            <w:szCs w:val="18"/>
            <w:rPrChange w:id="727" w:author="Greg Landry" w:date="2017-06-09T15:52:00Z">
              <w:rPr/>
            </w:rPrChange>
          </w:rPr>
          <w:delText>null terminat</w:delText>
        </w:r>
        <w:r w:rsidR="000A6F04" w:rsidRPr="00C327F5" w:rsidDel="00E87B5F">
          <w:rPr>
            <w:rFonts w:ascii="Courier New" w:eastAsia="Times New Roman" w:hAnsi="Courier New" w:cs="Courier New"/>
            <w:color w:val="548DD4"/>
            <w:kern w:val="28"/>
            <w:sz w:val="18"/>
            <w:szCs w:val="18"/>
            <w:rPrChange w:id="728" w:author="Greg Landry" w:date="2017-06-09T15:52:00Z">
              <w:rPr/>
            </w:rPrChange>
          </w:rPr>
          <w:delText xml:space="preserve">ion </w:delText>
        </w:r>
        <w:r w:rsidRPr="00C327F5" w:rsidDel="00E87B5F">
          <w:rPr>
            <w:rFonts w:ascii="Courier New" w:eastAsia="Times New Roman" w:hAnsi="Courier New" w:cs="Courier New"/>
            <w:color w:val="548DD4"/>
            <w:kern w:val="28"/>
            <w:sz w:val="18"/>
            <w:szCs w:val="18"/>
            <w:rPrChange w:id="729" w:author="Greg Landry" w:date="2017-06-09T15:52:00Z">
              <w:rPr/>
            </w:rPrChange>
          </w:rPr>
          <w:delText xml:space="preserve">so </w:delText>
        </w:r>
        <w:r w:rsidR="000A6F04" w:rsidRPr="00C327F5" w:rsidDel="00E87B5F">
          <w:rPr>
            <w:rFonts w:ascii="Courier New" w:eastAsia="Times New Roman" w:hAnsi="Courier New" w:cs="Courier New"/>
            <w:color w:val="548DD4"/>
            <w:kern w:val="28"/>
            <w:sz w:val="18"/>
            <w:szCs w:val="18"/>
            <w:rPrChange w:id="730" w:author="Greg Landry" w:date="2017-06-09T15:52:00Z">
              <w:rPr/>
            </w:rPrChange>
          </w:rPr>
          <w:delText>we can print it</w:delText>
        </w:r>
        <w:r w:rsidRPr="00C327F5" w:rsidDel="00E87B5F">
          <w:rPr>
            <w:rFonts w:ascii="Courier New" w:eastAsia="Times New Roman" w:hAnsi="Courier New" w:cs="Courier New"/>
            <w:color w:val="548DD4"/>
            <w:kern w:val="28"/>
            <w:sz w:val="18"/>
            <w:szCs w:val="18"/>
            <w:rPrChange w:id="731" w:author="Greg Landry" w:date="2017-06-09T15:52:00Z">
              <w:rPr/>
            </w:rPrChange>
          </w:rPr>
          <w:delText xml:space="preserve"> </w:delText>
        </w:r>
      </w:del>
    </w:p>
    <w:p w14:paraId="38AD07DD" w14:textId="1FBDAE46" w:rsidR="00C327F5" w:rsidDel="00E87B5F" w:rsidRDefault="00C327F5">
      <w:pPr>
        <w:keepNext/>
        <w:ind w:left="1440"/>
        <w:rPr>
          <w:ins w:id="732" w:author="Greg Landry" w:date="2017-06-09T15:53:00Z"/>
          <w:del w:id="733" w:author="Alan Hawse" w:date="2017-06-18T12:36:00Z"/>
          <w:rFonts w:ascii="Courier New" w:eastAsia="Times New Roman" w:hAnsi="Courier New" w:cs="Courier New"/>
          <w:color w:val="548DD4"/>
          <w:kern w:val="28"/>
          <w:sz w:val="18"/>
          <w:szCs w:val="18"/>
        </w:rPr>
      </w:pPr>
    </w:p>
    <w:p w14:paraId="510D316C" w14:textId="42A3A6B9" w:rsidR="007758BE" w:rsidRPr="00C327F5" w:rsidDel="00E87B5F" w:rsidRDefault="007758BE">
      <w:pPr>
        <w:keepNext/>
        <w:ind w:left="1440"/>
        <w:rPr>
          <w:del w:id="734" w:author="Alan Hawse" w:date="2017-06-18T12:36:00Z"/>
          <w:rFonts w:ascii="Courier New" w:eastAsia="Times New Roman" w:hAnsi="Courier New" w:cs="Courier New"/>
          <w:color w:val="548DD4"/>
          <w:kern w:val="28"/>
          <w:sz w:val="18"/>
          <w:szCs w:val="18"/>
          <w:rPrChange w:id="735" w:author="Greg Landry" w:date="2017-06-09T15:52:00Z">
            <w:rPr>
              <w:del w:id="736" w:author="Alan Hawse" w:date="2017-06-18T12:36:00Z"/>
            </w:rPr>
          </w:rPrChange>
        </w:rPr>
      </w:pPr>
      <w:del w:id="737" w:author="Alan Hawse" w:date="2017-06-18T12:36:00Z">
        <w:r w:rsidRPr="00C327F5" w:rsidDel="00E87B5F">
          <w:rPr>
            <w:rFonts w:ascii="Courier New" w:eastAsia="Times New Roman" w:hAnsi="Courier New" w:cs="Courier New"/>
            <w:color w:val="548DD4"/>
            <w:kern w:val="28"/>
            <w:sz w:val="18"/>
            <w:szCs w:val="18"/>
            <w:rPrChange w:id="738" w:author="Greg Landry" w:date="2017-06-09T15:52:00Z">
              <w:rPr/>
            </w:rPrChange>
          </w:rPr>
          <w:delText>WPRINT_APP_INFO((“Packet=%s\n”,</w:delText>
        </w:r>
        <w:r w:rsidR="000A6F04" w:rsidRPr="00C327F5" w:rsidDel="00E87B5F">
          <w:rPr>
            <w:rFonts w:ascii="Courier New" w:eastAsia="Times New Roman" w:hAnsi="Courier New" w:cs="Courier New"/>
            <w:color w:val="548DD4"/>
            <w:kern w:val="28"/>
            <w:sz w:val="18"/>
            <w:szCs w:val="18"/>
            <w:rPrChange w:id="739" w:author="Greg Landry" w:date="2017-06-09T15:52:00Z">
              <w:rPr/>
            </w:rPrChange>
          </w:rPr>
          <w:delText xml:space="preserve"> </w:delText>
        </w:r>
        <w:r w:rsidRPr="00C327F5" w:rsidDel="00E87B5F">
          <w:rPr>
            <w:rFonts w:ascii="Courier New" w:eastAsia="Times New Roman" w:hAnsi="Courier New" w:cs="Courier New"/>
            <w:color w:val="548DD4"/>
            <w:kern w:val="28"/>
            <w:sz w:val="18"/>
            <w:szCs w:val="18"/>
            <w:rPrChange w:id="740" w:author="Greg Landry" w:date="2017-06-09T15:52:00Z">
              <w:rPr/>
            </w:rPrChange>
          </w:rPr>
          <w:delText>myData));</w:delText>
        </w:r>
      </w:del>
    </w:p>
    <w:p w14:paraId="029EEDC6" w14:textId="1B3FD835" w:rsidR="00C327F5" w:rsidDel="00E87B5F" w:rsidRDefault="00C327F5">
      <w:pPr>
        <w:keepNext/>
        <w:ind w:left="1440"/>
        <w:rPr>
          <w:ins w:id="741" w:author="Greg Landry" w:date="2017-06-09T15:53:00Z"/>
          <w:del w:id="742" w:author="Alan Hawse" w:date="2017-06-18T12:36:00Z"/>
          <w:rFonts w:ascii="Courier New" w:eastAsia="Times New Roman" w:hAnsi="Courier New" w:cs="Courier New"/>
          <w:color w:val="548DD4"/>
          <w:kern w:val="28"/>
          <w:sz w:val="18"/>
          <w:szCs w:val="18"/>
        </w:rPr>
      </w:pPr>
    </w:p>
    <w:p w14:paraId="3A20A1BB" w14:textId="7EE18064" w:rsidR="007758BE" w:rsidRPr="00C327F5" w:rsidDel="00E87B5F" w:rsidRDefault="007758BE">
      <w:pPr>
        <w:keepNext/>
        <w:ind w:left="1440"/>
        <w:rPr>
          <w:del w:id="743" w:author="Alan Hawse" w:date="2017-06-18T12:36:00Z"/>
          <w:rFonts w:ascii="Courier New" w:eastAsia="Times New Roman" w:hAnsi="Courier New" w:cs="Courier New"/>
          <w:color w:val="548DD4"/>
          <w:kern w:val="28"/>
          <w:sz w:val="18"/>
          <w:szCs w:val="18"/>
          <w:rPrChange w:id="744" w:author="Greg Landry" w:date="2017-06-09T15:52:00Z">
            <w:rPr>
              <w:del w:id="745" w:author="Alan Hawse" w:date="2017-06-18T12:36:00Z"/>
            </w:rPr>
          </w:rPrChange>
        </w:rPr>
      </w:pPr>
      <w:del w:id="746" w:author="Alan Hawse" w:date="2017-06-18T12:36:00Z">
        <w:r w:rsidRPr="00C327F5" w:rsidDel="00E87B5F">
          <w:rPr>
            <w:rFonts w:ascii="Courier New" w:eastAsia="Times New Roman" w:hAnsi="Courier New" w:cs="Courier New"/>
            <w:color w:val="548DD4"/>
            <w:kern w:val="28"/>
            <w:sz w:val="18"/>
            <w:szCs w:val="18"/>
            <w:rPrChange w:id="747" w:author="Greg Landry" w:date="2017-06-09T15:52:00Z">
              <w:rPr/>
            </w:rPrChange>
          </w:rPr>
          <w:delText>wiced_packet_delete(</w:delText>
        </w:r>
        <w:r w:rsidR="000A6F04" w:rsidRPr="00C327F5" w:rsidDel="00E87B5F">
          <w:rPr>
            <w:rFonts w:ascii="Courier New" w:eastAsia="Times New Roman" w:hAnsi="Courier New" w:cs="Courier New"/>
            <w:color w:val="548DD4"/>
            <w:kern w:val="28"/>
            <w:sz w:val="18"/>
            <w:szCs w:val="18"/>
            <w:rPrChange w:id="748" w:author="Greg Landry" w:date="2017-06-09T15:52:00Z">
              <w:rPr/>
            </w:rPrChange>
          </w:rPr>
          <w:delText xml:space="preserve"> </w:delText>
        </w:r>
        <w:r w:rsidRPr="00C327F5" w:rsidDel="00E87B5F">
          <w:rPr>
            <w:rFonts w:ascii="Courier New" w:eastAsia="Times New Roman" w:hAnsi="Courier New" w:cs="Courier New"/>
            <w:color w:val="548DD4"/>
            <w:kern w:val="28"/>
            <w:sz w:val="18"/>
            <w:szCs w:val="18"/>
            <w:rPrChange w:id="749" w:author="Greg Landry" w:date="2017-06-09T15:52:00Z">
              <w:rPr/>
            </w:rPrChange>
          </w:rPr>
          <w:delText>myPacket</w:delText>
        </w:r>
        <w:r w:rsidR="000A6F04" w:rsidRPr="00C327F5" w:rsidDel="00E87B5F">
          <w:rPr>
            <w:rFonts w:ascii="Courier New" w:eastAsia="Times New Roman" w:hAnsi="Courier New" w:cs="Courier New"/>
            <w:color w:val="548DD4"/>
            <w:kern w:val="28"/>
            <w:sz w:val="18"/>
            <w:szCs w:val="18"/>
            <w:rPrChange w:id="750" w:author="Greg Landry" w:date="2017-06-09T15:52:00Z">
              <w:rPr/>
            </w:rPrChange>
          </w:rPr>
          <w:delText xml:space="preserve"> </w:delText>
        </w:r>
        <w:r w:rsidRPr="00C327F5" w:rsidDel="00E87B5F">
          <w:rPr>
            <w:rFonts w:ascii="Courier New" w:eastAsia="Times New Roman" w:hAnsi="Courier New" w:cs="Courier New"/>
            <w:color w:val="548DD4"/>
            <w:kern w:val="28"/>
            <w:sz w:val="18"/>
            <w:szCs w:val="18"/>
            <w:rPrChange w:id="751" w:author="Greg Landry" w:date="2017-06-09T15:52:00Z">
              <w:rPr/>
            </w:rPrChange>
          </w:rPr>
          <w:delText>);</w:delText>
        </w:r>
      </w:del>
    </w:p>
    <w:p w14:paraId="3F0768DB" w14:textId="35D9C3CF" w:rsidR="000C17C9" w:rsidRPr="00C327F5" w:rsidDel="00E87B5F" w:rsidRDefault="000C17C9">
      <w:pPr>
        <w:keepNext/>
        <w:ind w:left="1440"/>
        <w:rPr>
          <w:del w:id="752" w:author="Alan Hawse" w:date="2017-06-18T12:36:00Z"/>
          <w:rFonts w:ascii="Courier New" w:eastAsia="Times New Roman" w:hAnsi="Courier New" w:cs="Courier New"/>
          <w:color w:val="548DD4"/>
          <w:kern w:val="28"/>
          <w:sz w:val="18"/>
          <w:szCs w:val="18"/>
          <w:rPrChange w:id="753" w:author="Greg Landry" w:date="2017-06-09T15:52:00Z">
            <w:rPr>
              <w:del w:id="754" w:author="Alan Hawse" w:date="2017-06-18T12:36:00Z"/>
            </w:rPr>
          </w:rPrChange>
        </w:rPr>
      </w:pPr>
      <w:del w:id="755" w:author="Alan Hawse" w:date="2017-06-18T12:36:00Z">
        <w:r w:rsidRPr="00C327F5" w:rsidDel="00E87B5F">
          <w:rPr>
            <w:rFonts w:ascii="Courier New" w:eastAsia="Times New Roman" w:hAnsi="Courier New" w:cs="Courier New"/>
            <w:color w:val="548DD4"/>
            <w:kern w:val="28"/>
            <w:sz w:val="18"/>
            <w:szCs w:val="18"/>
            <w:rPrChange w:id="756" w:author="Greg Landry" w:date="2017-06-09T15:52:00Z">
              <w:rPr/>
            </w:rPrChange>
          </w:rPr>
          <w:delText>wiced_tcp_disconnect(&amp;socket);</w:delText>
        </w:r>
      </w:del>
    </w:p>
    <w:p w14:paraId="4AA66930" w14:textId="07400CDA" w:rsidR="007758BE" w:rsidRPr="00C327F5" w:rsidDel="00E87B5F" w:rsidRDefault="007758BE" w:rsidP="00A91B39">
      <w:pPr>
        <w:ind w:left="720"/>
        <w:rPr>
          <w:del w:id="757" w:author="Alan Hawse" w:date="2017-06-18T12:36:00Z"/>
          <w:rFonts w:ascii="Courier New" w:eastAsia="Times New Roman" w:hAnsi="Courier New" w:cs="Courier New"/>
          <w:color w:val="548DD4"/>
          <w:kern w:val="28"/>
          <w:sz w:val="18"/>
          <w:szCs w:val="18"/>
          <w:rPrChange w:id="758" w:author="Greg Landry" w:date="2017-06-09T15:52:00Z">
            <w:rPr>
              <w:del w:id="759" w:author="Alan Hawse" w:date="2017-06-18T12:36:00Z"/>
            </w:rPr>
          </w:rPrChange>
        </w:rPr>
      </w:pPr>
      <w:del w:id="760" w:author="Alan Hawse" w:date="2017-06-18T12:36:00Z">
        <w:r w:rsidRPr="00C327F5" w:rsidDel="00E87B5F">
          <w:rPr>
            <w:rFonts w:ascii="Courier New" w:eastAsia="Times New Roman" w:hAnsi="Courier New" w:cs="Courier New"/>
            <w:color w:val="548DD4"/>
            <w:kern w:val="28"/>
            <w:sz w:val="18"/>
            <w:szCs w:val="18"/>
            <w:rPrChange w:id="761" w:author="Greg Landry" w:date="2017-06-09T15:52:00Z">
              <w:rPr/>
            </w:rPrChange>
          </w:rPr>
          <w:delText>}</w:delText>
        </w:r>
      </w:del>
    </w:p>
    <w:p w14:paraId="3C70AB79" w14:textId="082658C4" w:rsidR="007758BE" w:rsidDel="00E87B5F" w:rsidRDefault="007758BE" w:rsidP="007758BE">
      <w:pPr>
        <w:rPr>
          <w:del w:id="762" w:author="Alan Hawse" w:date="2017-06-18T12:36:00Z"/>
        </w:rPr>
      </w:pPr>
      <w:del w:id="763" w:author="Alan Hawse" w:date="2017-06-18T12:36:00Z">
        <w:r w:rsidDel="00E87B5F">
          <w:delText>The code fragment assumes that it is a short string that you are receiving and it fits in one packet.  And obviously, there is no error checking.</w:delText>
        </w:r>
      </w:del>
    </w:p>
    <w:p w14:paraId="75D9AA51" w14:textId="6D15E143" w:rsidR="000C17C9" w:rsidDel="00E87B5F" w:rsidRDefault="000C17C9" w:rsidP="007758BE">
      <w:pPr>
        <w:rPr>
          <w:del w:id="764" w:author="Alan Hawse" w:date="2017-06-18T12:36:00Z"/>
        </w:rPr>
      </w:pPr>
      <w:del w:id="765" w:author="Alan Hawse" w:date="2017-06-18T12:36:00Z">
        <w:r w:rsidDel="00E87B5F">
          <w:delText>Note that the server disconnects the socket once it has received a packet</w:delText>
        </w:r>
        <w:r w:rsidR="009F1A17" w:rsidDel="00E87B5F">
          <w:delText xml:space="preserve"> (it does not DELETE the socket, it just disconnects from it)</w:delText>
        </w:r>
        <w:r w:rsidDel="00E87B5F">
          <w:delText xml:space="preserve">. This is commonly done in TCP servers so that </w:delText>
        </w:r>
        <w:r w:rsidR="009F1A17" w:rsidDel="00E87B5F">
          <w:delText xml:space="preserve">socket </w:delText>
        </w:r>
        <w:r w:rsidDel="00E87B5F">
          <w:delText xml:space="preserve">connections are not maintained </w:delText>
        </w:r>
        <w:r w:rsidR="009F1A17" w:rsidDel="00E87B5F">
          <w:delText>when not</w:delText>
        </w:r>
        <w:r w:rsidDel="00E87B5F">
          <w:delText xml:space="preserve"> necessary.</w:delText>
        </w:r>
        <w:r w:rsidR="009F1A17" w:rsidDel="00E87B5F">
          <w:delText xml:space="preserve"> Once the client opens another </w:delText>
        </w:r>
        <w:r w:rsidR="00B3752B" w:rsidDel="00E87B5F">
          <w:delText>connection</w:delText>
        </w:r>
        <w:r w:rsidR="009F1A17" w:rsidDel="00E87B5F">
          <w:delText xml:space="preserve">, the </w:delText>
        </w:r>
        <w:r w:rsidR="009F1A17" w:rsidRPr="00A973A3" w:rsidDel="00E87B5F">
          <w:rPr>
            <w:i/>
          </w:rPr>
          <w:delText>wiced_tcp_accept</w:delText>
        </w:r>
        <w:r w:rsidR="00A973A3" w:rsidRPr="00A973A3" w:rsidDel="00E87B5F">
          <w:rPr>
            <w:i/>
          </w:rPr>
          <w:delText>()</w:delText>
        </w:r>
        <w:r w:rsidR="009F1A17" w:rsidDel="00E87B5F">
          <w:delText xml:space="preserve"> call allows the server to receive the next packet.</w:delText>
        </w:r>
      </w:del>
    </w:p>
    <w:p w14:paraId="193FB8C3" w14:textId="078F508B" w:rsidR="0067507E" w:rsidDel="00E87B5F" w:rsidRDefault="0067507E">
      <w:pPr>
        <w:rPr>
          <w:del w:id="766" w:author="Alan Hawse" w:date="2017-06-18T12:36:00Z"/>
          <w:rFonts w:ascii="Cambria" w:eastAsia="Times New Roman" w:hAnsi="Cambria"/>
          <w:b/>
          <w:bCs/>
          <w:color w:val="4F81BD"/>
        </w:rPr>
      </w:pPr>
      <w:del w:id="767" w:author="Alan Hawse" w:date="2017-06-18T12:36:00Z">
        <w:r w:rsidDel="00E87B5F">
          <w:br w:type="page"/>
        </w:r>
      </w:del>
    </w:p>
    <w:p w14:paraId="31E024B8" w14:textId="0C399CC4" w:rsidR="00154677" w:rsidRDefault="007758BE" w:rsidP="00154677">
      <w:pPr>
        <w:pStyle w:val="Heading3"/>
      </w:pPr>
      <w:r>
        <w:t>W</w:t>
      </w:r>
      <w:r w:rsidR="00154677">
        <w:t>ICED Socket Documentation</w:t>
      </w:r>
    </w:p>
    <w:p w14:paraId="6813C44C" w14:textId="5ED873CF" w:rsidR="00793556" w:rsidRDefault="00793556" w:rsidP="00793556">
      <w:pPr>
        <w:keepNext/>
        <w:ind w:left="360"/>
      </w:pPr>
      <w:r>
        <w:t>The WICED-SDK provides you a library of functions to do Socket based communication.  The WICED documentation on sockets resides in Components</w:t>
      </w:r>
      <w:r w:rsidR="005E1A60">
        <w:t xml:space="preserve"> </w:t>
      </w:r>
      <w:r>
        <w:sym w:font="Wingdings" w:char="F0E0"/>
      </w:r>
      <w:r w:rsidR="005E1A60">
        <w:t xml:space="preserve"> </w:t>
      </w:r>
      <w:r>
        <w:t xml:space="preserve">IP Communication </w:t>
      </w:r>
      <w:r>
        <w:sym w:font="Wingdings" w:char="F0E0"/>
      </w:r>
      <w:r>
        <w:t xml:space="preserve"> TCP</w:t>
      </w:r>
      <w:r w:rsidR="006B1C95">
        <w:t xml:space="preserve">. There are sub-sections for APIs specific for packet communication, buffer communication, stream communication, and server communication. We will mainly deal with </w:t>
      </w:r>
      <w:del w:id="768" w:author="Greg Landry [2]" w:date="2017-08-28T18:01:00Z">
        <w:r w:rsidR="006B1C95" w:rsidDel="0008583A">
          <w:delText xml:space="preserve">packet </w:delText>
        </w:r>
      </w:del>
      <w:ins w:id="769" w:author="Greg Landry [2]" w:date="2017-08-28T18:01:00Z">
        <w:r w:rsidR="0008583A">
          <w:t xml:space="preserve">stream </w:t>
        </w:r>
      </w:ins>
      <w:r w:rsidR="006B1C95">
        <w:t xml:space="preserve">communications, but the advanced exercises will also cover </w:t>
      </w:r>
      <w:del w:id="770" w:author="Greg Landry [2]" w:date="2017-08-28T18:01:00Z">
        <w:r w:rsidR="006B1C95" w:rsidDel="0008583A">
          <w:delText xml:space="preserve">stream </w:delText>
        </w:r>
      </w:del>
      <w:ins w:id="771" w:author="Greg Landry [2]" w:date="2017-08-28T18:01:00Z">
        <w:r w:rsidR="0008583A">
          <w:t xml:space="preserve">socket </w:t>
        </w:r>
      </w:ins>
      <w:r w:rsidR="006B1C95">
        <w:t>and server APIs.</w:t>
      </w:r>
    </w:p>
    <w:p w14:paraId="595E7C76" w14:textId="0E60A4E8" w:rsidR="00793556" w:rsidRDefault="0067507E" w:rsidP="00793556">
      <w:pPr>
        <w:ind w:left="360"/>
        <w:jc w:val="center"/>
      </w:pPr>
      <w:r>
        <w:rPr>
          <w:noProof/>
        </w:rPr>
        <w:drawing>
          <wp:inline distT="0" distB="0" distL="0" distR="0" wp14:anchorId="0F9D34A7" wp14:editId="793E6D80">
            <wp:extent cx="5943600" cy="4932198"/>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1545"/>
                    <a:stretch/>
                  </pic:blipFill>
                  <pic:spPr bwMode="auto">
                    <a:xfrm>
                      <a:off x="0" y="0"/>
                      <a:ext cx="5943600" cy="4932198"/>
                    </a:xfrm>
                    <a:prstGeom prst="rect">
                      <a:avLst/>
                    </a:prstGeom>
                    <a:ln>
                      <a:noFill/>
                    </a:ln>
                    <a:extLst>
                      <a:ext uri="{53640926-AAD7-44D8-BBD7-CCE9431645EC}">
                        <a14:shadowObscured xmlns:a14="http://schemas.microsoft.com/office/drawing/2010/main"/>
                      </a:ext>
                    </a:extLst>
                  </pic:spPr>
                </pic:pic>
              </a:graphicData>
            </a:graphic>
          </wp:inline>
        </w:drawing>
      </w:r>
    </w:p>
    <w:p w14:paraId="18F43FB8" w14:textId="77777777" w:rsidR="00793556" w:rsidRDefault="00793556" w:rsidP="00793556"/>
    <w:p w14:paraId="5ABF0C21" w14:textId="77777777" w:rsidR="0067507E" w:rsidRDefault="0067507E">
      <w:pPr>
        <w:rPr>
          <w:rFonts w:ascii="Cambria" w:eastAsia="Times New Roman" w:hAnsi="Cambria"/>
          <w:b/>
          <w:bCs/>
          <w:color w:val="4F81BD"/>
        </w:rPr>
      </w:pPr>
      <w:r>
        <w:br w:type="page"/>
      </w:r>
    </w:p>
    <w:p w14:paraId="3117ED22" w14:textId="1E211F71" w:rsidR="003A03BF" w:rsidRDefault="007B1C45" w:rsidP="00913728">
      <w:pPr>
        <w:pStyle w:val="Heading3"/>
      </w:pPr>
      <w:ins w:id="772" w:author="Greg Landry [2]" w:date="2017-07-17T16:25:00Z">
        <w:r>
          <w:lastRenderedPageBreak/>
          <w:t xml:space="preserve">Security: </w:t>
        </w:r>
      </w:ins>
      <w:del w:id="773" w:author="Greg Landry" w:date="2017-06-09T15:45:00Z">
        <w:r w:rsidR="00675405" w:rsidDel="005160F8">
          <w:delText xml:space="preserve">(Advanced) </w:delText>
        </w:r>
      </w:del>
      <w:r w:rsidR="003A03BF">
        <w:t>Symmetric and Asymmetric Encryption: A Foundation</w:t>
      </w:r>
    </w:p>
    <w:p w14:paraId="07CE5050" w14:textId="2A88D6E6" w:rsidR="003A03BF" w:rsidRDefault="00546B0B" w:rsidP="003A03BF">
      <w:r>
        <w:t xml:space="preserve">Given that we have the problem that TCP/IP sockets are not encrypted, now what?  </w:t>
      </w:r>
      <w:r w:rsidR="00913728">
        <w:t xml:space="preserve">When you see “HTTPS” in your browser window, the “S” stands for Secure. </w:t>
      </w:r>
      <w:r w:rsidR="003A03BF">
        <w:t xml:space="preserve"> The reason it is called Secure is that it uses an encrypted channel for all communication.  But how can that be?  How do you get a secure channel going?  And what does it mean to have a secure channel?  What is secure?  This </w:t>
      </w:r>
      <w:r w:rsidR="00515081">
        <w:t xml:space="preserve">is </w:t>
      </w:r>
      <w:del w:id="774" w:author="Greg Landry" w:date="2017-06-12T08:28:00Z">
        <w:r w:rsidR="003A03BF" w:rsidDel="003738DB">
          <w:delText xml:space="preserve">be </w:delText>
        </w:r>
      </w:del>
      <w:r w:rsidR="003A03BF">
        <w:t>a very complicated topic</w:t>
      </w:r>
      <w:r w:rsidR="00515081">
        <w:t>,</w:t>
      </w:r>
      <w:r w:rsidR="003A03BF">
        <w:t xml:space="preserve"> as establishing a fundamental mathematical understanding of encryption requires competence in advanced mathematics that is far beyond </w:t>
      </w:r>
      <w:r w:rsidR="00515081">
        <w:t>almost everyone</w:t>
      </w:r>
      <w:r w:rsidR="003A03BF">
        <w:t>.</w:t>
      </w:r>
      <w:del w:id="775" w:author="Greg Landry" w:date="2017-06-12T08:28:00Z">
        <w:r w:rsidR="003A03BF" w:rsidDel="00513FD4">
          <w:delText xml:space="preserve"> </w:delText>
        </w:r>
      </w:del>
      <w:r w:rsidR="003A03BF">
        <w:t xml:space="preserve"> It is also beyond what there is room to type in this </w:t>
      </w:r>
      <w:r w:rsidR="00F115A1">
        <w:t>manual</w:t>
      </w:r>
      <w:r w:rsidR="003A03BF">
        <w:t>.  It is also far beyond what I have the ability to explain.  But, don’t despair.  The practical aspects of getting this going are actually pretty simple.</w:t>
      </w:r>
    </w:p>
    <w:p w14:paraId="139A97FA" w14:textId="40EF9D45" w:rsidR="003A03BF" w:rsidRDefault="003A03BF" w:rsidP="003A03BF">
      <w:r>
        <w:t xml:space="preserve">All encryption does the same thing.  It takes un-encrypted data, combines it with a key, and runs it through an encryption algorithm to produce encrypted data.  </w:t>
      </w:r>
      <w:r w:rsidR="00913B3F">
        <w:t>The original data is called plain or clear text and the encrypted data is known as “cipher-text”.</w:t>
      </w:r>
      <w:r w:rsidR="00BC13B0">
        <w:t xml:space="preserve">  </w:t>
      </w:r>
      <w:r>
        <w:t xml:space="preserve">You then transmit the </w:t>
      </w:r>
      <w:r w:rsidR="00913B3F">
        <w:t>cipher-text</w:t>
      </w:r>
      <w:r>
        <w:t xml:space="preserve"> over the network.  When the other side receives the data it decrypts the </w:t>
      </w:r>
      <w:r w:rsidR="00934F5C">
        <w:t>cipher-text</w:t>
      </w:r>
      <w:r>
        <w:t xml:space="preserve"> by combining it with a key, and running the decrypt algorithm</w:t>
      </w:r>
      <w:r w:rsidR="00913B3F">
        <w:t xml:space="preserve"> to produce clear-text</w:t>
      </w:r>
      <w:r w:rsidR="00934F5C">
        <w:t xml:space="preserve"> </w:t>
      </w:r>
      <w:r w:rsidR="00515081">
        <w:t xml:space="preserve">- </w:t>
      </w:r>
      <w:r w:rsidR="00934F5C">
        <w:t>a.k.a</w:t>
      </w:r>
      <w:r w:rsidR="00515081">
        <w:t>.</w:t>
      </w:r>
      <w:r w:rsidR="00934F5C">
        <w:t xml:space="preserve"> </w:t>
      </w:r>
      <w:r w:rsidR="00913B3F">
        <w:t>the original data</w:t>
      </w:r>
      <w:r>
        <w:t>.</w:t>
      </w:r>
    </w:p>
    <w:p w14:paraId="1D4F2773" w14:textId="4371381B" w:rsidR="003A03BF" w:rsidRDefault="003A03BF" w:rsidP="003A03BF">
      <w:r>
        <w:t>There are two types of encryption schemes, symmetric and asymmetric.</w:t>
      </w:r>
    </w:p>
    <w:p w14:paraId="721EE442" w14:textId="3F8B79E9" w:rsidR="003A03BF" w:rsidRDefault="00A84B53" w:rsidP="003A03BF">
      <w:hyperlink r:id="rId15" w:history="1">
        <w:r w:rsidR="003A03BF" w:rsidRPr="00F115A1">
          <w:rPr>
            <w:rStyle w:val="Hyperlink"/>
          </w:rPr>
          <w:t>Symmetric</w:t>
        </w:r>
      </w:hyperlink>
      <w:r w:rsidR="003A03BF">
        <w:t xml:space="preserve"> means that both sides use the same key.  That is, the key that you encrypt with is the same as the key you </w:t>
      </w:r>
      <w:r w:rsidR="00AD5D66">
        <w:t>de</w:t>
      </w:r>
      <w:r w:rsidR="003A03BF">
        <w:t xml:space="preserve">crypt with.  Examples of this type of encryption include </w:t>
      </w:r>
      <w:hyperlink r:id="rId16" w:history="1">
        <w:r w:rsidR="003A03BF" w:rsidRPr="00992320">
          <w:rPr>
            <w:rStyle w:val="Hyperlink"/>
          </w:rPr>
          <w:t>AES</w:t>
        </w:r>
      </w:hyperlink>
      <w:r w:rsidR="003A03BF">
        <w:t xml:space="preserve"> and </w:t>
      </w:r>
      <w:hyperlink r:id="rId17" w:history="1">
        <w:r w:rsidR="003A03BF" w:rsidRPr="00992320">
          <w:rPr>
            <w:rStyle w:val="Hyperlink"/>
          </w:rPr>
          <w:t>DES</w:t>
        </w:r>
      </w:hyperlink>
      <w:r w:rsidR="003A03BF">
        <w:t xml:space="preserve">.  </w:t>
      </w:r>
      <w:r w:rsidR="00992320">
        <w:t>Symmetric</w:t>
      </w:r>
      <w:r w:rsidR="003A03BF">
        <w:t xml:space="preserve"> encryption is preferred because it is very fast and secure.  </w:t>
      </w:r>
      <w:r w:rsidR="00F115A1">
        <w:t xml:space="preserve">Unfortunately, </w:t>
      </w:r>
      <w:r w:rsidR="003A03BF">
        <w:t>both sides need to know the key before you can use it</w:t>
      </w:r>
      <w:ins w:id="776" w:author="Greg Landry" w:date="2017-06-12T08:29:00Z">
        <w:r w:rsidR="002765CD">
          <w:t xml:space="preserve"> -</w:t>
        </w:r>
      </w:ins>
      <w:del w:id="777" w:author="Greg Landry" w:date="2017-06-12T08:29:00Z">
        <w:r w:rsidR="00C346C2" w:rsidDel="002765CD">
          <w:delText>,</w:delText>
        </w:r>
      </w:del>
      <w:r w:rsidR="00BC13B0">
        <w:t xml:space="preserve"> remember,</w:t>
      </w:r>
      <w:r w:rsidR="00F115A1">
        <w:t xml:space="preserve"> the encrypt key is exactly the same as the decrypt key</w:t>
      </w:r>
      <w:r w:rsidR="003A03BF">
        <w:t xml:space="preserve">.  </w:t>
      </w:r>
      <w:r w:rsidR="00F115A1">
        <w:t>The problem is, i</w:t>
      </w:r>
      <w:r w:rsidR="003A03BF">
        <w:t>f you have never talked before how do you get both sides to know the key?</w:t>
      </w:r>
      <w:r w:rsidR="00913B3F">
        <w:t xml:space="preserve"> The other problem with symmetric key cryptography is that once the key is lost or compromised, the </w:t>
      </w:r>
      <w:r w:rsidR="00BC13B0">
        <w:t xml:space="preserve">entire </w:t>
      </w:r>
      <w:r w:rsidR="00913B3F">
        <w:t xml:space="preserve">system </w:t>
      </w:r>
      <w:r w:rsidR="00BC13B0">
        <w:t>is</w:t>
      </w:r>
      <w:r w:rsidR="00913B3F">
        <w:t xml:space="preserve"> compromised as well. </w:t>
      </w:r>
    </w:p>
    <w:p w14:paraId="59B55DBE" w14:textId="5A8D6453" w:rsidR="003A03BF" w:rsidRDefault="00A84B53" w:rsidP="003A03BF">
      <w:hyperlink r:id="rId18" w:history="1">
        <w:r w:rsidR="003A03BF" w:rsidRPr="00992320">
          <w:rPr>
            <w:rStyle w:val="Hyperlink"/>
          </w:rPr>
          <w:t>Asymmetric</w:t>
        </w:r>
      </w:hyperlink>
      <w:r w:rsidR="003A03BF">
        <w:t xml:space="preserve">, often called Public Key, encryption techniques use two keys that are mathematically related.  The keys are often referred to as the “public” and the “private” keys.  The private key can be used to decrypt data that </w:t>
      </w:r>
      <w:r w:rsidR="00F115A1">
        <w:t>the public key encrypted and vice</w:t>
      </w:r>
      <w:r w:rsidR="003A03BF">
        <w:t xml:space="preserve"> versa.  This is super cool because you can give out your public key to everyone, </w:t>
      </w:r>
      <w:del w:id="778" w:author="Greg Landry" w:date="2017-06-12T08:29:00Z">
        <w:r w:rsidR="003A03BF" w:rsidDel="00E35355">
          <w:delText xml:space="preserve">they </w:delText>
        </w:r>
      </w:del>
      <w:ins w:id="779" w:author="Greg Landry" w:date="2017-06-12T08:29:00Z">
        <w:r w:rsidR="00E35355">
          <w:t xml:space="preserve">someone else </w:t>
        </w:r>
      </w:ins>
      <w:r w:rsidR="003A03BF">
        <w:t>can encrypt data</w:t>
      </w:r>
      <w:r w:rsidR="00C346C2">
        <w:t xml:space="preserve"> using your public key</w:t>
      </w:r>
      <w:r w:rsidR="003A03BF">
        <w:t xml:space="preserve">, then only your private key can be used to decrypt it.  </w:t>
      </w:r>
      <w:r w:rsidR="00E11013">
        <w:t xml:space="preserve">What is amazing about Asymmetric encryption is that even </w:t>
      </w:r>
      <w:r w:rsidR="00515081">
        <w:t xml:space="preserve">when you know </w:t>
      </w:r>
      <w:r w:rsidR="00E11013">
        <w:t>the Public key you can</w:t>
      </w:r>
      <w:r w:rsidR="00515081">
        <w:t>’</w:t>
      </w:r>
      <w:r w:rsidR="00E11013">
        <w:t>t figure out the private key (</w:t>
      </w:r>
      <w:r w:rsidR="002D54F4">
        <w:t>one-way function</w:t>
      </w:r>
      <w:r w:rsidR="00E11013">
        <w:t xml:space="preserve">). </w:t>
      </w:r>
      <w:r w:rsidR="003A03BF">
        <w:t>The problem with this encryption technique is that it is slow</w:t>
      </w:r>
      <w:r w:rsidR="00913B3F">
        <w:t xml:space="preserve"> and requires large key storage on the device (usually in FLASH) to store the public key (</w:t>
      </w:r>
      <w:r w:rsidR="00C346C2">
        <w:t xml:space="preserve">e.g. </w:t>
      </w:r>
      <w:r w:rsidR="00913B3F">
        <w:t>192 bytes for PGP)</w:t>
      </w:r>
      <w:r w:rsidR="00934F5C">
        <w:t>.</w:t>
      </w:r>
    </w:p>
    <w:p w14:paraId="578AAF7E" w14:textId="1D12C78A" w:rsidR="003A03BF" w:rsidRDefault="003A03BF" w:rsidP="003A03BF">
      <w:r>
        <w:t>What now?  The most commo</w:t>
      </w:r>
      <w:r w:rsidR="00E11013">
        <w:t>n technique to communicate is</w:t>
      </w:r>
      <w:r w:rsidR="00BC13B0">
        <w:t xml:space="preserve"> </w:t>
      </w:r>
      <w:r w:rsidR="00515081">
        <w:t xml:space="preserve">to </w:t>
      </w:r>
      <w:r w:rsidR="00BC13B0">
        <w:t xml:space="preserve">use public key encryption to pass a private symmetric key which </w:t>
      </w:r>
      <w:del w:id="780" w:author="Greg Landry" w:date="2017-06-12T08:30:00Z">
        <w:r w:rsidR="00BC13B0" w:rsidDel="00E35355">
          <w:delText xml:space="preserve">will </w:delText>
        </w:r>
      </w:del>
      <w:ins w:id="781" w:author="Greg Landry" w:date="2017-06-12T08:30:00Z">
        <w:r w:rsidR="00E35355">
          <w:t xml:space="preserve">is </w:t>
        </w:r>
      </w:ins>
      <w:r w:rsidR="00BC13B0">
        <w:t xml:space="preserve">then </w:t>
      </w:r>
      <w:del w:id="782" w:author="Greg Landry" w:date="2017-06-12T08:30:00Z">
        <w:r w:rsidR="00BC13B0" w:rsidDel="00E35355">
          <w:delText xml:space="preserve">be </w:delText>
        </w:r>
      </w:del>
      <w:r w:rsidR="00BC13B0">
        <w:t>used for the rest of the communication</w:t>
      </w:r>
      <w:r w:rsidR="00E11013">
        <w:t>:</w:t>
      </w:r>
    </w:p>
    <w:p w14:paraId="7E7B6443" w14:textId="77777777" w:rsidR="003A03BF" w:rsidRDefault="003A03BF" w:rsidP="00EA3121">
      <w:pPr>
        <w:pStyle w:val="ListParagraph"/>
        <w:numPr>
          <w:ilvl w:val="0"/>
          <w:numId w:val="1"/>
        </w:numPr>
      </w:pPr>
      <w:r>
        <w:t>You open an unencrypted connection to a server</w:t>
      </w:r>
    </w:p>
    <w:p w14:paraId="06DB7520" w14:textId="3137E20E" w:rsidR="00F74D6B" w:rsidRDefault="003A03BF" w:rsidP="00EA3121">
      <w:pPr>
        <w:pStyle w:val="ListParagraph"/>
        <w:numPr>
          <w:ilvl w:val="0"/>
          <w:numId w:val="1"/>
        </w:numPr>
        <w:rPr>
          <w:ins w:id="783" w:author="Alan Hawse" w:date="2017-07-17T11:03:00Z"/>
        </w:rPr>
      </w:pPr>
      <w:del w:id="784" w:author="Alan Hawse" w:date="2017-07-17T11:02:00Z">
        <w:r w:rsidDel="00F74D6B">
          <w:delText>You give out you</w:delText>
        </w:r>
      </w:del>
      <w:ins w:id="785" w:author="Alan Hawse" w:date="2017-07-17T11:02:00Z">
        <w:r w:rsidR="00F74D6B">
          <w:t xml:space="preserve">The server sends you </w:t>
        </w:r>
      </w:ins>
      <w:del w:id="786" w:author="Alan Hawse" w:date="2017-07-17T11:02:00Z">
        <w:r w:rsidDel="00F74D6B">
          <w:delText xml:space="preserve">r </w:delText>
        </w:r>
      </w:del>
      <w:ins w:id="787" w:author="Alan Hawse" w:date="2017-07-17T11:02:00Z">
        <w:r w:rsidR="00F74D6B">
          <w:t xml:space="preserve">its </w:t>
        </w:r>
      </w:ins>
      <w:r>
        <w:t>public key</w:t>
      </w:r>
      <w:del w:id="788" w:author="Alan Hawse" w:date="2017-07-17T11:03:00Z">
        <w:r w:rsidDel="00F74D6B">
          <w:delText xml:space="preserve"> </w:delText>
        </w:r>
      </w:del>
    </w:p>
    <w:p w14:paraId="5EC26955" w14:textId="28E378B3" w:rsidR="003A03BF" w:rsidDel="00F74D6B" w:rsidRDefault="003A03BF" w:rsidP="00EA3121">
      <w:pPr>
        <w:pStyle w:val="ListParagraph"/>
        <w:numPr>
          <w:ilvl w:val="0"/>
          <w:numId w:val="1"/>
        </w:numPr>
        <w:rPr>
          <w:del w:id="789" w:author="Alan Hawse" w:date="2017-07-17T11:03:00Z"/>
        </w:rPr>
      </w:pPr>
      <w:del w:id="790" w:author="Alan Hawse" w:date="2017-07-17T11:02:00Z">
        <w:r w:rsidDel="00F74D6B">
          <w:delText>to the server</w:delText>
        </w:r>
        <w:r w:rsidR="002D54F4" w:rsidDel="00F74D6B">
          <w:delText xml:space="preserve"> </w:delText>
        </w:r>
      </w:del>
    </w:p>
    <w:p w14:paraId="634FB99E" w14:textId="7E0DAC53" w:rsidR="003A03BF" w:rsidRDefault="003A03BF" w:rsidP="00EA3121">
      <w:pPr>
        <w:pStyle w:val="ListParagraph"/>
        <w:numPr>
          <w:ilvl w:val="0"/>
          <w:numId w:val="1"/>
        </w:numPr>
      </w:pPr>
      <w:r>
        <w:t xml:space="preserve">The </w:t>
      </w:r>
      <w:del w:id="791" w:author="Alan Hawse" w:date="2017-07-17T11:03:00Z">
        <w:r w:rsidDel="00F74D6B">
          <w:delText>server</w:delText>
        </w:r>
      </w:del>
      <w:ins w:id="792" w:author="Alan Hawse" w:date="2017-07-17T11:03:00Z">
        <w:r w:rsidR="00F74D6B">
          <w:t>client</w:t>
        </w:r>
      </w:ins>
      <w:r>
        <w:t xml:space="preserve"> </w:t>
      </w:r>
      <w:del w:id="793" w:author="Greg Landry" w:date="2017-06-12T08:30:00Z">
        <w:r w:rsidDel="001C624C">
          <w:delText xml:space="preserve">then </w:delText>
        </w:r>
      </w:del>
      <w:r>
        <w:t>creates a random symmetric key</w:t>
      </w:r>
    </w:p>
    <w:p w14:paraId="0490D724" w14:textId="3EC90D3A" w:rsidR="003A03BF" w:rsidRDefault="003A03BF" w:rsidP="00EA3121">
      <w:pPr>
        <w:pStyle w:val="ListParagraph"/>
        <w:numPr>
          <w:ilvl w:val="0"/>
          <w:numId w:val="1"/>
        </w:numPr>
      </w:pPr>
      <w:r>
        <w:t xml:space="preserve">The </w:t>
      </w:r>
      <w:del w:id="794" w:author="Alan Hawse" w:date="2017-07-17T11:03:00Z">
        <w:r w:rsidDel="00F74D6B">
          <w:delText xml:space="preserve">server </w:delText>
        </w:r>
      </w:del>
      <w:ins w:id="795" w:author="Alan Hawse" w:date="2017-07-17T11:03:00Z">
        <w:r w:rsidR="00F74D6B">
          <w:t xml:space="preserve">client </w:t>
        </w:r>
      </w:ins>
      <w:del w:id="796" w:author="Greg Landry" w:date="2017-06-12T08:30:00Z">
        <w:r w:rsidDel="001C624C">
          <w:delText xml:space="preserve">then </w:delText>
        </w:r>
      </w:del>
      <w:r>
        <w:t xml:space="preserve">encrypts its newly created random symmetric key using </w:t>
      </w:r>
      <w:del w:id="797" w:author="Alan Hawse" w:date="2017-07-17T11:03:00Z">
        <w:r w:rsidDel="00F74D6B">
          <w:delText>your</w:delText>
        </w:r>
      </w:del>
      <w:ins w:id="798" w:author="Alan Hawse" w:date="2017-07-17T11:03:00Z">
        <w:r w:rsidR="00F74D6B">
          <w:t>the server</w:t>
        </w:r>
      </w:ins>
      <w:r>
        <w:t xml:space="preserve"> public key and sends it back to </w:t>
      </w:r>
      <w:del w:id="799" w:author="Alan Hawse" w:date="2017-07-17T11:04:00Z">
        <w:r w:rsidDel="00F74D6B">
          <w:delText>you</w:delText>
        </w:r>
      </w:del>
      <w:ins w:id="800" w:author="Alan Hawse" w:date="2017-07-17T11:04:00Z">
        <w:r w:rsidR="00F74D6B">
          <w:t>server</w:t>
        </w:r>
      </w:ins>
    </w:p>
    <w:p w14:paraId="439A3367" w14:textId="2DCF35D9" w:rsidR="003A03BF" w:rsidDel="0059243D" w:rsidRDefault="003A03BF">
      <w:pPr>
        <w:pStyle w:val="ListParagraph"/>
        <w:numPr>
          <w:ilvl w:val="0"/>
          <w:numId w:val="1"/>
        </w:numPr>
        <w:rPr>
          <w:del w:id="801" w:author="Alan Hawse" w:date="2017-07-17T11:26:00Z"/>
        </w:rPr>
      </w:pPr>
      <w:del w:id="802" w:author="Alan Hawse" w:date="2017-07-17T11:25:00Z">
        <w:r w:rsidDel="0059243D">
          <w:delText>You use</w:delText>
        </w:r>
      </w:del>
      <w:ins w:id="803" w:author="Alan Hawse" w:date="2017-07-17T11:25:00Z">
        <w:r w:rsidR="0059243D">
          <w:t xml:space="preserve">The Server decrypts </w:t>
        </w:r>
      </w:ins>
      <w:ins w:id="804" w:author="Alan Hawse" w:date="2017-07-17T11:26:00Z">
        <w:r w:rsidR="0059243D">
          <w:t xml:space="preserve">the symmetric key </w:t>
        </w:r>
      </w:ins>
      <w:ins w:id="805" w:author="Alan Hawse" w:date="2017-07-17T11:25:00Z">
        <w:r w:rsidR="0059243D">
          <w:t>using its private key</w:t>
        </w:r>
      </w:ins>
      <w:del w:id="806" w:author="Alan Hawse" w:date="2017-07-17T11:25:00Z">
        <w:r w:rsidDel="0059243D">
          <w:delText xml:space="preserve"> your private key to decrypt </w:delText>
        </w:r>
      </w:del>
      <w:del w:id="807" w:author="Alan Hawse" w:date="2017-07-17T11:26:00Z">
        <w:r w:rsidDel="0059243D">
          <w:delText>the symmetric key</w:delText>
        </w:r>
      </w:del>
    </w:p>
    <w:p w14:paraId="015198A2" w14:textId="77777777" w:rsidR="0059243D" w:rsidRDefault="0059243D">
      <w:pPr>
        <w:pStyle w:val="ListParagraph"/>
        <w:numPr>
          <w:ilvl w:val="0"/>
          <w:numId w:val="1"/>
        </w:numPr>
        <w:rPr>
          <w:ins w:id="808" w:author="Alan Hawse" w:date="2017-07-17T11:26:00Z"/>
        </w:rPr>
      </w:pPr>
    </w:p>
    <w:p w14:paraId="0DB2E085" w14:textId="77777777" w:rsidR="003A03BF" w:rsidRDefault="003A03BF">
      <w:pPr>
        <w:pStyle w:val="ListParagraph"/>
        <w:numPr>
          <w:ilvl w:val="0"/>
          <w:numId w:val="1"/>
        </w:numPr>
        <w:rPr>
          <w:ins w:id="809" w:author="Alan Hawse" w:date="2017-07-17T11:24:00Z"/>
        </w:rPr>
      </w:pPr>
      <w:r>
        <w:t>You open a new channel using symmetric key encryption</w:t>
      </w:r>
    </w:p>
    <w:p w14:paraId="6448E624" w14:textId="43C42AF9" w:rsidR="00E7592D" w:rsidRDefault="002E5428">
      <w:pPr>
        <w:jc w:val="center"/>
        <w:pPrChange w:id="810" w:author="Greg Landry [2]" w:date="2017-07-18T19:47:00Z">
          <w:pPr>
            <w:pStyle w:val="ListParagraph"/>
            <w:numPr>
              <w:numId w:val="1"/>
            </w:numPr>
            <w:ind w:hanging="360"/>
          </w:pPr>
        </w:pPrChange>
      </w:pPr>
      <w:ins w:id="811" w:author="Greg Landry [2]" w:date="2017-08-29T08:36:00Z">
        <w:r>
          <w:rPr>
            <w:noProof/>
          </w:rPr>
          <w:lastRenderedPageBreak/>
          <w:drawing>
            <wp:inline distT="0" distB="0" distL="0" distR="0" wp14:anchorId="477C2C78" wp14:editId="69FCDE34">
              <wp:extent cx="4847474" cy="3571875"/>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56106" cy="3578235"/>
                      </a:xfrm>
                      <a:prstGeom prst="rect">
                        <a:avLst/>
                      </a:prstGeom>
                      <a:noFill/>
                    </pic:spPr>
                  </pic:pic>
                </a:graphicData>
              </a:graphic>
            </wp:inline>
          </w:drawing>
        </w:r>
      </w:ins>
      <w:ins w:id="812" w:author="Alan Hawse" w:date="2017-07-17T11:25:00Z">
        <w:del w:id="813" w:author="Greg Landry [2]" w:date="2017-08-29T08:34:00Z">
          <w:r w:rsidR="0059243D" w:rsidRPr="0059243D" w:rsidDel="00B57339">
            <w:rPr>
              <w:noProof/>
            </w:rPr>
            <w:drawing>
              <wp:inline distT="0" distB="0" distL="0" distR="0" wp14:anchorId="6483D04B" wp14:editId="2AE0E651">
                <wp:extent cx="4533900" cy="3609223"/>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35929" cy="3610838"/>
                        </a:xfrm>
                        <a:prstGeom prst="rect">
                          <a:avLst/>
                        </a:prstGeom>
                      </pic:spPr>
                    </pic:pic>
                  </a:graphicData>
                </a:graphic>
              </wp:inline>
            </w:drawing>
          </w:r>
        </w:del>
      </w:ins>
    </w:p>
    <w:p w14:paraId="3F0AF06E" w14:textId="77777777" w:rsidR="00913728" w:rsidDel="00BE4A97" w:rsidRDefault="00913728" w:rsidP="00913728">
      <w:pPr>
        <w:pStyle w:val="ListParagraph"/>
        <w:rPr>
          <w:del w:id="814" w:author="Greg Landry [2]" w:date="2017-07-18T19:47:00Z"/>
        </w:rPr>
      </w:pPr>
    </w:p>
    <w:p w14:paraId="3FE88CF8" w14:textId="117DD91B" w:rsidR="003A03BF" w:rsidDel="00BE4A97" w:rsidRDefault="00913728" w:rsidP="003A03BF">
      <w:pPr>
        <w:rPr>
          <w:del w:id="815" w:author="Greg Landry [2]" w:date="2017-07-18T19:47:00Z"/>
        </w:rPr>
      </w:pPr>
      <w:del w:id="816" w:author="Greg Landry [2]" w:date="2017-07-18T19:47:00Z">
        <w:r w:rsidDel="00BE4A97">
          <w:rPr>
            <w:noProof/>
          </w:rPr>
          <w:drawing>
            <wp:inline distT="0" distB="0" distL="0" distR="0" wp14:anchorId="1D6B120C" wp14:editId="7D41F0E9">
              <wp:extent cx="5940425" cy="2430145"/>
              <wp:effectExtent l="0" t="0" r="3175" b="8255"/>
              <wp:docPr id="2" name="Picture 2" descr="../../../../../Downloads/public-key-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public-key-exchan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2430145"/>
                      </a:xfrm>
                      <a:prstGeom prst="rect">
                        <a:avLst/>
                      </a:prstGeom>
                      <a:noFill/>
                      <a:ln>
                        <a:noFill/>
                      </a:ln>
                    </pic:spPr>
                  </pic:pic>
                </a:graphicData>
              </a:graphic>
            </wp:inline>
          </w:drawing>
        </w:r>
      </w:del>
    </w:p>
    <w:p w14:paraId="21B686C7" w14:textId="77777777" w:rsidR="00913728" w:rsidRDefault="00913728" w:rsidP="003A03BF"/>
    <w:p w14:paraId="38B171A7" w14:textId="46F6D406" w:rsidR="003A03BF" w:rsidRDefault="003A03BF" w:rsidP="003A03BF">
      <w:r>
        <w:t xml:space="preserve">This scheme is completely effective against eavesdropping.  </w:t>
      </w:r>
      <w:r w:rsidR="00BC13B0">
        <w:t>But, w</w:t>
      </w:r>
      <w:r>
        <w:t>hat happens if someone eavesdrops the original public key?  That is OK because they won’t have the “</w:t>
      </w:r>
      <w:del w:id="817" w:author="Alan Hawse" w:date="2017-07-17T11:26:00Z">
        <w:r w:rsidDel="0059243D">
          <w:delText xml:space="preserve">client </w:delText>
        </w:r>
      </w:del>
      <w:ins w:id="818" w:author="Alan Hawse" w:date="2017-07-17T11:26:00Z">
        <w:r w:rsidR="0059243D">
          <w:t xml:space="preserve">server </w:t>
        </w:r>
      </w:ins>
      <w:r>
        <w:t xml:space="preserve">private key” required to decrypt the symmetric key.  </w:t>
      </w:r>
      <w:r w:rsidR="00F115A1">
        <w:t>So, what</w:t>
      </w:r>
      <w:r w:rsidR="00AD5D66">
        <w:t>’</w:t>
      </w:r>
      <w:r w:rsidR="00F115A1">
        <w:t xml:space="preserve">s the hitch?  </w:t>
      </w:r>
      <w:r>
        <w:t>What this scheme doesn’t work against is called man-in-the-middle (MIM).  An MIM attack works by</w:t>
      </w:r>
      <w:r w:rsidR="00E11013">
        <w:t>:</w:t>
      </w:r>
    </w:p>
    <w:p w14:paraId="0A61F0CF" w14:textId="2AEBC73B" w:rsidR="003A03BF" w:rsidRDefault="003A03BF" w:rsidP="00EA3121">
      <w:pPr>
        <w:pStyle w:val="ListParagraph"/>
        <w:numPr>
          <w:ilvl w:val="0"/>
          <w:numId w:val="2"/>
        </w:numPr>
      </w:pPr>
      <w:r>
        <w:t xml:space="preserve">You open an unencrypted connection to a </w:t>
      </w:r>
      <w:del w:id="819" w:author="Alan Hawse" w:date="2017-07-17T11:28:00Z">
        <w:r w:rsidDel="0059243D">
          <w:delText xml:space="preserve">server </w:delText>
        </w:r>
      </w:del>
      <w:ins w:id="820" w:author="Alan Hawse" w:date="2017-07-17T11:28:00Z">
        <w:r w:rsidR="0059243D">
          <w:t xml:space="preserve">Server </w:t>
        </w:r>
      </w:ins>
      <w:r>
        <w:t>[but it really turns out that it is a MIM]</w:t>
      </w:r>
    </w:p>
    <w:p w14:paraId="6A5FE035" w14:textId="33CF0846" w:rsidR="003A03BF" w:rsidDel="0059243D" w:rsidRDefault="003A03BF" w:rsidP="00EA3121">
      <w:pPr>
        <w:pStyle w:val="ListParagraph"/>
        <w:numPr>
          <w:ilvl w:val="0"/>
          <w:numId w:val="2"/>
        </w:numPr>
        <w:rPr>
          <w:del w:id="821" w:author="Alan Hawse" w:date="2017-07-17T11:27:00Z"/>
        </w:rPr>
      </w:pPr>
      <w:del w:id="822" w:author="Alan Hawse" w:date="2017-07-17T11:27:00Z">
        <w:r w:rsidDel="0059243D">
          <w:delText>You send your public key to the MIM</w:delText>
        </w:r>
      </w:del>
    </w:p>
    <w:p w14:paraId="7B293521" w14:textId="542A9F69" w:rsidR="003A03BF" w:rsidRDefault="003A03BF" w:rsidP="00EA3121">
      <w:pPr>
        <w:pStyle w:val="ListParagraph"/>
        <w:numPr>
          <w:ilvl w:val="0"/>
          <w:numId w:val="2"/>
        </w:numPr>
      </w:pPr>
      <w:r>
        <w:t xml:space="preserve">The MIM opens a channel to the </w:t>
      </w:r>
      <w:del w:id="823" w:author="Alan Hawse" w:date="2017-07-17T11:28:00Z">
        <w:r w:rsidDel="0059243D">
          <w:delText>server</w:delText>
        </w:r>
      </w:del>
      <w:ins w:id="824" w:author="Alan Hawse" w:date="2017-07-17T11:28:00Z">
        <w:r w:rsidR="0059243D">
          <w:t>Server</w:t>
        </w:r>
      </w:ins>
    </w:p>
    <w:p w14:paraId="76E8380F" w14:textId="5B6325BC" w:rsidR="003A03BF" w:rsidDel="0059243D" w:rsidRDefault="003A03BF" w:rsidP="00EA3121">
      <w:pPr>
        <w:pStyle w:val="ListParagraph"/>
        <w:numPr>
          <w:ilvl w:val="0"/>
          <w:numId w:val="2"/>
        </w:numPr>
        <w:rPr>
          <w:del w:id="825" w:author="Alan Hawse" w:date="2017-07-17T11:28:00Z"/>
        </w:rPr>
      </w:pPr>
      <w:del w:id="826" w:author="Alan Hawse" w:date="2017-07-17T11:28:00Z">
        <w:r w:rsidDel="0059243D">
          <w:delText>The MIM sends its public key to the server</w:delText>
        </w:r>
      </w:del>
    </w:p>
    <w:p w14:paraId="79572CC8" w14:textId="4E5E57E3" w:rsidR="0059243D" w:rsidRDefault="003A03BF">
      <w:pPr>
        <w:pStyle w:val="ListParagraph"/>
        <w:numPr>
          <w:ilvl w:val="0"/>
          <w:numId w:val="2"/>
        </w:numPr>
        <w:rPr>
          <w:ins w:id="827" w:author="Alan Hawse" w:date="2017-07-17T11:28:00Z"/>
        </w:rPr>
      </w:pPr>
      <w:r>
        <w:t xml:space="preserve">The Server </w:t>
      </w:r>
      <w:ins w:id="828" w:author="Alan Hawse" w:date="2017-07-17T11:28:00Z">
        <w:r w:rsidR="0059243D">
          <w:t>sends its public key to the MIM</w:t>
        </w:r>
      </w:ins>
    </w:p>
    <w:p w14:paraId="61A8B98D" w14:textId="77777777" w:rsidR="0059243D" w:rsidRDefault="0059243D">
      <w:pPr>
        <w:pStyle w:val="ListParagraph"/>
        <w:numPr>
          <w:ilvl w:val="0"/>
          <w:numId w:val="44"/>
        </w:numPr>
        <w:rPr>
          <w:ins w:id="829" w:author="Alan Hawse" w:date="2017-07-17T11:29:00Z"/>
        </w:rPr>
        <w:pPrChange w:id="830" w:author="Alan Hawse" w:date="2017-07-17T11:29:00Z">
          <w:pPr>
            <w:pStyle w:val="ListParagraph"/>
            <w:numPr>
              <w:numId w:val="2"/>
            </w:numPr>
            <w:ind w:hanging="360"/>
          </w:pPr>
        </w:pPrChange>
      </w:pPr>
      <w:ins w:id="831" w:author="Alan Hawse" w:date="2017-07-17T11:28:00Z">
        <w:r>
          <w:t xml:space="preserve">The MIM then sends its public key to the </w:t>
        </w:r>
      </w:ins>
      <w:ins w:id="832" w:author="Alan Hawse" w:date="2017-07-17T11:29:00Z">
        <w:r>
          <w:t>C</w:t>
        </w:r>
      </w:ins>
      <w:ins w:id="833" w:author="Alan Hawse" w:date="2017-07-17T11:28:00Z">
        <w:r>
          <w:t>lient</w:t>
        </w:r>
      </w:ins>
    </w:p>
    <w:p w14:paraId="029E78B5" w14:textId="77777777" w:rsidR="0059243D" w:rsidRDefault="0059243D">
      <w:pPr>
        <w:pStyle w:val="ListParagraph"/>
        <w:numPr>
          <w:ilvl w:val="0"/>
          <w:numId w:val="44"/>
        </w:numPr>
        <w:rPr>
          <w:ins w:id="834" w:author="Alan Hawse" w:date="2017-07-17T11:29:00Z"/>
        </w:rPr>
        <w:pPrChange w:id="835" w:author="Alan Hawse" w:date="2017-07-17T11:29:00Z">
          <w:pPr>
            <w:pStyle w:val="ListParagraph"/>
            <w:numPr>
              <w:numId w:val="2"/>
            </w:numPr>
            <w:ind w:hanging="360"/>
          </w:pPr>
        </w:pPrChange>
      </w:pPr>
      <w:ins w:id="836" w:author="Alan Hawse" w:date="2017-07-17T11:29:00Z">
        <w:r>
          <w:t>The Client creates a random symmetric key, encrypts it with the MIM Public key (which it thinks is really the Server Public Key)</w:t>
        </w:r>
      </w:ins>
    </w:p>
    <w:p w14:paraId="45BB8811" w14:textId="74AD4195" w:rsidR="003A03BF" w:rsidDel="0059243D" w:rsidRDefault="0059243D">
      <w:pPr>
        <w:pStyle w:val="ListParagraph"/>
        <w:numPr>
          <w:ilvl w:val="0"/>
          <w:numId w:val="2"/>
        </w:numPr>
        <w:rPr>
          <w:del w:id="837" w:author="Alan Hawse" w:date="2017-07-17T11:28:00Z"/>
        </w:rPr>
      </w:pPr>
      <w:ins w:id="838" w:author="Alan Hawse" w:date="2017-07-17T11:29:00Z">
        <w:r>
          <w:t>The Client sends it to the MIM (which it thinks is the server)</w:t>
        </w:r>
      </w:ins>
      <w:del w:id="839" w:author="Alan Hawse" w:date="2017-07-17T11:28:00Z">
        <w:r w:rsidR="003A03BF" w:rsidDel="0059243D">
          <w:delText>encrypts a symmetric key using the MIMs public key and send</w:delText>
        </w:r>
        <w:r w:rsidR="00515081" w:rsidDel="0059243D">
          <w:delText>s</w:delText>
        </w:r>
        <w:r w:rsidR="003A03BF" w:rsidDel="0059243D">
          <w:delText xml:space="preserve"> it back to the MIM</w:delText>
        </w:r>
      </w:del>
    </w:p>
    <w:p w14:paraId="616D1862" w14:textId="77777777" w:rsidR="0059243D" w:rsidRDefault="0059243D">
      <w:pPr>
        <w:pStyle w:val="ListParagraph"/>
        <w:numPr>
          <w:ilvl w:val="0"/>
          <w:numId w:val="44"/>
        </w:numPr>
        <w:rPr>
          <w:ins w:id="840" w:author="Alan Hawse" w:date="2017-07-17T11:28:00Z"/>
        </w:rPr>
        <w:pPrChange w:id="841" w:author="Alan Hawse" w:date="2017-07-17T11:29:00Z">
          <w:pPr>
            <w:pStyle w:val="ListParagraph"/>
            <w:numPr>
              <w:numId w:val="2"/>
            </w:numPr>
            <w:ind w:hanging="360"/>
          </w:pPr>
        </w:pPrChange>
      </w:pPr>
    </w:p>
    <w:p w14:paraId="465FCE51" w14:textId="60F9C84D" w:rsidR="003A03BF" w:rsidDel="0059243D" w:rsidRDefault="003A03BF">
      <w:pPr>
        <w:pStyle w:val="ListParagraph"/>
        <w:numPr>
          <w:ilvl w:val="0"/>
          <w:numId w:val="2"/>
        </w:numPr>
        <w:rPr>
          <w:del w:id="842" w:author="Alan Hawse" w:date="2017-07-17T11:28:00Z"/>
        </w:rPr>
      </w:pPr>
      <w:del w:id="843" w:author="Alan Hawse" w:date="2017-07-17T11:28:00Z">
        <w:r w:rsidDel="0059243D">
          <w:delText>The MIM decrypts the symmetric key using its private key</w:delText>
        </w:r>
      </w:del>
    </w:p>
    <w:p w14:paraId="647AC09B" w14:textId="1A303C07" w:rsidR="003A03BF" w:rsidRDefault="003A03BF">
      <w:pPr>
        <w:pStyle w:val="ListParagraph"/>
        <w:numPr>
          <w:ilvl w:val="0"/>
          <w:numId w:val="2"/>
        </w:numPr>
      </w:pPr>
      <w:r>
        <w:t xml:space="preserve">The </w:t>
      </w:r>
      <w:ins w:id="844" w:author="Alan Hawse" w:date="2017-07-17T11:30:00Z">
        <w:r w:rsidR="0059243D">
          <w:t>MIM unencrypts the symmetric key, then re</w:t>
        </w:r>
      </w:ins>
      <w:ins w:id="845" w:author="Greg Landry [2]" w:date="2017-08-28T18:02:00Z">
        <w:r w:rsidR="00C8046D">
          <w:t>-e</w:t>
        </w:r>
      </w:ins>
      <w:ins w:id="846" w:author="Alan Hawse" w:date="2017-07-17T11:30:00Z">
        <w:r w:rsidR="0059243D">
          <w:t>ncrypts using the Server Public Key</w:t>
        </w:r>
      </w:ins>
      <w:del w:id="847" w:author="Alan Hawse" w:date="2017-07-17T11:30:00Z">
        <w:r w:rsidDel="0059243D">
          <w:delText>MIM send</w:delText>
        </w:r>
        <w:r w:rsidR="00AD5D66" w:rsidDel="0059243D">
          <w:delText>s</w:delText>
        </w:r>
        <w:r w:rsidDel="0059243D">
          <w:delText xml:space="preserve"> you the symmetric key encrypted with your public key</w:delText>
        </w:r>
      </w:del>
    </w:p>
    <w:p w14:paraId="543BE994" w14:textId="13490A98" w:rsidR="003A03BF" w:rsidDel="0059243D" w:rsidRDefault="003A03BF" w:rsidP="00EA3121">
      <w:pPr>
        <w:pStyle w:val="ListParagraph"/>
        <w:numPr>
          <w:ilvl w:val="0"/>
          <w:numId w:val="2"/>
        </w:numPr>
        <w:rPr>
          <w:del w:id="848" w:author="Alan Hawse" w:date="2017-07-17T11:30:00Z"/>
        </w:rPr>
      </w:pPr>
      <w:del w:id="849" w:author="Alan Hawse" w:date="2017-07-17T11:30:00Z">
        <w:r w:rsidDel="0059243D">
          <w:delText>You unencrypt the MIM symmetric key using your private key</w:delText>
        </w:r>
      </w:del>
    </w:p>
    <w:p w14:paraId="197CA27E" w14:textId="7428345F" w:rsidR="003A03BF" w:rsidDel="0059243D" w:rsidRDefault="003A03BF" w:rsidP="00EA3121">
      <w:pPr>
        <w:pStyle w:val="ListParagraph"/>
        <w:numPr>
          <w:ilvl w:val="0"/>
          <w:numId w:val="2"/>
        </w:numPr>
        <w:rPr>
          <w:del w:id="850" w:author="Alan Hawse" w:date="2017-07-17T11:30:00Z"/>
        </w:rPr>
      </w:pPr>
      <w:del w:id="851" w:author="Alan Hawse" w:date="2017-07-17T11:30:00Z">
        <w:r w:rsidDel="0059243D">
          <w:delText>Then you open new channel to the MIM using the symmetric key</w:delText>
        </w:r>
      </w:del>
    </w:p>
    <w:p w14:paraId="5D727970" w14:textId="503EC49B" w:rsidR="003A03BF" w:rsidRDefault="003A03BF" w:rsidP="00EA3121">
      <w:pPr>
        <w:pStyle w:val="ListParagraph"/>
        <w:numPr>
          <w:ilvl w:val="0"/>
          <w:numId w:val="2"/>
        </w:numPr>
      </w:pPr>
      <w:r>
        <w:t>The MIM opens</w:t>
      </w:r>
      <w:del w:id="852" w:author="Greg Landry [2]" w:date="2017-08-28T18:02:00Z">
        <w:r w:rsidDel="00C8046D">
          <w:delText xml:space="preserve"> up</w:delText>
        </w:r>
      </w:del>
      <w:r>
        <w:t xml:space="preserve"> a channel to the server using the</w:t>
      </w:r>
      <w:ins w:id="853" w:author="Alan Hawse" w:date="2017-07-17T11:31:00Z">
        <w:r w:rsidR="0059243D">
          <w:t xml:space="preserve"> re</w:t>
        </w:r>
      </w:ins>
      <w:ins w:id="854" w:author="Greg Landry [2]" w:date="2017-08-28T18:02:00Z">
        <w:r w:rsidR="00C8046D">
          <w:t>-e</w:t>
        </w:r>
      </w:ins>
      <w:ins w:id="855" w:author="Alan Hawse" w:date="2017-07-17T11:31:00Z">
        <w:r w:rsidR="0059243D">
          <w:t xml:space="preserve">ncrypted </w:t>
        </w:r>
      </w:ins>
      <w:del w:id="856" w:author="Alan Hawse" w:date="2017-07-17T11:31:00Z">
        <w:r w:rsidDel="0059243D">
          <w:delText xml:space="preserve"> </w:delText>
        </w:r>
      </w:del>
      <w:r>
        <w:t>symmetric key</w:t>
      </w:r>
    </w:p>
    <w:p w14:paraId="5840E185" w14:textId="2D5B96A6" w:rsidR="00F115A1" w:rsidRDefault="003A03BF" w:rsidP="003A03BF">
      <w:r>
        <w:t xml:space="preserve">Once the MIM is in the middle it can read </w:t>
      </w:r>
      <w:del w:id="857" w:author="Alan Hawse" w:date="2017-06-11T08:36:00Z">
        <w:r w:rsidDel="004331E3">
          <w:delText>all of</w:delText>
        </w:r>
      </w:del>
      <w:ins w:id="858" w:author="Alan Hawse" w:date="2017-06-11T08:36:00Z">
        <w:r w:rsidR="004331E3">
          <w:t>all</w:t>
        </w:r>
      </w:ins>
      <w:r>
        <w:t xml:space="preserve"> the traffic.  You are only vulnerable to this attack if the MIM gets in the middle on the first transaction.  After that</w:t>
      </w:r>
      <w:r w:rsidR="00A224D8">
        <w:t>,</w:t>
      </w:r>
      <w:r>
        <w:t xml:space="preserve"> things are secure.</w:t>
      </w:r>
    </w:p>
    <w:p w14:paraId="1E21B889" w14:textId="638715C5" w:rsidR="003235D8" w:rsidDel="00BD4779" w:rsidRDefault="00F115A1" w:rsidP="00F115A1">
      <w:pPr>
        <w:rPr>
          <w:del w:id="859" w:author="Alan Hawse" w:date="2017-06-11T08:31:00Z"/>
        </w:rPr>
      </w:pPr>
      <w:r>
        <w:t>However</w:t>
      </w:r>
      <w:r w:rsidR="003A03BF">
        <w:t xml:space="preserve">, the MIM can easily happen if someone gets control of an intermediate </w:t>
      </w:r>
      <w:r w:rsidR="00A224D8">
        <w:t>connection point in the network</w:t>
      </w:r>
      <w:r w:rsidR="003A03BF">
        <w:t xml:space="preserve"> </w:t>
      </w:r>
      <w:del w:id="860" w:author="Alan Hawse" w:date="2017-06-11T08:30:00Z">
        <w:r w:rsidR="00515081" w:rsidDel="00BD4779">
          <w:delText xml:space="preserve">- </w:delText>
        </w:r>
      </w:del>
      <w:r w:rsidR="003A03BF">
        <w:t xml:space="preserve">e.g. </w:t>
      </w:r>
      <w:r w:rsidR="00515081">
        <w:t xml:space="preserve">a </w:t>
      </w:r>
      <w:r w:rsidR="00262EBB">
        <w:t>Wi-Fi</w:t>
      </w:r>
      <w:r w:rsidR="003A03BF">
        <w:t xml:space="preserve"> </w:t>
      </w:r>
      <w:r w:rsidR="00A224D8">
        <w:t>A</w:t>
      </w:r>
      <w:r w:rsidR="003A03BF">
        <w:t xml:space="preserve">ccess </w:t>
      </w:r>
      <w:r w:rsidR="00A224D8">
        <w:t>P</w:t>
      </w:r>
      <w:r w:rsidR="003A03BF">
        <w:t>oint.  The</w:t>
      </w:r>
      <w:r w:rsidR="003235D8">
        <w:t xml:space="preserve">re </w:t>
      </w:r>
      <w:del w:id="861" w:author="Alan Hawse" w:date="2017-06-11T08:30:00Z">
        <w:r w:rsidR="003235D8" w:rsidDel="00BD4779">
          <w:delText>are</w:delText>
        </w:r>
        <w:r w:rsidR="003A03BF" w:rsidDel="00BD4779">
          <w:delText xml:space="preserve"> </w:delText>
        </w:r>
      </w:del>
      <w:ins w:id="862" w:author="Alan Hawse" w:date="2017-06-11T08:30:00Z">
        <w:r w:rsidR="00BD4779">
          <w:t xml:space="preserve">is </w:t>
        </w:r>
      </w:ins>
      <w:r w:rsidR="003A03BF">
        <w:t xml:space="preserve">only </w:t>
      </w:r>
      <w:del w:id="863" w:author="Alan Hawse" w:date="2017-06-11T08:30:00Z">
        <w:r w:rsidR="003235D8" w:rsidDel="00BD4779">
          <w:delText xml:space="preserve">two </w:delText>
        </w:r>
        <w:r w:rsidR="003A03BF" w:rsidDel="00BD4779">
          <w:delText>way</w:delText>
        </w:r>
      </w:del>
      <w:del w:id="864" w:author="Alan Hawse" w:date="2017-06-11T08:31:00Z">
        <w:r w:rsidR="003235D8" w:rsidDel="00BD4779">
          <w:delText>s</w:delText>
        </w:r>
      </w:del>
      <w:ins w:id="865" w:author="Alan Hawse" w:date="2017-06-11T08:31:00Z">
        <w:r w:rsidR="00BD4779">
          <w:t>one good way</w:t>
        </w:r>
      </w:ins>
      <w:r w:rsidR="003A03BF">
        <w:t xml:space="preserve"> to protect against MIM attacks</w:t>
      </w:r>
      <w:ins w:id="866" w:author="Alan Hawse" w:date="2017-06-11T08:31:00Z">
        <w:r w:rsidR="00BD4779">
          <w:t xml:space="preserve">, specifically </w:t>
        </w:r>
      </w:ins>
      <w:ins w:id="867" w:author="Greg Landry" w:date="2017-06-14T13:31:00Z">
        <w:r w:rsidR="00280E0E">
          <w:t xml:space="preserve">by </w:t>
        </w:r>
      </w:ins>
      <w:del w:id="868" w:author="Alan Hawse" w:date="2017-06-11T08:31:00Z">
        <w:r w:rsidR="00515081" w:rsidDel="00BD4779">
          <w:delText>:</w:delText>
        </w:r>
      </w:del>
    </w:p>
    <w:p w14:paraId="0E521DAA" w14:textId="77E57460" w:rsidR="003235D8" w:rsidDel="00BD4779" w:rsidRDefault="003235D8">
      <w:pPr>
        <w:rPr>
          <w:del w:id="869" w:author="Alan Hawse" w:date="2017-06-11T08:31:00Z"/>
        </w:rPr>
        <w:pPrChange w:id="870" w:author="Alan Hawse" w:date="2017-06-11T08:31:00Z">
          <w:pPr>
            <w:pStyle w:val="ListParagraph"/>
            <w:numPr>
              <w:numId w:val="3"/>
            </w:numPr>
            <w:ind w:hanging="360"/>
          </w:pPr>
        </w:pPrChange>
      </w:pPr>
      <w:del w:id="871" w:author="Alan Hawse" w:date="2017-06-11T08:31:00Z">
        <w:r w:rsidDel="00BD4779">
          <w:delText xml:space="preserve">Pre Share the </w:delText>
        </w:r>
        <w:r w:rsidR="00C346C2" w:rsidDel="00BD4779">
          <w:delText xml:space="preserve">public </w:delText>
        </w:r>
        <w:r w:rsidDel="00BD4779">
          <w:delText>key</w:delText>
        </w:r>
        <w:r w:rsidR="00C346C2" w:rsidDel="00BD4779">
          <w:delText xml:space="preserve"> (so you are sure you have the right key)</w:delText>
        </w:r>
      </w:del>
    </w:p>
    <w:p w14:paraId="28065999" w14:textId="40CD570D" w:rsidR="00A224D8" w:rsidRDefault="003235D8">
      <w:pPr>
        <w:pPrChange w:id="872" w:author="Alan Hawse" w:date="2017-06-11T08:31:00Z">
          <w:pPr>
            <w:pStyle w:val="ListParagraph"/>
            <w:numPr>
              <w:numId w:val="3"/>
            </w:numPr>
            <w:ind w:hanging="360"/>
          </w:pPr>
        </w:pPrChange>
      </w:pPr>
      <w:del w:id="873" w:author="Alan Hawse" w:date="2017-06-11T08:31:00Z">
        <w:r w:rsidDel="00BD4779">
          <w:delText>U</w:delText>
        </w:r>
      </w:del>
      <w:ins w:id="874" w:author="Alan Hawse" w:date="2017-06-11T08:31:00Z">
        <w:r w:rsidR="00BD4779">
          <w:t>u</w:t>
        </w:r>
      </w:ins>
      <w:r>
        <w:t>s</w:t>
      </w:r>
      <w:ins w:id="875" w:author="Greg Landry" w:date="2017-06-14T13:31:00Z">
        <w:r w:rsidR="00280E0E">
          <w:t>ing</w:t>
        </w:r>
      </w:ins>
      <w:del w:id="876" w:author="Greg Landry" w:date="2017-06-14T13:31:00Z">
        <w:r w:rsidDel="00280E0E">
          <w:delText>e</w:delText>
        </w:r>
      </w:del>
      <w:r>
        <w:t xml:space="preserve"> a </w:t>
      </w:r>
      <w:r w:rsidR="00947065">
        <w:fldChar w:fldCharType="begin"/>
      </w:r>
      <w:r w:rsidR="00947065">
        <w:instrText xml:space="preserve"> HYPERLINK "https://en.wikipedia.org/wiki/Certificate_authority" </w:instrText>
      </w:r>
      <w:r w:rsidR="00947065">
        <w:fldChar w:fldCharType="separate"/>
      </w:r>
      <w:r w:rsidR="003A03BF" w:rsidRPr="00A224D8">
        <w:rPr>
          <w:rStyle w:val="Hyperlink"/>
        </w:rPr>
        <w:t>Certificate Authority</w:t>
      </w:r>
      <w:r w:rsidR="00947065">
        <w:rPr>
          <w:rStyle w:val="Hyperlink"/>
        </w:rPr>
        <w:fldChar w:fldCharType="end"/>
      </w:r>
      <w:r>
        <w:t xml:space="preserve"> (CA)</w:t>
      </w:r>
      <w:ins w:id="877" w:author="Alan Hawse" w:date="2017-06-11T08:31:00Z">
        <w:r w:rsidR="00BD4779">
          <w:t xml:space="preserve">.  </w:t>
        </w:r>
      </w:ins>
      <w:ins w:id="878" w:author="Greg Landry" w:date="2017-06-14T12:01:00Z">
        <w:r w:rsidR="00531740">
          <w:t xml:space="preserve">There are Root </w:t>
        </w:r>
      </w:ins>
      <w:ins w:id="879" w:author="Greg Landry" w:date="2017-06-14T12:02:00Z">
        <w:r w:rsidR="00531740">
          <w:t>CAs</w:t>
        </w:r>
      </w:ins>
      <w:ins w:id="880" w:author="Greg Landry" w:date="2017-06-14T12:01:00Z">
        <w:r w:rsidR="00531740">
          <w:t xml:space="preserve"> as well as Intermediate C</w:t>
        </w:r>
      </w:ins>
      <w:ins w:id="881" w:author="Greg Landry" w:date="2017-06-14T12:02:00Z">
        <w:r w:rsidR="00531740">
          <w:t>A</w:t>
        </w:r>
      </w:ins>
      <w:ins w:id="882" w:author="Greg Landry" w:date="2017-06-14T12:01:00Z">
        <w:r w:rsidR="00531740">
          <w:t>s</w:t>
        </w:r>
      </w:ins>
      <w:ins w:id="883" w:author="Greg Landry" w:date="2017-06-14T12:34:00Z">
        <w:r w:rsidR="00204CE6">
          <w:t>,</w:t>
        </w:r>
      </w:ins>
      <w:ins w:id="884" w:author="Greg Landry" w:date="2017-06-14T12:13:00Z">
        <w:r w:rsidR="00091649">
          <w:t xml:space="preserve"> which we will discuss in a minute</w:t>
        </w:r>
      </w:ins>
      <w:ins w:id="885" w:author="Greg Landry" w:date="2017-06-14T12:01:00Z">
        <w:r w:rsidR="00531740">
          <w:t>.</w:t>
        </w:r>
      </w:ins>
      <w:ins w:id="886" w:author="Greg Landry" w:date="2017-06-14T12:02:00Z">
        <w:r w:rsidR="00531740">
          <w:t xml:space="preserve"> The process works </w:t>
        </w:r>
      </w:ins>
      <w:ins w:id="887" w:author="Alan Hawse" w:date="2017-06-11T08:31:00Z">
        <w:del w:id="888" w:author="Greg Landry" w:date="2017-06-14T12:02:00Z">
          <w:r w:rsidR="00BD4779" w:rsidDel="00531740">
            <w:delText xml:space="preserve">Which works </w:delText>
          </w:r>
        </w:del>
        <w:r w:rsidR="00BD4779">
          <w:t>as follows:</w:t>
        </w:r>
      </w:ins>
      <w:r w:rsidR="003A03BF">
        <w:t xml:space="preserve">  </w:t>
      </w:r>
    </w:p>
    <w:p w14:paraId="1A48037A" w14:textId="67283723" w:rsidR="00A224D8" w:rsidDel="00393F95" w:rsidRDefault="00AB7085" w:rsidP="00393F95">
      <w:pPr>
        <w:rPr>
          <w:del w:id="889" w:author="Alan Hawse" w:date="2017-06-11T07:35:00Z"/>
        </w:rPr>
      </w:pPr>
      <w:del w:id="890" w:author="Alan Hawse" w:date="2017-06-11T07:36:00Z">
        <w:r w:rsidDel="00393F95">
          <w:lastRenderedPageBreak/>
          <w:delText xml:space="preserve">A CA is a server on the internet </w:delText>
        </w:r>
      </w:del>
      <w:del w:id="891" w:author="Alan Hawse" w:date="2017-06-11T07:34:00Z">
        <w:r w:rsidDel="00947065">
          <w:delText>that has a huge dictionary of keys.  To use a CA, you embed the CA</w:delText>
        </w:r>
        <w:r w:rsidR="00471BE1" w:rsidDel="00947065">
          <w:delText>’</w:delText>
        </w:r>
        <w:r w:rsidDel="00947065">
          <w:delText>s verified public key in your system (so you can make a secure connection to the CA).  Then when you get a key from someone you don’t know, you open a secure connection to the CA and it verifies the key that you have matches the key you were sent.</w:delText>
        </w:r>
      </w:del>
    </w:p>
    <w:p w14:paraId="76358795" w14:textId="3A211982" w:rsidR="004331E3" w:rsidRDefault="00393F95" w:rsidP="00393F95">
      <w:pPr>
        <w:rPr>
          <w:ins w:id="892" w:author="Alan Hawse" w:date="2017-06-11T08:32:00Z"/>
        </w:rPr>
      </w:pPr>
      <w:ins w:id="893" w:author="Alan Hawse" w:date="2017-06-11T07:36:00Z">
        <w:r>
          <w:t xml:space="preserve">When you connect to an unknown server it will send a </w:t>
        </w:r>
      </w:ins>
      <w:ins w:id="894" w:author="Alan Hawse" w:date="2017-06-11T07:40:00Z">
        <w:r>
          <w:t>C</w:t>
        </w:r>
      </w:ins>
      <w:ins w:id="895" w:author="Alan Hawse" w:date="2017-06-11T07:36:00Z">
        <w:r>
          <w:t xml:space="preserve">ertificate </w:t>
        </w:r>
      </w:ins>
      <w:ins w:id="896" w:author="Alan Hawse" w:date="2017-06-11T07:41:00Z">
        <w:r>
          <w:t>(in X.509 Format</w:t>
        </w:r>
      </w:ins>
      <w:ins w:id="897" w:author="Greg Landry" w:date="2017-06-14T12:26:00Z">
        <w:r w:rsidR="00182CDF">
          <w:t xml:space="preserve"> – more on that later</w:t>
        </w:r>
      </w:ins>
      <w:ins w:id="898" w:author="Alan Hawse" w:date="2017-06-11T07:41:00Z">
        <w:r>
          <w:t>)</w:t>
        </w:r>
      </w:ins>
      <w:ins w:id="899" w:author="Alan Hawse" w:date="2017-06-11T08:11:00Z">
        <w:r w:rsidR="00326930">
          <w:t xml:space="preserve"> </w:t>
        </w:r>
      </w:ins>
      <w:ins w:id="900" w:author="Alan Hawse" w:date="2017-06-11T07:36:00Z">
        <w:r>
          <w:t>to you that contains</w:t>
        </w:r>
      </w:ins>
      <w:ins w:id="901" w:author="Alan Hawse" w:date="2017-06-11T07:37:00Z">
        <w:r>
          <w:t xml:space="preserve"> public keys for the </w:t>
        </w:r>
      </w:ins>
      <w:ins w:id="902" w:author="Alan Hawse" w:date="2017-06-11T07:39:00Z">
        <w:r>
          <w:t>C</w:t>
        </w:r>
      </w:ins>
      <w:ins w:id="903" w:author="Alan Hawse" w:date="2017-06-11T07:37:00Z">
        <w:r>
          <w:t xml:space="preserve">ertificate </w:t>
        </w:r>
      </w:ins>
      <w:ins w:id="904" w:author="Alan Hawse" w:date="2017-06-11T07:39:00Z">
        <w:r>
          <w:t>A</w:t>
        </w:r>
      </w:ins>
      <w:ins w:id="905" w:author="Alan Hawse" w:date="2017-06-11T07:37:00Z">
        <w:r>
          <w:t>uthorit</w:t>
        </w:r>
      </w:ins>
      <w:ins w:id="906" w:author="Greg Landry" w:date="2017-06-14T12:01:00Z">
        <w:r w:rsidR="00531740">
          <w:t>ies</w:t>
        </w:r>
      </w:ins>
      <w:ins w:id="907" w:author="Alan Hawse" w:date="2017-06-11T07:37:00Z">
        <w:del w:id="908" w:author="Greg Landry" w:date="2017-06-14T12:01:00Z">
          <w:r w:rsidDel="00531740">
            <w:delText>y</w:delText>
          </w:r>
        </w:del>
      </w:ins>
      <w:ins w:id="909" w:author="Greg Landry" w:date="2017-06-14T12:01:00Z">
        <w:r w:rsidR="00531740">
          <w:t xml:space="preserve"> </w:t>
        </w:r>
      </w:ins>
      <w:ins w:id="910" w:author="Greg Landry" w:date="2017-06-14T13:57:00Z">
        <w:r w:rsidR="00CF5BD9">
          <w:t xml:space="preserve"> </w:t>
        </w:r>
      </w:ins>
      <w:ins w:id="911" w:author="Greg Landry" w:date="2017-06-14T12:01:00Z">
        <w:r w:rsidR="00531740">
          <w:t xml:space="preserve">(Root </w:t>
        </w:r>
      </w:ins>
      <w:ins w:id="912" w:author="Greg Landry" w:date="2017-06-14T13:57:00Z">
        <w:r w:rsidR="00CF5BD9">
          <w:t>CA</w:t>
        </w:r>
      </w:ins>
      <w:ins w:id="913" w:author="Greg Landry" w:date="2017-06-14T12:27:00Z">
        <w:r w:rsidR="00435AFF">
          <w:t xml:space="preserve"> </w:t>
        </w:r>
      </w:ins>
      <w:ins w:id="914" w:author="Greg Landry" w:date="2017-06-14T12:01:00Z">
        <w:r w:rsidR="00531740">
          <w:t xml:space="preserve">and/or </w:t>
        </w:r>
      </w:ins>
      <w:ins w:id="915" w:author="Alan Hawse" w:date="2017-06-11T07:37:00Z">
        <w:del w:id="916" w:author="Greg Landry" w:date="2017-06-14T12:01:00Z">
          <w:r w:rsidDel="00531740">
            <w:delText xml:space="preserve">, </w:delText>
          </w:r>
        </w:del>
        <w:del w:id="917" w:author="Greg Landry" w:date="2017-06-14T11:37:00Z">
          <w:r w:rsidDel="001E1DF0">
            <w:delText>an</w:delText>
          </w:r>
        </w:del>
      </w:ins>
      <w:ins w:id="918" w:author="Greg Landry" w:date="2017-06-14T11:37:00Z">
        <w:r w:rsidR="001E1DF0">
          <w:t>one or more</w:t>
        </w:r>
      </w:ins>
      <w:ins w:id="919" w:author="Alan Hawse" w:date="2017-06-11T07:37:00Z">
        <w:r>
          <w:t xml:space="preserve"> </w:t>
        </w:r>
      </w:ins>
      <w:ins w:id="920" w:author="Alan Hawse" w:date="2017-06-11T07:39:00Z">
        <w:r>
          <w:t>I</w:t>
        </w:r>
      </w:ins>
      <w:ins w:id="921" w:author="Alan Hawse" w:date="2017-06-11T07:37:00Z">
        <w:r>
          <w:t>ntermediate</w:t>
        </w:r>
      </w:ins>
      <w:ins w:id="922" w:author="Greg Landry" w:date="2017-06-14T12:26:00Z">
        <w:r w:rsidR="00435AFF">
          <w:t xml:space="preserve"> </w:t>
        </w:r>
      </w:ins>
      <w:ins w:id="923" w:author="Greg Landry" w:date="2017-06-14T13:57:00Z">
        <w:r w:rsidR="00CF5BD9">
          <w:t>CA</w:t>
        </w:r>
      </w:ins>
      <w:ins w:id="924" w:author="Greg Landry" w:date="2017-06-14T12:01:00Z">
        <w:r w:rsidR="00531740">
          <w:t>)</w:t>
        </w:r>
      </w:ins>
      <w:ins w:id="925" w:author="Alan Hawse" w:date="2017-06-11T07:37:00Z">
        <w:del w:id="926" w:author="Greg Landry" w:date="2017-06-14T12:01:00Z">
          <w:r w:rsidDel="00531740">
            <w:delText xml:space="preserve"> </w:delText>
          </w:r>
        </w:del>
      </w:ins>
      <w:ins w:id="927" w:author="Alan Hawse" w:date="2017-06-11T07:39:00Z">
        <w:del w:id="928" w:author="Greg Landry" w:date="2017-06-14T12:01:00Z">
          <w:r w:rsidDel="00531740">
            <w:delText>A</w:delText>
          </w:r>
        </w:del>
      </w:ins>
      <w:ins w:id="929" w:author="Alan Hawse" w:date="2017-06-11T07:37:00Z">
        <w:del w:id="930" w:author="Greg Landry" w:date="2017-06-14T12:01:00Z">
          <w:r w:rsidDel="00531740">
            <w:delText>uthorit</w:delText>
          </w:r>
        </w:del>
        <w:del w:id="931" w:author="Greg Landry" w:date="2017-06-14T11:37:00Z">
          <w:r w:rsidDel="001E1DF0">
            <w:delText>y</w:delText>
          </w:r>
        </w:del>
        <w:r>
          <w:t xml:space="preserve"> and the server itself.</w:t>
        </w:r>
      </w:ins>
      <w:ins w:id="932" w:author="Greg Landry [2]" w:date="2017-08-29T10:38:00Z">
        <w:r w:rsidR="0085184C">
          <w:t xml:space="preserve"> The </w:t>
        </w:r>
      </w:ins>
      <w:ins w:id="933" w:author="Greg Landry [2]" w:date="2017-08-29T10:39:00Z">
        <w:r w:rsidR="0085184C">
          <w:t>certificates</w:t>
        </w:r>
      </w:ins>
      <w:ins w:id="934" w:author="Greg Landry [2]" w:date="2017-08-29T10:38:00Z">
        <w:r w:rsidR="0085184C">
          <w:t xml:space="preserve"> are built up in a </w:t>
        </w:r>
      </w:ins>
      <w:ins w:id="935" w:author="Greg Landry [2]" w:date="2017-08-29T10:39:00Z">
        <w:r w:rsidR="0085184C">
          <w:t>“</w:t>
        </w:r>
      </w:ins>
      <w:ins w:id="936" w:author="Greg Landry [2]" w:date="2017-08-29T10:38:00Z">
        <w:r w:rsidR="0085184C">
          <w:t>chain of trust</w:t>
        </w:r>
      </w:ins>
      <w:ins w:id="937" w:author="Greg Landry [2]" w:date="2017-08-29T10:39:00Z">
        <w:r w:rsidR="0085184C">
          <w:t>”</w:t>
        </w:r>
      </w:ins>
      <w:ins w:id="938" w:author="Greg Landry [2]" w:date="2017-08-29T10:38:00Z">
        <w:r w:rsidR="0085184C">
          <w:t xml:space="preserve"> </w:t>
        </w:r>
      </w:ins>
      <w:ins w:id="939" w:author="Greg Landry [2]" w:date="2017-08-29T10:39:00Z">
        <w:r w:rsidR="0085184C">
          <w:t>starting from the root certificate, to an intermediate and finally to the server.</w:t>
        </w:r>
      </w:ins>
      <w:ins w:id="940" w:author="Greg Landry [2]" w:date="2017-08-29T10:38:00Z">
        <w:r w:rsidR="0085184C">
          <w:t xml:space="preserve"> </w:t>
        </w:r>
      </w:ins>
      <w:ins w:id="941" w:author="Alan Hawse" w:date="2017-06-11T07:37:00Z">
        <w:del w:id="942" w:author="Greg Landry [2]" w:date="2017-08-29T10:38:00Z">
          <w:r w:rsidDel="0085184C">
            <w:delText xml:space="preserve">   </w:delText>
          </w:r>
        </w:del>
      </w:ins>
      <w:ins w:id="943" w:author="Alan Hawse" w:date="2017-06-11T07:40:00Z">
        <w:r>
          <w:t>If you recognize either the Intermediate</w:t>
        </w:r>
      </w:ins>
      <w:ins w:id="944" w:author="Greg Landry" w:date="2017-06-14T13:58:00Z">
        <w:r w:rsidR="00CF5BD9">
          <w:t xml:space="preserve"> CA</w:t>
        </w:r>
      </w:ins>
      <w:ins w:id="945" w:author="Alan Hawse" w:date="2017-06-11T07:40:00Z">
        <w:r>
          <w:t xml:space="preserve"> Public Key or the </w:t>
        </w:r>
        <w:del w:id="946" w:author="Greg Landry" w:date="2017-06-14T12:08:00Z">
          <w:r w:rsidDel="00437777">
            <w:delText xml:space="preserve">CAs </w:delText>
          </w:r>
        </w:del>
      </w:ins>
      <w:ins w:id="947" w:author="Greg Landry" w:date="2017-06-14T12:08:00Z">
        <w:r w:rsidR="00437777">
          <w:t>Root</w:t>
        </w:r>
        <w:r w:rsidR="00CF5BD9">
          <w:t xml:space="preserve"> CA</w:t>
        </w:r>
        <w:r w:rsidR="00437777">
          <w:t xml:space="preserve"> P</w:t>
        </w:r>
      </w:ins>
      <w:ins w:id="948" w:author="Alan Hawse" w:date="2017-06-11T07:40:00Z">
        <w:del w:id="949" w:author="Greg Landry" w:date="2017-06-14T12:08:00Z">
          <w:r w:rsidDel="00437777">
            <w:delText>p</w:delText>
          </w:r>
        </w:del>
        <w:r>
          <w:t xml:space="preserve">ublic </w:t>
        </w:r>
      </w:ins>
      <w:ins w:id="950" w:author="Greg Landry" w:date="2017-06-14T12:08:00Z">
        <w:r w:rsidR="00437777">
          <w:t>K</w:t>
        </w:r>
      </w:ins>
      <w:ins w:id="951" w:author="Alan Hawse" w:date="2017-06-11T07:40:00Z">
        <w:del w:id="952" w:author="Greg Landry" w:date="2017-06-14T12:08:00Z">
          <w:r w:rsidDel="00437777">
            <w:delText>k</w:delText>
          </w:r>
        </w:del>
        <w:r>
          <w:t xml:space="preserve">ey then you have validated the connection. </w:t>
        </w:r>
      </w:ins>
      <w:ins w:id="953" w:author="Alan Hawse" w:date="2017-06-11T07:37:00Z">
        <w:r>
          <w:t xml:space="preserve"> </w:t>
        </w:r>
      </w:ins>
      <w:del w:id="954" w:author="Alan Hawse" w:date="2017-06-11T07:35:00Z">
        <w:r w:rsidR="00A224D8" w:rsidDel="00393F95">
          <w:delText>I</w:delText>
        </w:r>
        <w:r w:rsidR="003A03BF" w:rsidDel="00393F95">
          <w:delText xml:space="preserve">f the MIM sends you its public key then you check with the CA and find out that the MIM public key does not belong to the server that you are trying to connect to, then you know that you are being subjected to an MIM attack.  How do you prevent an MIM when talking to a CA?  This is done by building in known valid certificates into your program.  </w:delText>
        </w:r>
      </w:del>
      <w:del w:id="955" w:author="Alan Hawse" w:date="2017-06-11T07:40:00Z">
        <w:r w:rsidR="003A03BF" w:rsidDel="00393F95">
          <w:delText xml:space="preserve"> </w:delText>
        </w:r>
      </w:del>
      <w:r w:rsidR="003A03BF">
        <w:t>This morning when I looked at the certificates on my Mac there were 179</w:t>
      </w:r>
      <w:del w:id="956" w:author="Greg Landry" w:date="2017-06-14T12:09:00Z">
        <w:r w:rsidR="003A03BF" w:rsidDel="00437777">
          <w:delText xml:space="preserve"> </w:delText>
        </w:r>
      </w:del>
      <w:ins w:id="957" w:author="Greg Landry" w:date="2017-06-14T12:08:00Z">
        <w:r w:rsidR="00437777">
          <w:t xml:space="preserve"> </w:t>
        </w:r>
      </w:ins>
      <w:r w:rsidR="003A03BF">
        <w:t xml:space="preserve">built in, valid </w:t>
      </w:r>
      <w:ins w:id="958" w:author="Greg Landry" w:date="2017-06-14T12:08:00Z">
        <w:r w:rsidR="00437777">
          <w:t xml:space="preserve">Root </w:t>
        </w:r>
      </w:ins>
      <w:r w:rsidR="003A03BF">
        <w:t>certificates.</w:t>
      </w:r>
      <w:ins w:id="959" w:author="Alan Hawse" w:date="2017-06-11T07:41:00Z">
        <w:del w:id="960" w:author="Greg Landry" w:date="2017-06-12T08:34:00Z">
          <w:r w:rsidDel="0024060A">
            <w:delText xml:space="preserve">  </w:delText>
          </w:r>
        </w:del>
      </w:ins>
    </w:p>
    <w:p w14:paraId="20629AA1" w14:textId="17A0A7D1" w:rsidR="00393F95" w:rsidDel="001E1DF0" w:rsidRDefault="004331E3" w:rsidP="00393F95">
      <w:pPr>
        <w:rPr>
          <w:ins w:id="961" w:author="Alan Hawse" w:date="2017-06-11T08:19:00Z"/>
          <w:del w:id="962" w:author="Greg Landry" w:date="2017-06-14T11:39:00Z"/>
        </w:rPr>
      </w:pPr>
      <w:ins w:id="963" w:author="Alan Hawse" w:date="2017-06-11T08:32:00Z">
        <w:r>
          <w:t>T</w:t>
        </w:r>
      </w:ins>
      <w:ins w:id="964" w:author="Alan Hawse" w:date="2017-06-11T07:41:00Z">
        <w:r w:rsidR="00393F95">
          <w:t>he last question is, “How do you know that the Certificate has not been tampered with?”</w:t>
        </w:r>
        <w:r>
          <w:t xml:space="preserve">  </w:t>
        </w:r>
      </w:ins>
      <w:ins w:id="965" w:author="Alan Hawse" w:date="2017-06-11T07:42:00Z">
        <w:r w:rsidR="00393F95">
          <w:t xml:space="preserve">The answer </w:t>
        </w:r>
      </w:ins>
      <w:ins w:id="966" w:author="Greg Landry" w:date="2017-06-12T08:32:00Z">
        <w:r w:rsidR="00A471D2">
          <w:t xml:space="preserve">is that </w:t>
        </w:r>
      </w:ins>
      <w:ins w:id="967" w:author="Greg Landry" w:date="2017-06-14T11:38:00Z">
        <w:r w:rsidR="001E1DF0">
          <w:t xml:space="preserve">the </w:t>
        </w:r>
      </w:ins>
      <w:ins w:id="968" w:author="Greg Landry" w:date="2017-06-14T12:09:00Z">
        <w:r w:rsidR="00437777">
          <w:t>CA</w:t>
        </w:r>
      </w:ins>
      <w:ins w:id="969" w:author="Greg Landry" w:date="2017-06-14T11:38:00Z">
        <w:r w:rsidR="001E1DF0">
          <w:t xml:space="preserve"> provides you with a “signed</w:t>
        </w:r>
      </w:ins>
      <w:ins w:id="970" w:author="Greg Landry" w:date="2017-06-14T13:59:00Z">
        <w:r w:rsidR="00CF5BD9">
          <w:t>”</w:t>
        </w:r>
      </w:ins>
      <w:ins w:id="971" w:author="Greg Landry" w:date="2017-06-14T11:38:00Z">
        <w:r w:rsidR="001E1DF0">
          <w:t xml:space="preserve"> certificate. The process of signing uses </w:t>
        </w:r>
      </w:ins>
      <w:ins w:id="972" w:author="Greg Landry" w:date="2017-06-14T13:59:00Z">
        <w:r w:rsidR="00CF5BD9">
          <w:t>an encrypted</w:t>
        </w:r>
      </w:ins>
      <w:ins w:id="973" w:author="Alan Hawse" w:date="2017-06-11T08:11:00Z">
        <w:del w:id="974" w:author="Greg Landry" w:date="2017-06-14T11:39:00Z">
          <w:r w:rsidR="00B76A89" w:rsidDel="001E1DF0">
            <w:delText>you</w:delText>
          </w:r>
        </w:del>
      </w:ins>
      <w:ins w:id="975" w:author="Alan Hawse" w:date="2017-06-11T07:42:00Z">
        <w:del w:id="976" w:author="Greg Landry" w:date="2017-06-14T11:39:00Z">
          <w:r w:rsidR="00393F95" w:rsidDel="001E1DF0">
            <w:delText xml:space="preserve"> use </w:delText>
          </w:r>
        </w:del>
        <w:del w:id="977" w:author="Greg Landry" w:date="2017-06-14T13:59:00Z">
          <w:r w:rsidR="00393F95" w:rsidDel="00CF5BD9">
            <w:delText>a</w:delText>
          </w:r>
        </w:del>
        <w:r w:rsidR="00393F95">
          <w:t xml:space="preserve"> </w:t>
        </w:r>
      </w:ins>
      <w:ins w:id="978" w:author="Alan Hawse" w:date="2017-06-11T08:16:00Z">
        <w:r w:rsidR="00B76A89">
          <w:fldChar w:fldCharType="begin"/>
        </w:r>
        <w:r w:rsidR="00B76A89">
          <w:instrText xml:space="preserve"> HYPERLINK "https://simple.wikipedia.org/wiki/Cryptographic_hash_function" </w:instrText>
        </w:r>
        <w:r w:rsidR="00B76A89">
          <w:fldChar w:fldCharType="separate"/>
        </w:r>
        <w:r w:rsidR="00393F95" w:rsidRPr="00B76A89">
          <w:rPr>
            <w:rStyle w:val="Hyperlink"/>
          </w:rPr>
          <w:t>Cryptographic Hash</w:t>
        </w:r>
        <w:r w:rsidR="00B76A89">
          <w:fldChar w:fldCharType="end"/>
        </w:r>
      </w:ins>
      <w:ins w:id="979" w:author="Alan Hawse" w:date="2017-06-11T07:42:00Z">
        <w:r w:rsidR="000851B7">
          <w:t xml:space="preserve"> which is essentially a fancy checksum.  </w:t>
        </w:r>
      </w:ins>
      <w:ins w:id="980" w:author="Alan Hawse" w:date="2017-06-11T07:53:00Z">
        <w:r w:rsidR="000851B7">
          <w:t>With a simple checksum you just add up all of the valu</w:t>
        </w:r>
        <w:r w:rsidR="00B76A89">
          <w:t>es in a file mod-25</w:t>
        </w:r>
      </w:ins>
      <w:ins w:id="981" w:author="Alan Hawse" w:date="2017-06-11T08:14:00Z">
        <w:r w:rsidR="00B76A89">
          <w:t>6</w:t>
        </w:r>
      </w:ins>
      <w:ins w:id="982" w:author="Alan Hawse" w:date="2017-06-11T07:53:00Z">
        <w:r w:rsidR="00B76A89">
          <w:t xml:space="preserve"> </w:t>
        </w:r>
        <w:r w:rsidR="000851B7">
          <w:t>so you will end up with a value between 0-255</w:t>
        </w:r>
      </w:ins>
      <w:ins w:id="983" w:author="Alan Hawse" w:date="2017-06-11T08:12:00Z">
        <w:r w:rsidR="00B76A89">
          <w:t xml:space="preserve"> (or mod-2^16 or mod-2^32)</w:t>
        </w:r>
      </w:ins>
      <w:ins w:id="984" w:author="Alan Hawse" w:date="2017-06-11T07:53:00Z">
        <w:r w:rsidR="000851B7">
          <w:t>.</w:t>
        </w:r>
      </w:ins>
      <w:ins w:id="985" w:author="Alan Hawse" w:date="2017-06-11T07:54:00Z">
        <w:r w:rsidR="000851B7">
          <w:t xml:space="preserve">  </w:t>
        </w:r>
      </w:ins>
      <w:ins w:id="986" w:author="Alan Hawse" w:date="2017-06-11T08:13:00Z">
        <w:r w:rsidR="00B76A89">
          <w:t xml:space="preserve">Even with big checksums (2^32) it is easy to come up with </w:t>
        </w:r>
      </w:ins>
      <w:ins w:id="987" w:author="Alan Hawse" w:date="2017-06-11T08:38:00Z">
        <w:r w:rsidR="00026C5A">
          <w:t>two input files that have the same checksum i.e. there is a collision</w:t>
        </w:r>
      </w:ins>
      <w:ins w:id="988" w:author="Alan Hawse" w:date="2017-06-11T08:13:00Z">
        <w:r w:rsidR="00B76A89">
          <w:t>.  These collision</w:t>
        </w:r>
      </w:ins>
      <w:ins w:id="989" w:author="Alan Hawse" w:date="2017-06-11T08:18:00Z">
        <w:r w:rsidR="00794699">
          <w:t>s</w:t>
        </w:r>
      </w:ins>
      <w:ins w:id="990" w:author="Alan Hawse" w:date="2017-06-11T08:13:00Z">
        <w:r w:rsidR="00B76A89">
          <w:t xml:space="preserve"> </w:t>
        </w:r>
      </w:ins>
      <w:ins w:id="991" w:author="Alan Hawse" w:date="2017-06-11T08:18:00Z">
        <w:r w:rsidR="00794699">
          <w:t>can</w:t>
        </w:r>
      </w:ins>
      <w:ins w:id="992" w:author="Alan Hawse" w:date="2017-06-11T08:13:00Z">
        <w:r w:rsidR="00B76A89">
          <w:t xml:space="preserve"> lead to a checksum being falsified.</w:t>
        </w:r>
      </w:ins>
      <w:ins w:id="993" w:author="Alan Hawse" w:date="2017-06-11T08:14:00Z">
        <w:r w:rsidR="00B76A89">
          <w:t xml:space="preserve">  </w:t>
        </w:r>
      </w:ins>
      <w:ins w:id="994" w:author="Alan Hawse" w:date="2017-06-11T07:54:00Z">
        <w:r w:rsidR="000851B7">
          <w:t>To prevent collisions</w:t>
        </w:r>
      </w:ins>
      <w:ins w:id="995" w:author="Alan Hawse" w:date="2017-06-11T07:55:00Z">
        <w:r w:rsidR="000851B7">
          <w:t xml:space="preserve">, there </w:t>
        </w:r>
      </w:ins>
      <w:ins w:id="996" w:author="Alan Hawse" w:date="2017-06-11T08:14:00Z">
        <w:r w:rsidR="00B76A89">
          <w:t>are</w:t>
        </w:r>
      </w:ins>
      <w:ins w:id="997" w:author="Alan Hawse" w:date="2017-06-11T07:55:00Z">
        <w:r w:rsidR="000851B7">
          <w:t xml:space="preserve"> several algorithms including </w:t>
        </w:r>
      </w:ins>
      <w:ins w:id="998" w:author="Alan Hawse" w:date="2017-06-11T08:18:00Z">
        <w:r w:rsidR="00794699">
          <w:fldChar w:fldCharType="begin"/>
        </w:r>
        <w:r w:rsidR="00794699">
          <w:instrText xml:space="preserve"> HYPERLINK "https://simple.wikipedia.org/wiki/SHA_hash_functions" </w:instrText>
        </w:r>
        <w:r w:rsidR="00794699">
          <w:fldChar w:fldCharType="separate"/>
        </w:r>
        <w:r w:rsidR="000851B7" w:rsidRPr="00794699">
          <w:rPr>
            <w:rStyle w:val="Hyperlink"/>
          </w:rPr>
          <w:t>Secure Hash Algorithm (SHA)</w:t>
        </w:r>
        <w:r w:rsidR="00794699">
          <w:fldChar w:fldCharType="end"/>
        </w:r>
      </w:ins>
      <w:ins w:id="999" w:author="Alan Hawse" w:date="2017-06-11T07:55:00Z">
        <w:r w:rsidR="000851B7">
          <w:t xml:space="preserve"> and </w:t>
        </w:r>
      </w:ins>
      <w:ins w:id="1000" w:author="Alan Hawse" w:date="2017-06-11T08:17:00Z">
        <w:r w:rsidR="00B76A89">
          <w:fldChar w:fldCharType="begin"/>
        </w:r>
        <w:r w:rsidR="00B76A89">
          <w:instrText xml:space="preserve"> HYPERLINK "https://simple.wikipedia.org/wiki/MD5" </w:instrText>
        </w:r>
        <w:r w:rsidR="00B76A89">
          <w:fldChar w:fldCharType="separate"/>
        </w:r>
        <w:r w:rsidR="000851B7" w:rsidRPr="00B76A89">
          <w:rPr>
            <w:rStyle w:val="Hyperlink"/>
          </w:rPr>
          <w:t>Mess</w:t>
        </w:r>
        <w:r w:rsidR="00B76A89" w:rsidRPr="00B76A89">
          <w:rPr>
            <w:rStyle w:val="Hyperlink"/>
          </w:rPr>
          <w:t>age Digest (MD5)</w:t>
        </w:r>
        <w:r w:rsidR="00B76A89">
          <w:fldChar w:fldCharType="end"/>
        </w:r>
      </w:ins>
      <w:ins w:id="1001" w:author="Alan Hawse" w:date="2017-06-11T08:19:00Z">
        <w:r>
          <w:t xml:space="preserve"> which for all practical purposes create a unique </w:t>
        </w:r>
      </w:ins>
      <w:ins w:id="1002" w:author="Alan Hawse" w:date="2017-06-11T08:38:00Z">
        <w:r w:rsidR="00026C5A">
          <w:t>outp</w:t>
        </w:r>
        <w:del w:id="1003" w:author="Greg Landry" w:date="2017-06-12T08:32:00Z">
          <w:r w:rsidR="00026C5A" w:rsidDel="00A471D2">
            <w:delText>t</w:delText>
          </w:r>
        </w:del>
        <w:r w:rsidR="00026C5A">
          <w:t>ut</w:t>
        </w:r>
      </w:ins>
      <w:ins w:id="1004" w:author="Alan Hawse" w:date="2017-06-11T08:19:00Z">
        <w:r>
          <w:t xml:space="preserve"> for every known input.  </w:t>
        </w:r>
      </w:ins>
      <w:ins w:id="1005" w:author="Alan Hawse" w:date="2017-06-11T08:25:00Z">
        <w:r w:rsidR="00F85721">
          <w:t>The output of a Cryptographic Hash is commonly called a Digest</w:t>
        </w:r>
        <w:del w:id="1006" w:author="Greg Landry" w:date="2017-06-12T08:32:00Z">
          <w:r w:rsidR="00F85721" w:rsidDel="00A471D2">
            <w:delText>.</w:delText>
          </w:r>
        </w:del>
        <w:r w:rsidR="00F85721">
          <w:t xml:space="preserve"> (just a short string of bytes).</w:t>
        </w:r>
      </w:ins>
      <w:ins w:id="1007" w:author="Greg Landry" w:date="2017-06-14T11:39:00Z">
        <w:r w:rsidR="001E1DF0">
          <w:t xml:space="preserve"> Once the Digest is encrypted, you </w:t>
        </w:r>
      </w:ins>
      <w:ins w:id="1008" w:author="Greg Landry" w:date="2017-06-14T12:09:00Z">
        <w:r w:rsidR="00C56C60">
          <w:t xml:space="preserve">then </w:t>
        </w:r>
      </w:ins>
      <w:ins w:id="1009" w:author="Greg Landry" w:date="2017-06-14T11:39:00Z">
        <w:r w:rsidR="001E1DF0">
          <w:t>have the “Signature” for the certificate.</w:t>
        </w:r>
      </w:ins>
    </w:p>
    <w:p w14:paraId="71785624" w14:textId="77777777" w:rsidR="00D74C54" w:rsidRDefault="00D74C54" w:rsidP="00393F95">
      <w:pPr>
        <w:rPr>
          <w:ins w:id="1010" w:author="Greg Landry" w:date="2017-06-13T21:54:00Z"/>
        </w:rPr>
      </w:pPr>
    </w:p>
    <w:p w14:paraId="0CDD6FBD" w14:textId="7259CFF0" w:rsidR="001E1DF0" w:rsidRDefault="00CD4D8B" w:rsidP="00393F95">
      <w:pPr>
        <w:rPr>
          <w:ins w:id="1011" w:author="Greg Landry" w:date="2017-06-14T11:40:00Z"/>
        </w:rPr>
      </w:pPr>
      <w:ins w:id="1012" w:author="Greg Landry" w:date="2017-06-14T11:52:00Z">
        <w:r>
          <w:t>Let’s say you need to get a signed certificate</w:t>
        </w:r>
      </w:ins>
      <w:ins w:id="1013" w:author="Greg Landry" w:date="2017-06-14T11:53:00Z">
        <w:r w:rsidR="00CF5BD9">
          <w:t xml:space="preserve"> from a</w:t>
        </w:r>
        <w:r>
          <w:t xml:space="preserve"> </w:t>
        </w:r>
      </w:ins>
      <w:ins w:id="1014" w:author="Greg Landry" w:date="2017-06-14T14:00:00Z">
        <w:r w:rsidR="00CF5BD9">
          <w:t>CA</w:t>
        </w:r>
      </w:ins>
      <w:ins w:id="1015" w:author="Greg Landry" w:date="2017-06-14T11:52:00Z">
        <w:r>
          <w:t xml:space="preserve"> (for example to set up a secure web site). </w:t>
        </w:r>
      </w:ins>
      <w:ins w:id="1016" w:author="Greg Landry" w:date="2017-06-14T11:40:00Z">
        <w:r>
          <w:t xml:space="preserve">The process </w:t>
        </w:r>
        <w:r w:rsidR="001E1DF0">
          <w:t>is as follows</w:t>
        </w:r>
      </w:ins>
      <w:ins w:id="1017" w:author="Greg Landry" w:date="2017-06-14T11:52:00Z">
        <w:r>
          <w:t>:</w:t>
        </w:r>
      </w:ins>
    </w:p>
    <w:p w14:paraId="4CE4A857" w14:textId="0F00B722" w:rsidR="001E1DF0" w:rsidRDefault="001E1DF0">
      <w:pPr>
        <w:pStyle w:val="ListParagraph"/>
        <w:numPr>
          <w:ilvl w:val="0"/>
          <w:numId w:val="43"/>
        </w:numPr>
        <w:rPr>
          <w:ins w:id="1018" w:author="Greg Landry" w:date="2017-06-14T11:41:00Z"/>
        </w:rPr>
        <w:pPrChange w:id="1019" w:author="Greg Landry" w:date="2017-06-14T11:41:00Z">
          <w:pPr/>
        </w:pPrChange>
      </w:pPr>
      <w:ins w:id="1020" w:author="Greg Landry" w:date="2017-06-14T11:41:00Z">
        <w:r>
          <w:t>Take you</w:t>
        </w:r>
      </w:ins>
      <w:ins w:id="1021" w:author="Greg Landry" w:date="2017-06-14T14:01:00Z">
        <w:r w:rsidR="00CF5BD9">
          <w:t>r</w:t>
        </w:r>
      </w:ins>
      <w:ins w:id="1022" w:author="Greg Landry" w:date="2017-06-14T11:41:00Z">
        <w:r>
          <w:t xml:space="preserve"> public key and send it to the </w:t>
        </w:r>
      </w:ins>
      <w:ins w:id="1023" w:author="Greg Landry" w:date="2017-06-14T13:32:00Z">
        <w:r w:rsidR="00CF123B">
          <w:t>CA</w:t>
        </w:r>
      </w:ins>
      <w:ins w:id="1024" w:author="Greg Landry" w:date="2017-06-14T11:41:00Z">
        <w:r>
          <w:t xml:space="preserve"> that </w:t>
        </w:r>
      </w:ins>
      <w:ins w:id="1025" w:author="Greg Landry" w:date="2017-06-14T12:31:00Z">
        <w:r w:rsidR="00204CE6">
          <w:t>is providing</w:t>
        </w:r>
      </w:ins>
      <w:ins w:id="1026" w:author="Greg Landry" w:date="2017-06-14T11:41:00Z">
        <w:r>
          <w:t xml:space="preserve"> </w:t>
        </w:r>
      </w:ins>
      <w:ins w:id="1027" w:author="Greg Landry" w:date="2017-06-14T12:32:00Z">
        <w:r w:rsidR="00204CE6">
          <w:t>the signed</w:t>
        </w:r>
      </w:ins>
      <w:ins w:id="1028" w:author="Greg Landry" w:date="2017-06-14T11:41:00Z">
        <w:r>
          <w:t xml:space="preserve"> certificate.</w:t>
        </w:r>
      </w:ins>
    </w:p>
    <w:p w14:paraId="6BB3CA5F" w14:textId="02264D4A" w:rsidR="001E1DF0" w:rsidRDefault="001E1DF0">
      <w:pPr>
        <w:pStyle w:val="ListParagraph"/>
        <w:numPr>
          <w:ilvl w:val="0"/>
          <w:numId w:val="43"/>
        </w:numPr>
        <w:rPr>
          <w:ins w:id="1029" w:author="Greg Landry" w:date="2017-06-14T11:41:00Z"/>
        </w:rPr>
        <w:pPrChange w:id="1030" w:author="Greg Landry" w:date="2017-06-14T11:41:00Z">
          <w:pPr/>
        </w:pPrChange>
      </w:pPr>
      <w:ins w:id="1031" w:author="Greg Landry" w:date="2017-06-14T11:41:00Z">
        <w:r>
          <w:t xml:space="preserve">The </w:t>
        </w:r>
      </w:ins>
      <w:ins w:id="1032" w:author="Greg Landry" w:date="2017-06-14T13:32:00Z">
        <w:r w:rsidR="00CF123B">
          <w:t>CA</w:t>
        </w:r>
      </w:ins>
      <w:ins w:id="1033" w:author="Greg Landry" w:date="2017-06-14T11:41:00Z">
        <w:r w:rsidR="00CD4D8B">
          <w:t xml:space="preserve"> will take </w:t>
        </w:r>
      </w:ins>
      <w:ins w:id="1034" w:author="Greg Landry" w:date="2017-06-14T11:52:00Z">
        <w:r w:rsidR="00CD4D8B">
          <w:t>its</w:t>
        </w:r>
      </w:ins>
      <w:ins w:id="1035" w:author="Greg Landry" w:date="2017-06-14T11:41:00Z">
        <w:r w:rsidR="00CD4D8B">
          <w:t xml:space="preserve"> public key</w:t>
        </w:r>
        <w:r>
          <w:t xml:space="preserve"> and you</w:t>
        </w:r>
      </w:ins>
      <w:ins w:id="1036" w:author="Greg Landry" w:date="2017-06-14T11:52:00Z">
        <w:r w:rsidR="00CD4D8B">
          <w:t>r</w:t>
        </w:r>
      </w:ins>
      <w:ins w:id="1037" w:author="Greg Landry" w:date="2017-06-14T11:41:00Z">
        <w:r>
          <w:t xml:space="preserve"> public key and will hash them to create </w:t>
        </w:r>
      </w:ins>
      <w:ins w:id="1038" w:author="Greg Landry" w:date="2017-06-14T11:53:00Z">
        <w:r w:rsidR="00CD4D8B">
          <w:t>a</w:t>
        </w:r>
      </w:ins>
      <w:ins w:id="1039" w:author="Greg Landry" w:date="2017-06-14T11:41:00Z">
        <w:r>
          <w:t xml:space="preserve"> Digest</w:t>
        </w:r>
      </w:ins>
    </w:p>
    <w:p w14:paraId="60B6053D" w14:textId="2DC830D8" w:rsidR="001E1DF0" w:rsidRDefault="001E1DF0">
      <w:pPr>
        <w:pStyle w:val="ListParagraph"/>
        <w:numPr>
          <w:ilvl w:val="0"/>
          <w:numId w:val="43"/>
        </w:numPr>
        <w:rPr>
          <w:ins w:id="1040" w:author="Greg Landry" w:date="2017-06-14T11:55:00Z"/>
        </w:rPr>
        <w:pPrChange w:id="1041" w:author="Greg Landry" w:date="2017-06-14T11:41:00Z">
          <w:pPr/>
        </w:pPrChange>
      </w:pPr>
      <w:ins w:id="1042" w:author="Greg Landry" w:date="2017-06-14T11:42:00Z">
        <w:r>
          <w:t xml:space="preserve">The </w:t>
        </w:r>
      </w:ins>
      <w:ins w:id="1043" w:author="Greg Landry" w:date="2017-06-14T13:32:00Z">
        <w:r w:rsidR="00CF123B">
          <w:t>CA</w:t>
        </w:r>
      </w:ins>
      <w:ins w:id="1044" w:author="Greg Landry" w:date="2017-06-14T11:42:00Z">
        <w:r>
          <w:t xml:space="preserve"> </w:t>
        </w:r>
      </w:ins>
      <w:ins w:id="1045" w:author="Greg Landry" w:date="2017-06-14T14:01:00Z">
        <w:r w:rsidR="00CF5BD9">
          <w:t xml:space="preserve">then </w:t>
        </w:r>
      </w:ins>
      <w:ins w:id="1046" w:author="Greg Landry" w:date="2017-06-14T11:42:00Z">
        <w:r>
          <w:t xml:space="preserve">encrypts the Digest with </w:t>
        </w:r>
      </w:ins>
      <w:ins w:id="1047" w:author="Greg Landry" w:date="2017-06-14T11:53:00Z">
        <w:r w:rsidR="00CD4D8B">
          <w:t>its</w:t>
        </w:r>
      </w:ins>
      <w:ins w:id="1048" w:author="Greg Landry" w:date="2017-06-14T11:42:00Z">
        <w:r>
          <w:t xml:space="preserve"> </w:t>
        </w:r>
        <w:r w:rsidRPr="00091649">
          <w:rPr>
            <w:u w:val="single"/>
            <w:rPrChange w:id="1049" w:author="Greg Landry" w:date="2017-06-14T12:13:00Z">
              <w:rPr/>
            </w:rPrChange>
          </w:rPr>
          <w:t>private</w:t>
        </w:r>
        <w:r>
          <w:t xml:space="preserve"> key. The</w:t>
        </w:r>
        <w:r w:rsidR="00CD4D8B">
          <w:t xml:space="preserve"> result is the signature.</w:t>
        </w:r>
      </w:ins>
      <w:ins w:id="1050" w:author="Greg Landry" w:date="2017-06-14T12:13:00Z">
        <w:r w:rsidR="00091649">
          <w:t xml:space="preserve"> Because the </w:t>
        </w:r>
      </w:ins>
      <w:ins w:id="1051" w:author="Greg Landry" w:date="2017-06-14T13:32:00Z">
        <w:r w:rsidR="00CF123B">
          <w:t>CA</w:t>
        </w:r>
      </w:ins>
      <w:ins w:id="1052" w:author="Greg Landry" w:date="2017-06-14T12:13:00Z">
        <w:r w:rsidR="00091649">
          <w:t xml:space="preserve"> is using its private key, </w:t>
        </w:r>
      </w:ins>
      <w:ins w:id="1053" w:author="Greg Landry" w:date="2017-06-14T12:14:00Z">
        <w:r w:rsidR="00091649">
          <w:t xml:space="preserve">it is </w:t>
        </w:r>
      </w:ins>
      <w:ins w:id="1054" w:author="Greg Landry" w:date="2017-06-14T12:15:00Z">
        <w:r w:rsidR="00091649">
          <w:t xml:space="preserve">the only one capable of creating that </w:t>
        </w:r>
      </w:ins>
      <w:ins w:id="1055" w:author="Greg Landry" w:date="2017-06-14T12:32:00Z">
        <w:r w:rsidR="00204CE6">
          <w:t xml:space="preserve">particular </w:t>
        </w:r>
      </w:ins>
      <w:ins w:id="1056" w:author="Greg Landry" w:date="2017-06-14T12:15:00Z">
        <w:r w:rsidR="00091649">
          <w:t xml:space="preserve">encryption but </w:t>
        </w:r>
      </w:ins>
      <w:ins w:id="1057" w:author="Greg Landry" w:date="2017-06-14T12:13:00Z">
        <w:r w:rsidR="00091649" w:rsidRPr="00204CE6">
          <w:rPr>
            <w:u w:val="single"/>
            <w:rPrChange w:id="1058" w:author="Greg Landry" w:date="2017-06-14T12:32:00Z">
              <w:rPr/>
            </w:rPrChange>
          </w:rPr>
          <w:t>anyone</w:t>
        </w:r>
        <w:r w:rsidR="00091649">
          <w:t xml:space="preserve"> can decrypt it (using the </w:t>
        </w:r>
      </w:ins>
      <w:ins w:id="1059" w:author="Greg Landry" w:date="2017-06-14T13:32:00Z">
        <w:r w:rsidR="00CF123B">
          <w:t>CA’s</w:t>
        </w:r>
      </w:ins>
      <w:ins w:id="1060" w:author="Greg Landry" w:date="2017-06-14T12:14:00Z">
        <w:r w:rsidR="00091649">
          <w:t xml:space="preserve"> public key).</w:t>
        </w:r>
      </w:ins>
    </w:p>
    <w:p w14:paraId="652EEE68" w14:textId="12AB870F" w:rsidR="00CD4D8B" w:rsidRDefault="00CD4D8B">
      <w:pPr>
        <w:pStyle w:val="ListParagraph"/>
        <w:numPr>
          <w:ilvl w:val="0"/>
          <w:numId w:val="43"/>
        </w:numPr>
        <w:rPr>
          <w:ins w:id="1061" w:author="Greg Landry" w:date="2017-06-14T11:42:00Z"/>
        </w:rPr>
        <w:pPrChange w:id="1062" w:author="Greg Landry" w:date="2017-06-14T11:41:00Z">
          <w:pPr/>
        </w:pPrChange>
      </w:pPr>
      <w:ins w:id="1063" w:author="Greg Landry" w:date="2017-06-14T11:55:00Z">
        <w:r>
          <w:t xml:space="preserve">The </w:t>
        </w:r>
      </w:ins>
      <w:ins w:id="1064" w:author="Greg Landry" w:date="2017-06-14T13:32:00Z">
        <w:r w:rsidR="00CF123B">
          <w:t>CA</w:t>
        </w:r>
      </w:ins>
      <w:ins w:id="1065" w:author="Greg Landry" w:date="2017-06-14T11:55:00Z">
        <w:r>
          <w:t xml:space="preserve"> sends you </w:t>
        </w:r>
      </w:ins>
      <w:ins w:id="1066" w:author="Greg Landry" w:date="2017-06-14T11:56:00Z">
        <w:r w:rsidR="00204CE6">
          <w:t xml:space="preserve">the </w:t>
        </w:r>
      </w:ins>
      <w:ins w:id="1067" w:author="Greg Landry" w:date="2017-06-14T11:55:00Z">
        <w:r>
          <w:t xml:space="preserve">certificate which has </w:t>
        </w:r>
      </w:ins>
      <w:ins w:id="1068" w:author="Greg Landry" w:date="2017-06-14T11:56:00Z">
        <w:r>
          <w:t xml:space="preserve">the public keys and </w:t>
        </w:r>
      </w:ins>
      <w:ins w:id="1069" w:author="Greg Landry" w:date="2017-06-14T11:55:00Z">
        <w:r w:rsidR="00531740">
          <w:t xml:space="preserve">the signature embedded in it along with lots of other </w:t>
        </w:r>
      </w:ins>
      <w:ins w:id="1070" w:author="Greg Landry" w:date="2017-06-14T11:56:00Z">
        <w:r w:rsidR="00531740">
          <w:t>information</w:t>
        </w:r>
      </w:ins>
      <w:ins w:id="1071" w:author="Greg Landry" w:date="2017-06-14T11:55:00Z">
        <w:r w:rsidR="00531740">
          <w:t>.</w:t>
        </w:r>
      </w:ins>
    </w:p>
    <w:p w14:paraId="02592AC2" w14:textId="33801248" w:rsidR="004D2D03" w:rsidDel="001E1DF0" w:rsidRDefault="001E1DF0" w:rsidP="00393F95">
      <w:pPr>
        <w:rPr>
          <w:ins w:id="1072" w:author="Alan Hawse" w:date="2017-06-13T21:30:00Z"/>
          <w:del w:id="1073" w:author="Greg Landry" w:date="2017-06-14T11:45:00Z"/>
        </w:rPr>
      </w:pPr>
      <w:ins w:id="1074" w:author="Greg Landry" w:date="2017-06-14T11:42:00Z">
        <w:r>
          <w:t xml:space="preserve">Note that this </w:t>
        </w:r>
      </w:ins>
      <w:moveToRangeStart w:id="1075" w:author="Greg Landry" w:date="2017-06-14T11:45:00Z" w:name="move485204060"/>
      <w:moveTo w:id="1076" w:author="Greg Landry" w:date="2017-06-14T11:45:00Z">
        <w:del w:id="1077" w:author="Greg Landry" w:date="2017-06-14T11:45:00Z">
          <w:r w:rsidDel="001E1DF0">
            <w:delText xml:space="preserve">This </w:delText>
          </w:r>
        </w:del>
        <w:r>
          <w:t xml:space="preserve">process can be done hierarchically to </w:t>
        </w:r>
        <w:del w:id="1078" w:author="Greg Landry" w:date="2017-06-14T11:57:00Z">
          <w:r w:rsidDel="00531740">
            <w:delText>verify</w:delText>
          </w:r>
        </w:del>
      </w:moveTo>
      <w:ins w:id="1079" w:author="Greg Landry" w:date="2017-06-14T11:57:00Z">
        <w:r w:rsidR="00531740">
          <w:t>create</w:t>
        </w:r>
      </w:ins>
      <w:moveTo w:id="1080" w:author="Greg Landry" w:date="2017-06-14T11:45:00Z">
        <w:r>
          <w:t xml:space="preserve"> a chain of signed certificates</w:t>
        </w:r>
        <w:del w:id="1081" w:author="Greg Landry" w:date="2017-06-14T11:45:00Z">
          <w:r w:rsidDel="001E1DF0">
            <w:delText>.</w:delText>
          </w:r>
        </w:del>
      </w:moveTo>
      <w:moveToRangeEnd w:id="1075"/>
      <w:ins w:id="1082" w:author="Greg Landry" w:date="2017-06-14T11:42:00Z">
        <w:r>
          <w:t xml:space="preserve">. That is, the </w:t>
        </w:r>
      </w:ins>
      <w:ins w:id="1083" w:author="Greg Landry" w:date="2017-06-14T12:15:00Z">
        <w:r w:rsidR="0057278D">
          <w:t>server</w:t>
        </w:r>
      </w:ins>
      <w:ins w:id="1084" w:author="Greg Landry" w:date="2017-06-14T11:42:00Z">
        <w:r>
          <w:t xml:space="preserve"> </w:t>
        </w:r>
      </w:ins>
      <w:ins w:id="1085" w:author="Greg Landry" w:date="2017-06-14T11:43:00Z">
        <w:r>
          <w:t xml:space="preserve">gets its identity validated by an intermediate authority who, in turn, gets its </w:t>
        </w:r>
      </w:ins>
      <w:ins w:id="1086" w:author="Greg Landry" w:date="2017-06-14T11:44:00Z">
        <w:r>
          <w:t>identity</w:t>
        </w:r>
      </w:ins>
      <w:ins w:id="1087" w:author="Greg Landry" w:date="2017-06-14T11:43:00Z">
        <w:r>
          <w:t xml:space="preserve"> validated by a </w:t>
        </w:r>
      </w:ins>
      <w:ins w:id="1088" w:author="Greg Landry" w:date="2017-06-14T11:44:00Z">
        <w:r>
          <w:t xml:space="preserve">“higher” intermediate authority or by a root </w:t>
        </w:r>
        <w:r w:rsidR="00181347">
          <w:t>a</w:t>
        </w:r>
        <w:r>
          <w:t>uthority.</w:t>
        </w:r>
      </w:ins>
      <w:ins w:id="1089" w:author="Greg Landry" w:date="2017-06-14T11:43:00Z">
        <w:r>
          <w:t xml:space="preserve"> </w:t>
        </w:r>
      </w:ins>
      <w:ins w:id="1090" w:author="Greg Landry" w:date="2017-06-14T11:44:00Z">
        <w:r>
          <w:t>Therefore, any cert</w:t>
        </w:r>
        <w:r w:rsidR="00181347">
          <w:t>ificate eventually chains to a R</w:t>
        </w:r>
        <w:r>
          <w:t xml:space="preserve">oot </w:t>
        </w:r>
      </w:ins>
      <w:ins w:id="1091" w:author="Greg Landry" w:date="2017-06-14T12:10:00Z">
        <w:r w:rsidR="00181347">
          <w:t>CA</w:t>
        </w:r>
      </w:ins>
      <w:ins w:id="1092" w:author="Greg Landry" w:date="2017-06-14T11:44:00Z">
        <w:r>
          <w:t>.</w:t>
        </w:r>
      </w:ins>
      <w:ins w:id="1093" w:author="Alan Hawse" w:date="2017-06-13T21:30:00Z">
        <w:del w:id="1094" w:author="Greg Landry" w:date="2017-06-14T11:45:00Z">
          <w:r w:rsidR="004D2D03" w:rsidDel="001E1DF0">
            <w:delText xml:space="preserve">To create a signature you take your public key and send it to </w:delText>
          </w:r>
          <w:r w:rsidR="007848C5" w:rsidDel="001E1DF0">
            <w:delText xml:space="preserve">your signer.  They take their public key and your public key, hash it… then encrypt it.  </w:delText>
          </w:r>
        </w:del>
      </w:ins>
      <w:ins w:id="1095" w:author="Alan Hawse" w:date="2017-06-13T21:31:00Z">
        <w:del w:id="1096" w:author="Greg Landry" w:date="2017-06-14T11:45:00Z">
          <w:r w:rsidR="007848C5" w:rsidDel="001E1DF0">
            <w:delText xml:space="preserve"> </w:delText>
          </w:r>
        </w:del>
      </w:ins>
      <w:moveFromRangeStart w:id="1097" w:author="Greg Landry" w:date="2017-06-14T11:45:00Z" w:name="move485204060"/>
      <w:moveFrom w:id="1098" w:author="Greg Landry" w:date="2017-06-14T11:45:00Z">
        <w:ins w:id="1099" w:author="Alan Hawse" w:date="2017-06-13T21:31:00Z">
          <w:del w:id="1100" w:author="Greg Landry" w:date="2017-06-14T11:45:00Z">
            <w:r w:rsidR="007848C5" w:rsidDel="001E1DF0">
              <w:delText>This process can be done hierarchically to verify a chain of signed certificates.</w:delText>
            </w:r>
          </w:del>
        </w:ins>
      </w:moveFrom>
      <w:moveFromRangeEnd w:id="1097"/>
    </w:p>
    <w:p w14:paraId="5A2B9A1A" w14:textId="77777777" w:rsidR="007848C5" w:rsidDel="00CD4D8B" w:rsidRDefault="007848C5" w:rsidP="00393F95">
      <w:pPr>
        <w:rPr>
          <w:ins w:id="1101" w:author="Alan Hawse" w:date="2017-06-13T21:30:00Z"/>
          <w:del w:id="1102" w:author="Greg Landry" w:date="2017-06-14T11:50:00Z"/>
        </w:rPr>
      </w:pPr>
    </w:p>
    <w:p w14:paraId="72387A5C" w14:textId="77777777" w:rsidR="004409B2" w:rsidRDefault="004409B2" w:rsidP="00393F95">
      <w:pPr>
        <w:rPr>
          <w:ins w:id="1103" w:author="Greg Landry" w:date="2017-06-14T11:46:00Z"/>
        </w:rPr>
      </w:pPr>
    </w:p>
    <w:p w14:paraId="1576A502" w14:textId="146E9AE2" w:rsidR="00BE361C" w:rsidDel="001E1DF0" w:rsidRDefault="00BE361C" w:rsidP="00393F95">
      <w:pPr>
        <w:rPr>
          <w:ins w:id="1104" w:author="Alan Hawse" w:date="2017-06-13T21:17:00Z"/>
          <w:del w:id="1105" w:author="Greg Landry" w:date="2017-06-14T11:45:00Z"/>
        </w:rPr>
      </w:pPr>
      <w:ins w:id="1106" w:author="Alan Hawse" w:date="2017-06-13T21:17:00Z">
        <w:del w:id="1107" w:author="Greg Landry" w:date="2017-06-14T11:45:00Z">
          <w:r w:rsidDel="001E1DF0">
            <w:delText>The process to create a signed certificate is as follows:</w:delText>
          </w:r>
        </w:del>
      </w:ins>
    </w:p>
    <w:p w14:paraId="03A4F028" w14:textId="58870C4A" w:rsidR="00BE361C" w:rsidDel="001E1DF0" w:rsidRDefault="00BE361C">
      <w:pPr>
        <w:pStyle w:val="ListParagraph"/>
        <w:numPr>
          <w:ilvl w:val="0"/>
          <w:numId w:val="42"/>
        </w:numPr>
        <w:rPr>
          <w:ins w:id="1108" w:author="Alan Hawse" w:date="2017-06-13T21:16:00Z"/>
          <w:del w:id="1109" w:author="Greg Landry" w:date="2017-06-14T11:45:00Z"/>
        </w:rPr>
        <w:pPrChange w:id="1110" w:author="Alan Hawse" w:date="2017-06-13T21:17:00Z">
          <w:pPr/>
        </w:pPrChange>
      </w:pPr>
      <w:ins w:id="1111" w:author="Alan Hawse" w:date="2017-06-13T21:17:00Z">
        <w:del w:id="1112" w:author="Greg Landry" w:date="2017-06-14T11:45:00Z">
          <w:r w:rsidDel="001E1DF0">
            <w:delText xml:space="preserve">The CA </w:delText>
          </w:r>
        </w:del>
      </w:ins>
    </w:p>
    <w:p w14:paraId="36C6BD46" w14:textId="4F182E69" w:rsidR="00794699" w:rsidDel="00CD4D8B" w:rsidRDefault="00794699" w:rsidP="00393F95">
      <w:pPr>
        <w:rPr>
          <w:ins w:id="1113" w:author="Alan Hawse" w:date="2017-06-11T08:19:00Z"/>
          <w:del w:id="1114" w:author="Greg Landry" w:date="2017-06-14T11:50:00Z"/>
        </w:rPr>
      </w:pPr>
      <w:ins w:id="1115" w:author="Alan Hawse" w:date="2017-06-11T08:19:00Z">
        <w:del w:id="1116" w:author="Greg Landry" w:date="2017-06-14T11:50:00Z">
          <w:r w:rsidDel="00CD4D8B">
            <w:delText>The process is as follows:</w:delText>
          </w:r>
        </w:del>
      </w:ins>
    </w:p>
    <w:p w14:paraId="27BEAC5C" w14:textId="4AB08170" w:rsidR="00794699" w:rsidDel="00CD4D8B" w:rsidRDefault="00794699">
      <w:pPr>
        <w:pStyle w:val="ListParagraph"/>
        <w:numPr>
          <w:ilvl w:val="0"/>
          <w:numId w:val="39"/>
        </w:numPr>
        <w:rPr>
          <w:ins w:id="1117" w:author="Alan Hawse" w:date="2017-06-11T08:20:00Z"/>
          <w:del w:id="1118" w:author="Greg Landry" w:date="2017-06-14T11:50:00Z"/>
        </w:rPr>
        <w:pPrChange w:id="1119" w:author="Alan Hawse" w:date="2017-06-11T08:20:00Z">
          <w:pPr/>
        </w:pPrChange>
      </w:pPr>
      <w:ins w:id="1120" w:author="Alan Hawse" w:date="2017-06-11T08:20:00Z">
        <w:del w:id="1121" w:author="Greg Landry" w:date="2017-06-12T08:35:00Z">
          <w:r w:rsidDel="00EC2D39">
            <w:delText>You c</w:delText>
          </w:r>
        </w:del>
        <w:del w:id="1122" w:author="Greg Landry" w:date="2017-06-14T11:50:00Z">
          <w:r w:rsidDel="00CD4D8B">
            <w:delText xml:space="preserve">reate a </w:delText>
          </w:r>
        </w:del>
      </w:ins>
      <w:ins w:id="1123" w:author="Alan Hawse" w:date="2017-06-13T21:13:00Z">
        <w:del w:id="1124" w:author="Greg Landry" w:date="2017-06-14T11:50:00Z">
          <w:r w:rsidR="00694292" w:rsidDel="00CD4D8B">
            <w:delText xml:space="preserve">server </w:delText>
          </w:r>
        </w:del>
      </w:ins>
      <w:ins w:id="1125" w:author="Alan Hawse" w:date="2017-06-11T08:20:00Z">
        <w:del w:id="1126" w:author="Greg Landry" w:date="2017-06-14T11:50:00Z">
          <w:r w:rsidDel="00CD4D8B">
            <w:delText>public/private key pair</w:delText>
          </w:r>
        </w:del>
      </w:ins>
    </w:p>
    <w:p w14:paraId="173A83C1" w14:textId="4F69766F" w:rsidR="00794699" w:rsidDel="00CD4D8B" w:rsidRDefault="00794699">
      <w:pPr>
        <w:pStyle w:val="ListParagraph"/>
        <w:numPr>
          <w:ilvl w:val="0"/>
          <w:numId w:val="39"/>
        </w:numPr>
        <w:rPr>
          <w:ins w:id="1127" w:author="Alan Hawse" w:date="2017-06-11T08:20:00Z"/>
          <w:del w:id="1128" w:author="Greg Landry" w:date="2017-06-14T11:50:00Z"/>
        </w:rPr>
        <w:pPrChange w:id="1129" w:author="Alan Hawse" w:date="2017-06-11T08:20:00Z">
          <w:pPr/>
        </w:pPrChange>
      </w:pPr>
      <w:ins w:id="1130" w:author="Alan Hawse" w:date="2017-06-11T08:20:00Z">
        <w:del w:id="1131" w:author="Greg Landry" w:date="2017-06-12T08:35:00Z">
          <w:r w:rsidDel="00EC2D39">
            <w:delText>You s</w:delText>
          </w:r>
        </w:del>
        <w:del w:id="1132" w:author="Greg Landry" w:date="2017-06-14T11:50:00Z">
          <w:r w:rsidDel="00CD4D8B">
            <w:delText>end the public key to an Intermediate Authority</w:delText>
          </w:r>
        </w:del>
      </w:ins>
    </w:p>
    <w:p w14:paraId="6586CCA8" w14:textId="21320682" w:rsidR="00794699" w:rsidDel="00CD4D8B" w:rsidRDefault="00794699">
      <w:pPr>
        <w:pStyle w:val="ListParagraph"/>
        <w:numPr>
          <w:ilvl w:val="0"/>
          <w:numId w:val="39"/>
        </w:numPr>
        <w:rPr>
          <w:ins w:id="1133" w:author="Alan Hawse" w:date="2017-06-11T08:20:00Z"/>
          <w:del w:id="1134" w:author="Greg Landry" w:date="2017-06-14T11:50:00Z"/>
        </w:rPr>
        <w:pPrChange w:id="1135" w:author="Alan Hawse" w:date="2017-06-11T08:20:00Z">
          <w:pPr/>
        </w:pPrChange>
      </w:pPr>
      <w:ins w:id="1136" w:author="Alan Hawse" w:date="2017-06-11T08:20:00Z">
        <w:del w:id="1137" w:author="Greg Landry" w:date="2017-06-12T08:35:00Z">
          <w:r w:rsidDel="00EC2D39">
            <w:delText>They t</w:delText>
          </w:r>
        </w:del>
        <w:del w:id="1138" w:author="Greg Landry" w:date="2017-06-14T11:50:00Z">
          <w:r w:rsidDel="00CD4D8B">
            <w:delText xml:space="preserve">ake </w:delText>
          </w:r>
        </w:del>
        <w:del w:id="1139" w:author="Greg Landry" w:date="2017-06-12T08:36:00Z">
          <w:r w:rsidDel="00EC2D39">
            <w:delText>your</w:delText>
          </w:r>
        </w:del>
        <w:del w:id="1140" w:author="Greg Landry" w:date="2017-06-14T11:50:00Z">
          <w:r w:rsidDel="00CD4D8B">
            <w:delText xml:space="preserve"> </w:delText>
          </w:r>
        </w:del>
      </w:ins>
      <w:ins w:id="1141" w:author="Alan Hawse" w:date="2017-06-11T08:25:00Z">
        <w:del w:id="1142" w:author="Greg Landry" w:date="2017-06-14T11:50:00Z">
          <w:r w:rsidR="00F85721" w:rsidDel="00CD4D8B">
            <w:delText xml:space="preserve">public </w:delText>
          </w:r>
        </w:del>
      </w:ins>
      <w:ins w:id="1143" w:author="Alan Hawse" w:date="2017-06-11T08:20:00Z">
        <w:del w:id="1144" w:author="Greg Landry" w:date="2017-06-14T11:50:00Z">
          <w:r w:rsidDel="00CD4D8B">
            <w:delText xml:space="preserve">key + </w:delText>
          </w:r>
        </w:del>
      </w:ins>
      <w:ins w:id="1145" w:author="Alan Hawse" w:date="2017-06-13T21:07:00Z">
        <w:del w:id="1146" w:author="Greg Landry" w:date="2017-06-14T11:50:00Z">
          <w:r w:rsidR="00B20D53" w:rsidDel="00CD4D8B">
            <w:delText>its public</w:delText>
          </w:r>
        </w:del>
      </w:ins>
      <w:ins w:id="1147" w:author="Alan Hawse" w:date="2017-06-11T08:20:00Z">
        <w:del w:id="1148" w:author="Greg Landry" w:date="2017-06-14T11:50:00Z">
          <w:r w:rsidDel="00CD4D8B">
            <w:delText xml:space="preserve"> key and hash it with one of the cryptographic hash</w:delText>
          </w:r>
        </w:del>
        <w:del w:id="1149" w:author="Greg Landry" w:date="2017-06-12T08:33:00Z">
          <w:r w:rsidDel="0024060A">
            <w:delText>s</w:delText>
          </w:r>
        </w:del>
      </w:ins>
      <w:ins w:id="1150" w:author="Alan Hawse" w:date="2017-06-11T08:33:00Z">
        <w:del w:id="1151" w:author="Greg Landry" w:date="2017-06-14T11:50:00Z">
          <w:r w:rsidR="004331E3" w:rsidDel="00CD4D8B">
            <w:delText xml:space="preserve"> to create a digest</w:delText>
          </w:r>
        </w:del>
      </w:ins>
    </w:p>
    <w:p w14:paraId="13791353" w14:textId="5C35587C" w:rsidR="00794699" w:rsidDel="00CD4D8B" w:rsidRDefault="00794699">
      <w:pPr>
        <w:pStyle w:val="ListParagraph"/>
        <w:numPr>
          <w:ilvl w:val="0"/>
          <w:numId w:val="39"/>
        </w:numPr>
        <w:rPr>
          <w:ins w:id="1152" w:author="Alan Hawse" w:date="2017-06-11T08:26:00Z"/>
          <w:del w:id="1153" w:author="Greg Landry" w:date="2017-06-14T11:50:00Z"/>
        </w:rPr>
        <w:pPrChange w:id="1154" w:author="Alan Hawse" w:date="2017-06-11T08:20:00Z">
          <w:pPr/>
        </w:pPrChange>
      </w:pPr>
      <w:ins w:id="1155" w:author="Alan Hawse" w:date="2017-06-11T08:21:00Z">
        <w:del w:id="1156" w:author="Greg Landry" w:date="2017-06-12T08:36:00Z">
          <w:r w:rsidDel="00EC2D39">
            <w:delText>They</w:delText>
          </w:r>
        </w:del>
        <w:del w:id="1157" w:author="Greg Landry" w:date="2017-06-14T11:50:00Z">
          <w:r w:rsidDel="00CD4D8B">
            <w:delText xml:space="preserve"> encrypt </w:delText>
          </w:r>
        </w:del>
      </w:ins>
      <w:ins w:id="1158" w:author="Alan Hawse" w:date="2017-06-11T08:26:00Z">
        <w:del w:id="1159" w:author="Greg Landry" w:date="2017-06-14T11:50:00Z">
          <w:r w:rsidR="00F85721" w:rsidDel="00CD4D8B">
            <w:delText xml:space="preserve">the digest with </w:delText>
          </w:r>
        </w:del>
        <w:del w:id="1160" w:author="Greg Landry" w:date="2017-06-12T08:39:00Z">
          <w:r w:rsidR="00F85721" w:rsidDel="00EC2D39">
            <w:delText>their</w:delText>
          </w:r>
        </w:del>
        <w:del w:id="1161" w:author="Greg Landry" w:date="2017-06-14T11:50:00Z">
          <w:r w:rsidR="00F85721" w:rsidDel="00CD4D8B">
            <w:delText xml:space="preserve"> private key</w:delText>
          </w:r>
        </w:del>
      </w:ins>
    </w:p>
    <w:p w14:paraId="2F0ACC48" w14:textId="49D04EB7" w:rsidR="00F85721" w:rsidDel="00CD4D8B" w:rsidRDefault="00F85721">
      <w:pPr>
        <w:pStyle w:val="ListParagraph"/>
        <w:numPr>
          <w:ilvl w:val="0"/>
          <w:numId w:val="39"/>
        </w:numPr>
        <w:rPr>
          <w:ins w:id="1162" w:author="Alan Hawse" w:date="2017-06-11T08:28:00Z"/>
          <w:del w:id="1163" w:author="Greg Landry" w:date="2017-06-14T11:50:00Z"/>
        </w:rPr>
        <w:pPrChange w:id="1164" w:author="Alan Hawse" w:date="2017-06-11T08:20:00Z">
          <w:pPr/>
        </w:pPrChange>
      </w:pPr>
      <w:commentRangeStart w:id="1165"/>
      <w:ins w:id="1166" w:author="Alan Hawse" w:date="2017-06-11T08:26:00Z">
        <w:del w:id="1167" w:author="Greg Landry" w:date="2017-06-12T08:36:00Z">
          <w:r w:rsidDel="00EC2D39">
            <w:delText>Then</w:delText>
          </w:r>
        </w:del>
        <w:del w:id="1168" w:author="Greg Landry" w:date="2017-06-14T11:50:00Z">
          <w:r w:rsidDel="00CD4D8B">
            <w:delText xml:space="preserve"> </w:delText>
          </w:r>
        </w:del>
        <w:del w:id="1169" w:author="Greg Landry" w:date="2017-06-12T08:37:00Z">
          <w:r w:rsidDel="00EC2D39">
            <w:delText>H</w:delText>
          </w:r>
        </w:del>
        <w:del w:id="1170" w:author="Greg Landry" w:date="2017-06-14T11:50:00Z">
          <w:r w:rsidDel="00CD4D8B">
            <w:delText>a</w:delText>
          </w:r>
          <w:r w:rsidR="004331E3" w:rsidDel="00CD4D8B">
            <w:delText xml:space="preserve">sh the output of the encryption (the </w:delText>
          </w:r>
        </w:del>
        <w:del w:id="1171" w:author="Greg Landry" w:date="2017-06-12T08:37:00Z">
          <w:r w:rsidR="004331E3" w:rsidDel="00EC2D39">
            <w:delText>output</w:delText>
          </w:r>
        </w:del>
        <w:del w:id="1172" w:author="Greg Landry" w:date="2017-06-14T11:50:00Z">
          <w:r w:rsidR="004331E3" w:rsidDel="00CD4D8B">
            <w:delText xml:space="preserve"> </w:delText>
          </w:r>
        </w:del>
      </w:ins>
      <w:ins w:id="1173" w:author="Alan Hawse" w:date="2017-06-13T21:07:00Z">
        <w:del w:id="1174" w:author="Greg Landry" w:date="2017-06-14T11:50:00Z">
          <w:r w:rsidR="00B20D53" w:rsidDel="00CD4D8B">
            <w:delText xml:space="preserve">result </w:delText>
          </w:r>
        </w:del>
      </w:ins>
      <w:ins w:id="1175" w:author="Alan Hawse" w:date="2017-06-11T08:26:00Z">
        <w:del w:id="1176" w:author="Greg Landry" w:date="2017-06-14T11:50:00Z">
          <w:r w:rsidR="004331E3" w:rsidDel="00CD4D8B">
            <w:delText xml:space="preserve">is called </w:delText>
          </w:r>
        </w:del>
      </w:ins>
      <w:ins w:id="1177" w:author="Alan Hawse" w:date="2017-06-11T08:34:00Z">
        <w:del w:id="1178" w:author="Greg Landry" w:date="2017-06-14T11:50:00Z">
          <w:r w:rsidR="004331E3" w:rsidDel="00CD4D8B">
            <w:delText>“the signature”)</w:delText>
          </w:r>
        </w:del>
      </w:ins>
      <w:commentRangeEnd w:id="1165"/>
      <w:del w:id="1179" w:author="Greg Landry" w:date="2017-06-14T11:50:00Z">
        <w:r w:rsidR="00933E5E" w:rsidDel="00CD4D8B">
          <w:rPr>
            <w:rStyle w:val="CommentReference"/>
          </w:rPr>
          <w:commentReference w:id="1165"/>
        </w:r>
      </w:del>
    </w:p>
    <w:p w14:paraId="3217CFDD" w14:textId="0F03C4AA" w:rsidR="00BD4779" w:rsidRDefault="00026C5A">
      <w:pPr>
        <w:rPr>
          <w:ins w:id="1180" w:author="Alan Hawse" w:date="2017-06-11T08:28:00Z"/>
        </w:rPr>
      </w:pPr>
      <w:ins w:id="1181" w:author="Alan Hawse" w:date="2017-06-11T08:39:00Z">
        <w:r>
          <w:t xml:space="preserve">When a </w:t>
        </w:r>
      </w:ins>
      <w:ins w:id="1182" w:author="Greg Landry" w:date="2017-06-14T11:57:00Z">
        <w:r w:rsidR="00531740">
          <w:t xml:space="preserve">client opens a </w:t>
        </w:r>
      </w:ins>
      <w:ins w:id="1183" w:author="Alan Hawse" w:date="2017-06-11T08:39:00Z">
        <w:r>
          <w:t xml:space="preserve">connection </w:t>
        </w:r>
        <w:del w:id="1184" w:author="Greg Landry" w:date="2017-06-14T12:10:00Z">
          <w:r w:rsidDel="00181347">
            <w:delText xml:space="preserve">is opened </w:delText>
          </w:r>
        </w:del>
        <w:r>
          <w:t xml:space="preserve">to an unknown server, </w:t>
        </w:r>
        <w:del w:id="1185" w:author="Greg Landry" w:date="2017-06-14T11:57:00Z">
          <w:r w:rsidDel="00531740">
            <w:delText>it</w:delText>
          </w:r>
        </w:del>
      </w:ins>
      <w:ins w:id="1186" w:author="Greg Landry" w:date="2017-06-14T11:57:00Z">
        <w:r w:rsidR="00531740">
          <w:t>the server</w:t>
        </w:r>
      </w:ins>
      <w:ins w:id="1187" w:author="Alan Hawse" w:date="2017-06-11T08:39:00Z">
        <w:r>
          <w:t xml:space="preserve"> sends its certificate.</w:t>
        </w:r>
      </w:ins>
    </w:p>
    <w:p w14:paraId="0931DFA7" w14:textId="00E6E2C5" w:rsidR="00BD4779" w:rsidRDefault="00BD4779">
      <w:pPr>
        <w:rPr>
          <w:ins w:id="1188" w:author="Alan Hawse" w:date="2017-06-11T08:28:00Z"/>
        </w:rPr>
      </w:pPr>
      <w:ins w:id="1189" w:author="Alan Hawse" w:date="2017-06-11T08:28:00Z">
        <w:r>
          <w:t xml:space="preserve">When </w:t>
        </w:r>
      </w:ins>
      <w:ins w:id="1190" w:author="Alan Hawse" w:date="2017-06-11T08:39:00Z">
        <w:r w:rsidR="00026C5A">
          <w:t>the client gets the certificate, it follows this process</w:t>
        </w:r>
      </w:ins>
      <w:ins w:id="1191" w:author="Alan Hawse" w:date="2017-06-11T08:28:00Z">
        <w:r>
          <w:t>:</w:t>
        </w:r>
      </w:ins>
    </w:p>
    <w:p w14:paraId="02ECB165" w14:textId="542C2A52" w:rsidR="00BD4779" w:rsidRDefault="00BD4779">
      <w:pPr>
        <w:pStyle w:val="ListParagraph"/>
        <w:numPr>
          <w:ilvl w:val="0"/>
          <w:numId w:val="40"/>
        </w:numPr>
        <w:rPr>
          <w:ins w:id="1192" w:author="Alan Hawse" w:date="2017-06-11T08:28:00Z"/>
        </w:rPr>
        <w:pPrChange w:id="1193" w:author="Alan Hawse" w:date="2017-06-11T08:28:00Z">
          <w:pPr/>
        </w:pPrChange>
      </w:pPr>
      <w:ins w:id="1194" w:author="Alan Hawse" w:date="2017-06-11T08:28:00Z">
        <w:del w:id="1195" w:author="Greg Landry [2]" w:date="2017-08-29T10:31:00Z">
          <w:r w:rsidDel="00A84B53">
            <w:delText>Hash the</w:delText>
          </w:r>
        </w:del>
      </w:ins>
      <w:ins w:id="1196" w:author="Greg Landry [2]" w:date="2017-08-29T10:31:00Z">
        <w:r w:rsidR="00A84B53">
          <w:t>Take the</w:t>
        </w:r>
      </w:ins>
      <w:ins w:id="1197" w:author="Alan Hawse" w:date="2017-06-11T08:28:00Z">
        <w:r>
          <w:t xml:space="preserve"> public keys</w:t>
        </w:r>
      </w:ins>
      <w:ins w:id="1198" w:author="Greg Landry" w:date="2017-06-12T08:37:00Z">
        <w:r w:rsidR="00CD4D8B">
          <w:t xml:space="preserve"> for the</w:t>
        </w:r>
        <w:r w:rsidR="00EC2D39">
          <w:t xml:space="preserve"> server</w:t>
        </w:r>
      </w:ins>
      <w:ins w:id="1199" w:author="Greg Landry" w:date="2017-06-12T08:38:00Z">
        <w:r w:rsidR="00EC2D39">
          <w:t xml:space="preserve"> </w:t>
        </w:r>
      </w:ins>
      <w:ins w:id="1200" w:author="Greg Landry" w:date="2017-06-14T11:51:00Z">
        <w:r w:rsidR="00CD4D8B">
          <w:t xml:space="preserve">and for the </w:t>
        </w:r>
      </w:ins>
      <w:ins w:id="1201" w:author="Greg Landry" w:date="2017-06-14T13:33:00Z">
        <w:r w:rsidR="00CF123B">
          <w:t>CA</w:t>
        </w:r>
      </w:ins>
      <w:ins w:id="1202" w:author="Greg Landry" w:date="2017-06-14T11:51:00Z">
        <w:r w:rsidR="00CD4D8B">
          <w:t xml:space="preserve"> </w:t>
        </w:r>
      </w:ins>
      <w:ins w:id="1203" w:author="Greg Landry [2]" w:date="2017-08-29T10:31:00Z">
        <w:r w:rsidR="00A84B53">
          <w:t>from the certificate and hash them</w:t>
        </w:r>
      </w:ins>
      <w:ins w:id="1204" w:author="Greg Landry" w:date="2017-06-12T08:38:00Z">
        <w:r w:rsidR="00EC2D39">
          <w:t xml:space="preserve">– this reproduces the digest from the </w:t>
        </w:r>
      </w:ins>
      <w:ins w:id="1205" w:author="Greg Landry" w:date="2017-06-14T13:33:00Z">
        <w:r w:rsidR="00CF123B">
          <w:t>CA</w:t>
        </w:r>
      </w:ins>
      <w:ins w:id="1206" w:author="Greg Landry" w:date="2017-06-14T12:11:00Z">
        <w:r w:rsidR="00A646ED">
          <w:t>.</w:t>
        </w:r>
      </w:ins>
    </w:p>
    <w:p w14:paraId="533AA912" w14:textId="303717C4" w:rsidR="00BD4779" w:rsidRDefault="00BD4779">
      <w:pPr>
        <w:pStyle w:val="ListParagraph"/>
        <w:numPr>
          <w:ilvl w:val="0"/>
          <w:numId w:val="40"/>
        </w:numPr>
        <w:rPr>
          <w:ins w:id="1207" w:author="Alan Hawse" w:date="2017-06-11T08:28:00Z"/>
        </w:rPr>
        <w:pPrChange w:id="1208" w:author="Alan Hawse" w:date="2017-06-11T08:28:00Z">
          <w:pPr/>
        </w:pPrChange>
      </w:pPr>
      <w:ins w:id="1209" w:author="Alan Hawse" w:date="2017-06-11T08:28:00Z">
        <w:r>
          <w:t xml:space="preserve">Unencrypt the signature </w:t>
        </w:r>
      </w:ins>
      <w:ins w:id="1210" w:author="Alan Hawse" w:date="2017-06-13T21:10:00Z">
        <w:r w:rsidR="00441731">
          <w:t>from the</w:t>
        </w:r>
      </w:ins>
      <w:ins w:id="1211" w:author="Alan Hawse" w:date="2017-06-11T08:34:00Z">
        <w:r w:rsidR="004331E3">
          <w:t xml:space="preserve"> </w:t>
        </w:r>
      </w:ins>
      <w:ins w:id="1212" w:author="Alan Hawse" w:date="2017-06-11T08:35:00Z">
        <w:del w:id="1213" w:author="Greg Landry" w:date="2017-06-12T08:41:00Z">
          <w:r w:rsidR="004331E3" w:rsidDel="00EC2D39">
            <w:delText>CA</w:delText>
          </w:r>
        </w:del>
      </w:ins>
      <w:ins w:id="1214" w:author="Greg Landry" w:date="2017-06-14T13:33:00Z">
        <w:del w:id="1215" w:author="Greg Landry [2]" w:date="2017-08-28T18:02:00Z">
          <w:r w:rsidR="00CF123B" w:rsidDel="00C8046D">
            <w:delText>CA</w:delText>
          </w:r>
        </w:del>
      </w:ins>
      <w:ins w:id="1216" w:author="Greg Landry [2]" w:date="2017-08-28T18:02:00Z">
        <w:r w:rsidR="00C8046D">
          <w:t>certificate</w:t>
        </w:r>
      </w:ins>
      <w:ins w:id="1217" w:author="Greg Landry" w:date="2017-06-12T08:39:00Z">
        <w:r w:rsidR="00EC2D39">
          <w:t xml:space="preserve"> </w:t>
        </w:r>
      </w:ins>
      <w:ins w:id="1218" w:author="Greg Landry" w:date="2017-06-14T11:51:00Z">
        <w:r w:rsidR="00CD4D8B">
          <w:t xml:space="preserve">using the </w:t>
        </w:r>
      </w:ins>
      <w:ins w:id="1219" w:author="Greg Landry" w:date="2017-06-14T13:33:00Z">
        <w:r w:rsidR="00CF123B">
          <w:t>CA’s</w:t>
        </w:r>
      </w:ins>
      <w:ins w:id="1220" w:author="Greg Landry" w:date="2017-06-14T11:51:00Z">
        <w:r w:rsidR="00CD4D8B">
          <w:t xml:space="preserve"> </w:t>
        </w:r>
        <w:r w:rsidR="00CD4D8B" w:rsidRPr="0057278D">
          <w:rPr>
            <w:u w:val="single"/>
            <w:rPrChange w:id="1221" w:author="Greg Landry" w:date="2017-06-14T12:15:00Z">
              <w:rPr/>
            </w:rPrChange>
          </w:rPr>
          <w:t>public</w:t>
        </w:r>
        <w:r w:rsidR="00CD4D8B">
          <w:t xml:space="preserve"> key </w:t>
        </w:r>
      </w:ins>
      <w:ins w:id="1222" w:author="Greg Landry" w:date="2017-06-12T08:39:00Z">
        <w:del w:id="1223" w:author="Alan Hawse" w:date="2017-06-13T21:10:00Z">
          <w:r w:rsidR="00EC2D39" w:rsidDel="00441731">
            <w:delText>– this unencrypts</w:delText>
          </w:r>
        </w:del>
      </w:ins>
      <w:ins w:id="1224" w:author="Alan Hawse" w:date="2017-06-13T21:10:00Z">
        <w:r w:rsidR="00441731">
          <w:t>to recover</w:t>
        </w:r>
      </w:ins>
      <w:ins w:id="1225" w:author="Greg Landry" w:date="2017-06-12T08:39:00Z">
        <w:r w:rsidR="00EC2D39">
          <w:t xml:space="preserve"> the digest</w:t>
        </w:r>
      </w:ins>
      <w:ins w:id="1226" w:author="Greg Landry" w:date="2017-06-14T12:11:00Z">
        <w:r w:rsidR="00A646ED">
          <w:t>.</w:t>
        </w:r>
      </w:ins>
      <w:ins w:id="1227" w:author="Greg Landry" w:date="2017-06-12T08:39:00Z">
        <w:del w:id="1228" w:author="Alan Hawse" w:date="2017-06-13T21:11:00Z">
          <w:r w:rsidR="00EC2D39" w:rsidDel="00441731">
            <w:delText xml:space="preserve"> from the IA</w:delText>
          </w:r>
        </w:del>
      </w:ins>
    </w:p>
    <w:p w14:paraId="13C05B41" w14:textId="78F85518" w:rsidR="00BD4779" w:rsidRDefault="00BD4779">
      <w:pPr>
        <w:pStyle w:val="ListParagraph"/>
        <w:numPr>
          <w:ilvl w:val="0"/>
          <w:numId w:val="40"/>
        </w:numPr>
        <w:rPr>
          <w:ins w:id="1229" w:author="Alan Hawse" w:date="2017-06-11T08:28:00Z"/>
        </w:rPr>
        <w:pPrChange w:id="1230" w:author="Alan Hawse" w:date="2017-06-11T08:28:00Z">
          <w:pPr/>
        </w:pPrChange>
      </w:pPr>
      <w:ins w:id="1231" w:author="Alan Hawse" w:date="2017-06-11T08:28:00Z">
        <w:r>
          <w:t xml:space="preserve">Compare your calculated </w:t>
        </w:r>
        <w:del w:id="1232" w:author="Greg Landry" w:date="2017-06-14T14:09:00Z">
          <w:r w:rsidDel="005E303D">
            <w:delText>hash</w:delText>
          </w:r>
        </w:del>
      </w:ins>
      <w:ins w:id="1233" w:author="Greg Landry" w:date="2017-06-14T14:09:00Z">
        <w:r w:rsidR="005E303D">
          <w:t>digest</w:t>
        </w:r>
      </w:ins>
      <w:ins w:id="1234" w:author="Alan Hawse" w:date="2017-06-11T08:28:00Z">
        <w:r>
          <w:t xml:space="preserve"> </w:t>
        </w:r>
        <w:r w:rsidR="004331E3">
          <w:t xml:space="preserve">with the unencrypted </w:t>
        </w:r>
        <w:del w:id="1235" w:author="Greg Landry" w:date="2017-06-14T14:09:00Z">
          <w:r w:rsidR="004331E3" w:rsidDel="005E303D">
            <w:delText>hash</w:delText>
          </w:r>
        </w:del>
      </w:ins>
      <w:ins w:id="1236" w:author="Greg Landry" w:date="2017-06-14T14:09:00Z">
        <w:r w:rsidR="005E303D">
          <w:t>digest</w:t>
        </w:r>
      </w:ins>
      <w:ins w:id="1237" w:author="Alan Hawse" w:date="2017-06-11T08:28:00Z">
        <w:r>
          <w:t>. If they match then nothing has been changed</w:t>
        </w:r>
      </w:ins>
      <w:ins w:id="1238" w:author="Alan Hawse" w:date="2017-06-11T08:34:00Z">
        <w:r w:rsidR="004331E3">
          <w:t xml:space="preserve"> (</w:t>
        </w:r>
        <w:del w:id="1239" w:author="Greg Landry" w:date="2017-06-14T12:25:00Z">
          <w:r w:rsidR="004331E3" w:rsidDel="0041512A">
            <w:delText>you have an untampere</w:delText>
          </w:r>
        </w:del>
        <w:del w:id="1240" w:author="Greg Landry" w:date="2017-06-14T11:58:00Z">
          <w:r w:rsidR="004331E3" w:rsidDel="00531740">
            <w:delText>d with</w:delText>
          </w:r>
        </w:del>
      </w:ins>
      <w:ins w:id="1241" w:author="Greg Landry" w:date="2017-06-14T12:25:00Z">
        <w:r w:rsidR="0041512A">
          <w:t>the</w:t>
        </w:r>
      </w:ins>
      <w:ins w:id="1242" w:author="Alan Hawse" w:date="2017-06-11T08:34:00Z">
        <w:r w:rsidR="004331E3">
          <w:t xml:space="preserve"> certificate</w:t>
        </w:r>
      </w:ins>
      <w:ins w:id="1243" w:author="Greg Landry" w:date="2017-06-14T12:25:00Z">
        <w:r w:rsidR="0041512A">
          <w:t xml:space="preserve"> has not been tampered with</w:t>
        </w:r>
      </w:ins>
      <w:ins w:id="1244" w:author="Alan Hawse" w:date="2017-06-11T08:34:00Z">
        <w:r w:rsidR="004331E3">
          <w:t>)</w:t>
        </w:r>
      </w:ins>
      <w:ins w:id="1245" w:author="Greg Landry" w:date="2017-06-14T12:11:00Z">
        <w:r w:rsidR="00A646ED">
          <w:t>.</w:t>
        </w:r>
      </w:ins>
    </w:p>
    <w:p w14:paraId="3133C407" w14:textId="7490A44E" w:rsidR="00BD4779" w:rsidRDefault="00BD4779">
      <w:pPr>
        <w:pStyle w:val="ListParagraph"/>
        <w:numPr>
          <w:ilvl w:val="0"/>
          <w:numId w:val="40"/>
        </w:numPr>
        <w:rPr>
          <w:ins w:id="1246" w:author="Alan Hawse" w:date="2017-06-11T07:53:00Z"/>
        </w:rPr>
        <w:pPrChange w:id="1247" w:author="Alan Hawse" w:date="2017-06-11T08:28:00Z">
          <w:pPr/>
        </w:pPrChange>
      </w:pPr>
      <w:ins w:id="1248" w:author="Alan Hawse" w:date="2017-06-11T08:29:00Z">
        <w:r>
          <w:t xml:space="preserve">Compare the </w:t>
        </w:r>
      </w:ins>
      <w:ins w:id="1249" w:author="Greg Landry" w:date="2017-06-14T13:33:00Z">
        <w:r w:rsidR="00CF123B">
          <w:t>CA’s</w:t>
        </w:r>
      </w:ins>
      <w:ins w:id="1250" w:author="Alan Hawse" w:date="2017-06-11T08:29:00Z">
        <w:del w:id="1251" w:author="Greg Landry" w:date="2017-06-14T11:58:00Z">
          <w:r w:rsidDel="00531740">
            <w:delText>CA</w:delText>
          </w:r>
        </w:del>
        <w:r>
          <w:t xml:space="preserve"> public key </w:t>
        </w:r>
      </w:ins>
      <w:ins w:id="1252" w:author="Greg Landry" w:date="2017-06-12T08:41:00Z">
        <w:r w:rsidR="00EC2D39">
          <w:t xml:space="preserve">(from the certificate) </w:t>
        </w:r>
      </w:ins>
      <w:ins w:id="1253" w:author="Alan Hawse" w:date="2017-06-11T08:29:00Z">
        <w:r>
          <w:t xml:space="preserve">against your known list (built into your firmware). If you recognize the key then you assume that the CA has “signed” for the server you are talking </w:t>
        </w:r>
      </w:ins>
      <w:ins w:id="1254" w:author="Alan Hawse" w:date="2017-06-11T08:35:00Z">
        <w:r w:rsidR="004331E3">
          <w:t>to</w:t>
        </w:r>
      </w:ins>
      <w:ins w:id="1255" w:author="Alan Hawse" w:date="2017-06-11T08:29:00Z">
        <w:r>
          <w:t xml:space="preserve"> and that it can be trusted</w:t>
        </w:r>
      </w:ins>
      <w:ins w:id="1256" w:author="Greg Landry" w:date="2017-06-14T12:11:00Z">
        <w:r w:rsidR="00A646ED">
          <w:t>.</w:t>
        </w:r>
      </w:ins>
    </w:p>
    <w:p w14:paraId="7ABB157D" w14:textId="25070499" w:rsidR="000851B7" w:rsidRDefault="0085184C" w:rsidP="0085184C">
      <w:pPr>
        <w:keepNext/>
        <w:rPr>
          <w:ins w:id="1257" w:author="Alan Hawse" w:date="2017-06-11T07:50:00Z"/>
        </w:rPr>
        <w:pPrChange w:id="1258" w:author="Greg Landry [2]" w:date="2017-08-29T10:37:00Z">
          <w:pPr/>
        </w:pPrChange>
      </w:pPr>
      <w:ins w:id="1259" w:author="Greg Landry [2]" w:date="2017-08-29T10:36:00Z">
        <w:r>
          <w:lastRenderedPageBreak/>
          <w:t>The server’s certificate is constructed as follows:</w:t>
        </w:r>
      </w:ins>
    </w:p>
    <w:p w14:paraId="7EDDBD36" w14:textId="6D040772" w:rsidR="00A175D3" w:rsidRDefault="00636BCE" w:rsidP="00393F95">
      <w:pPr>
        <w:rPr>
          <w:ins w:id="1260" w:author="Alan Hawse" w:date="2017-06-11T07:41:00Z"/>
        </w:rPr>
      </w:pPr>
      <w:ins w:id="1261" w:author="Greg Landry" w:date="2017-06-14T14:42:00Z">
        <w:r w:rsidRPr="00636BCE">
          <w:rPr>
            <w:noProof/>
          </w:rPr>
          <w:drawing>
            <wp:inline distT="0" distB="0" distL="0" distR="0" wp14:anchorId="2D6D6219" wp14:editId="5859183F">
              <wp:extent cx="5943600" cy="331914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19145"/>
                      </a:xfrm>
                      <a:prstGeom prst="rect">
                        <a:avLst/>
                      </a:prstGeom>
                    </pic:spPr>
                  </pic:pic>
                </a:graphicData>
              </a:graphic>
            </wp:inline>
          </w:drawing>
        </w:r>
        <w:r w:rsidRPr="00636BCE" w:rsidDel="00636BCE">
          <w:t xml:space="preserve"> </w:t>
        </w:r>
      </w:ins>
      <w:ins w:id="1262" w:author="Alan Hawse" w:date="2017-06-11T07:52:00Z">
        <w:del w:id="1263" w:author="Greg Landry" w:date="2017-06-14T14:42:00Z">
          <w:r w:rsidR="000851B7" w:rsidDel="00636BCE">
            <w:rPr>
              <w:noProof/>
            </w:rPr>
            <w:drawing>
              <wp:inline distT="0" distB="0" distL="0" distR="0" wp14:anchorId="7EE8F064" wp14:editId="27A1BBF3">
                <wp:extent cx="5943600" cy="365379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x509.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653790"/>
                        </a:xfrm>
                        <a:prstGeom prst="rect">
                          <a:avLst/>
                        </a:prstGeom>
                      </pic:spPr>
                    </pic:pic>
                  </a:graphicData>
                </a:graphic>
              </wp:inline>
            </w:drawing>
          </w:r>
        </w:del>
      </w:ins>
    </w:p>
    <w:p w14:paraId="3AF3C21C" w14:textId="01D2CEF6" w:rsidR="003A03BF" w:rsidRPr="003A03BF" w:rsidRDefault="003A03BF" w:rsidP="00393F95">
      <w:del w:id="1264" w:author="Alan Hawse" w:date="2017-06-11T07:41:00Z">
        <w:r w:rsidDel="00393F95">
          <w:delText xml:space="preserve">  </w:delText>
        </w:r>
      </w:del>
    </w:p>
    <w:p w14:paraId="627D5B65" w14:textId="5B47A577" w:rsidR="003A03BF" w:rsidRPr="00AC6F35" w:rsidDel="00C42584" w:rsidRDefault="004656A1" w:rsidP="003A03BF">
      <w:pPr>
        <w:pStyle w:val="Heading3"/>
        <w:rPr>
          <w:del w:id="1265" w:author="Greg Landry [2]" w:date="2017-08-28T18:08:00Z"/>
          <w:sz w:val="20"/>
        </w:rPr>
      </w:pPr>
      <w:del w:id="1266" w:author="Greg Landry [2]" w:date="2017-08-28T18:08:00Z">
        <w:r w:rsidDel="00C42584">
          <w:fldChar w:fldCharType="begin"/>
        </w:r>
        <w:r w:rsidDel="00C42584">
          <w:delInstrText xml:space="preserve"> HYPERLINK "https://en.wikipedia.org/wiki/Transport_Layer_Security" </w:delInstrText>
        </w:r>
        <w:r w:rsidDel="00C42584">
          <w:fldChar w:fldCharType="separate"/>
        </w:r>
        <w:r w:rsidR="003A03BF" w:rsidRPr="00AC6F35" w:rsidDel="00C42584">
          <w:rPr>
            <w:rStyle w:val="Hyperlink"/>
            <w:sz w:val="20"/>
          </w:rPr>
          <w:delText>S</w:delText>
        </w:r>
        <w:r w:rsidR="003235D8" w:rsidRPr="00AC6F35" w:rsidDel="00C42584">
          <w:rPr>
            <w:rStyle w:val="Hyperlink"/>
            <w:sz w:val="20"/>
          </w:rPr>
          <w:delText xml:space="preserve">ecure </w:delText>
        </w:r>
        <w:r w:rsidR="003A03BF" w:rsidRPr="00AC6F35" w:rsidDel="00C42584">
          <w:rPr>
            <w:rStyle w:val="Hyperlink"/>
            <w:sz w:val="20"/>
          </w:rPr>
          <w:delText>S</w:delText>
        </w:r>
        <w:r w:rsidR="003235D8" w:rsidRPr="00AC6F35" w:rsidDel="00C42584">
          <w:rPr>
            <w:rStyle w:val="Hyperlink"/>
            <w:sz w:val="20"/>
          </w:rPr>
          <w:delText xml:space="preserve">ockets </w:delText>
        </w:r>
        <w:r w:rsidR="003A03BF" w:rsidRPr="00AC6F35" w:rsidDel="00C42584">
          <w:rPr>
            <w:rStyle w:val="Hyperlink"/>
            <w:sz w:val="20"/>
          </w:rPr>
          <w:delText>L</w:delText>
        </w:r>
        <w:r w:rsidR="003235D8" w:rsidRPr="00AC6F35" w:rsidDel="00C42584">
          <w:rPr>
            <w:rStyle w:val="Hyperlink"/>
            <w:sz w:val="20"/>
          </w:rPr>
          <w:delText xml:space="preserve">ayer (SSL) </w:delText>
        </w:r>
        <w:r w:rsidR="00647901" w:rsidRPr="00AC6F35" w:rsidDel="00C42584">
          <w:rPr>
            <w:rStyle w:val="Hyperlink"/>
            <w:sz w:val="20"/>
          </w:rPr>
          <w:delText>/</w:delText>
        </w:r>
        <w:r w:rsidR="003235D8" w:rsidRPr="00AC6F35" w:rsidDel="00C42584">
          <w:rPr>
            <w:rStyle w:val="Hyperlink"/>
            <w:sz w:val="20"/>
          </w:rPr>
          <w:delText xml:space="preserve"> </w:delText>
        </w:r>
        <w:r w:rsidR="00647901" w:rsidRPr="00AC6F35" w:rsidDel="00C42584">
          <w:rPr>
            <w:rStyle w:val="Hyperlink"/>
            <w:sz w:val="20"/>
          </w:rPr>
          <w:delText>T</w:delText>
        </w:r>
        <w:r w:rsidR="003235D8" w:rsidRPr="00AC6F35" w:rsidDel="00C42584">
          <w:rPr>
            <w:rStyle w:val="Hyperlink"/>
            <w:sz w:val="20"/>
          </w:rPr>
          <w:delText xml:space="preserve">ransport </w:delText>
        </w:r>
        <w:r w:rsidR="00647901" w:rsidRPr="00AC6F35" w:rsidDel="00C42584">
          <w:rPr>
            <w:rStyle w:val="Hyperlink"/>
            <w:sz w:val="20"/>
          </w:rPr>
          <w:delText>L</w:delText>
        </w:r>
        <w:r w:rsidR="003235D8" w:rsidRPr="00AC6F35" w:rsidDel="00C42584">
          <w:rPr>
            <w:rStyle w:val="Hyperlink"/>
            <w:sz w:val="20"/>
          </w:rPr>
          <w:delText xml:space="preserve">ayer </w:delText>
        </w:r>
        <w:r w:rsidR="003A03BF" w:rsidRPr="00AC6F35" w:rsidDel="00C42584">
          <w:rPr>
            <w:rStyle w:val="Hyperlink"/>
            <w:sz w:val="20"/>
          </w:rPr>
          <w:delText>Security</w:delText>
        </w:r>
        <w:r w:rsidR="003235D8" w:rsidRPr="00AC6F35" w:rsidDel="00C42584">
          <w:rPr>
            <w:rStyle w:val="Hyperlink"/>
            <w:sz w:val="20"/>
          </w:rPr>
          <w:delText xml:space="preserve"> (TLS)</w:delText>
        </w:r>
        <w:r w:rsidDel="00C42584">
          <w:rPr>
            <w:rStyle w:val="Hyperlink"/>
            <w:b w:val="0"/>
            <w:bCs w:val="0"/>
            <w:sz w:val="20"/>
          </w:rPr>
          <w:fldChar w:fldCharType="end"/>
        </w:r>
      </w:del>
    </w:p>
    <w:p w14:paraId="13A6C38A" w14:textId="43332768" w:rsidR="00A77388" w:rsidDel="00C42584" w:rsidRDefault="00BC13B0" w:rsidP="003235D8">
      <w:pPr>
        <w:rPr>
          <w:del w:id="1267" w:author="Greg Landry [2]" w:date="2017-08-28T18:08:00Z"/>
        </w:rPr>
      </w:pPr>
      <w:del w:id="1268" w:author="Greg Landry [2]" w:date="2017-08-28T18:08:00Z">
        <w:r w:rsidDel="00C42584">
          <w:delText xml:space="preserve">For the key sharing to work, everyone must agree on a standard way to implement the key exchanges and resulting encryption.  That method is </w:delText>
        </w:r>
        <w:r w:rsidR="003235D8" w:rsidDel="00C42584">
          <w:delText xml:space="preserve">SSL and </w:delText>
        </w:r>
        <w:r w:rsidR="00C346C2" w:rsidDel="00C42584">
          <w:delText xml:space="preserve">and its successor </w:delText>
        </w:r>
        <w:r w:rsidR="003235D8" w:rsidDel="00C42584">
          <w:delText xml:space="preserve">TLS </w:delText>
        </w:r>
        <w:r w:rsidDel="00C42584">
          <w:delText xml:space="preserve">which </w:delText>
        </w:r>
        <w:r w:rsidR="003235D8" w:rsidDel="00C42584">
          <w:delText xml:space="preserve">are two Application Layer Protocols that handle the key exchange described in the previous section and present an encrypted data pipe to the layer above it </w:delText>
        </w:r>
        <w:r w:rsidR="00AD5D66" w:rsidDel="00C42584">
          <w:delText xml:space="preserve">- </w:delText>
        </w:r>
        <w:r w:rsidR="00546B0B" w:rsidDel="00C42584">
          <w:delText>i.e.</w:delText>
        </w:r>
        <w:r w:rsidR="003235D8" w:rsidDel="00C42584">
          <w:delText xml:space="preserve"> the Web Browser or the WICED device running MQTT.  </w:delText>
        </w:r>
        <w:r w:rsidR="00A77388" w:rsidDel="00C42584">
          <w:delText xml:space="preserve">SSL is a fairly heavy (memory and </w:delText>
        </w:r>
        <w:r w:rsidR="00AD5D66" w:rsidDel="00C42584">
          <w:delText>CPU</w:delText>
        </w:r>
        <w:r w:rsidR="00A77388" w:rsidDel="00C42584">
          <w:delText>) protocol and has largely been displaced by the lighter weight and newer</w:delText>
        </w:r>
      </w:del>
      <w:ins w:id="1269" w:author="Alan Hawse" w:date="2017-06-08T13:57:00Z">
        <w:del w:id="1270" w:author="Greg Landry [2]" w:date="2017-08-28T18:08:00Z">
          <w:r w:rsidR="007C7A3D" w:rsidDel="00C42584">
            <w:delText>, more secure,</w:delText>
          </w:r>
        </w:del>
      </w:ins>
      <w:del w:id="1271" w:author="Greg Landry [2]" w:date="2017-08-28T18:08:00Z">
        <w:r w:rsidR="00A77388" w:rsidDel="00C42584">
          <w:delText xml:space="preserve"> TLS</w:delText>
        </w:r>
      </w:del>
      <w:ins w:id="1272" w:author="Alan Hawse" w:date="2017-07-18T12:01:00Z">
        <w:del w:id="1273" w:author="Greg Landry [2]" w:date="2017-08-28T18:08:00Z">
          <w:r w:rsidR="007D7A5C" w:rsidDel="00C42584">
            <w:delText xml:space="preserve"> (now on version 1.2)</w:delText>
          </w:r>
        </w:del>
      </w:ins>
      <w:del w:id="1274" w:author="Greg Landry [2]" w:date="2017-08-28T18:08:00Z">
        <w:r w:rsidR="00A77388" w:rsidDel="00C42584">
          <w:delText>.</w:delText>
        </w:r>
      </w:del>
    </w:p>
    <w:p w14:paraId="2D8443BA" w14:textId="67F8D7A9" w:rsidR="003235D8" w:rsidDel="00C42584" w:rsidRDefault="003235D8" w:rsidP="003235D8">
      <w:pPr>
        <w:rPr>
          <w:del w:id="1275" w:author="Greg Landry [2]" w:date="2017-08-28T18:08:00Z"/>
        </w:rPr>
      </w:pPr>
      <w:del w:id="1276" w:author="Greg Landry [2]" w:date="2017-08-28T18:08:00Z">
        <w:r w:rsidDel="00C42584">
          <w:delText xml:space="preserve">Both of these protocols are generally ascribed to the Application layer but to me it has always felt like it really belongs between the Application and the Transport Layer.  TLS is built into WICED and if you give it the keys (from the DCT) when you initialize a connection its operation appears transparent to the layer above it.  Several of the application layer protocols that are discussed in </w:delText>
        </w:r>
        <w:r w:rsidR="00BC13B0" w:rsidDel="00C42584">
          <w:delText xml:space="preserve">the next </w:delText>
        </w:r>
        <w:r w:rsidDel="00C42584">
          <w:delText>chapter rest on a TLS connection</w:delText>
        </w:r>
        <w:r w:rsidR="00471BE1" w:rsidDel="00C42584">
          <w:delText xml:space="preserve"> -</w:delText>
        </w:r>
        <w:r w:rsidDel="00C42584">
          <w:delText xml:space="preserve"> i.e. HTTP</w:delText>
        </w:r>
        <w:r w:rsidDel="00C42584">
          <w:sym w:font="Wingdings" w:char="F0E0"/>
        </w:r>
        <w:r w:rsidDel="00C42584">
          <w:delText>TLS</w:delText>
        </w:r>
        <w:r w:rsidDel="00C42584">
          <w:sym w:font="Wingdings" w:char="F0E0"/>
        </w:r>
        <w:r w:rsidDel="00C42584">
          <w:delText>TCP</w:delText>
        </w:r>
        <w:r w:rsidDel="00C42584">
          <w:sym w:font="Wingdings" w:char="F0E0"/>
        </w:r>
        <w:r w:rsidDel="00C42584">
          <w:delText>IP</w:delText>
        </w:r>
        <w:r w:rsidDel="00C42584">
          <w:sym w:font="Wingdings" w:char="F0E0"/>
        </w:r>
        <w:r w:rsidR="00262EBB" w:rsidDel="00C42584">
          <w:delText>Wi-Fi</w:delText>
        </w:r>
        <w:r w:rsidDel="00C42584">
          <w:delText xml:space="preserve"> Datalink </w:delText>
        </w:r>
        <w:r w:rsidDel="00C42584">
          <w:sym w:font="Wingdings" w:char="F0E0"/>
        </w:r>
        <w:r w:rsidDel="00C42584">
          <w:delText xml:space="preserve"> </w:delText>
        </w:r>
        <w:r w:rsidR="00262EBB" w:rsidDel="00C42584">
          <w:delText>Wi-Fi</w:delText>
        </w:r>
        <w:r w:rsidR="00553CF2" w:rsidDel="00C42584">
          <w:delText xml:space="preserve"> </w:delText>
        </w:r>
        <w:r w:rsidDel="00C42584">
          <w:sym w:font="Wingdings" w:char="F0E0"/>
        </w:r>
        <w:r w:rsidDel="00C42584">
          <w:delText xml:space="preserve"> </w:delText>
        </w:r>
        <w:r w:rsidR="00A77388" w:rsidDel="00C42584">
          <w:delText xml:space="preserve">Router </w:delText>
        </w:r>
      </w:del>
      <w:ins w:id="1277" w:author="Greg Landry" w:date="2017-06-12T08:48:00Z">
        <w:del w:id="1278" w:author="Greg Landry [2]" w:date="2017-08-28T18:08:00Z">
          <w:r w:rsidR="00B75D42" w:rsidDel="00C42584">
            <w:sym w:font="Wingdings" w:char="F0E0"/>
          </w:r>
          <w:r w:rsidR="00B75D42" w:rsidDel="00C42584">
            <w:delText>WEB</w:delText>
          </w:r>
        </w:del>
      </w:ins>
      <w:del w:id="1279" w:author="Greg Landry [2]" w:date="2017-08-28T18:08:00Z">
        <w:r w:rsidR="00A77388" w:rsidDel="00C42584">
          <w:sym w:font="Wingdings" w:char="F0E0"/>
        </w:r>
        <w:r w:rsidR="00A77388" w:rsidDel="00C42584">
          <w:delText xml:space="preserve"> Router</w:delText>
        </w:r>
        <w:r w:rsidR="00A77388" w:rsidDel="00C42584">
          <w:sym w:font="Wingdings" w:char="F0E0"/>
        </w:r>
        <w:r w:rsidR="00A77388" w:rsidDel="00C42584">
          <w:delText>Server Ethernet</w:delText>
        </w:r>
        <w:r w:rsidR="00A77388" w:rsidDel="00C42584">
          <w:sym w:font="Wingdings" w:char="F0E0"/>
        </w:r>
        <w:r w:rsidR="00A77388" w:rsidDel="00C42584">
          <w:delText>Server Datalink</w:delText>
        </w:r>
        <w:r w:rsidR="00A77388" w:rsidDel="00C42584">
          <w:sym w:font="Wingdings" w:char="F0E0"/>
        </w:r>
        <w:r w:rsidR="00A77388" w:rsidDel="00C42584">
          <w:delText>Server IP</w:delText>
        </w:r>
        <w:r w:rsidR="00A77388" w:rsidDel="00C42584">
          <w:sym w:font="Wingdings" w:char="F0E0"/>
        </w:r>
        <w:r w:rsidR="00A77388" w:rsidDel="00C42584">
          <w:delText>Server TCP</w:delText>
        </w:r>
        <w:r w:rsidR="00A77388" w:rsidDel="00C42584">
          <w:sym w:font="Wingdings" w:char="F0E0"/>
        </w:r>
        <w:r w:rsidR="00A77388" w:rsidDel="00C42584">
          <w:delText>TLS</w:delText>
        </w:r>
        <w:r w:rsidR="00A77388" w:rsidDel="00C42584">
          <w:sym w:font="Wingdings" w:char="F0E0"/>
        </w:r>
        <w:r w:rsidR="00A77388" w:rsidDel="00C42584">
          <w:delText>HTTP Server</w:delText>
        </w:r>
      </w:del>
    </w:p>
    <w:p w14:paraId="6C43B555" w14:textId="6E94D028" w:rsidR="007802DB" w:rsidDel="00C42584" w:rsidRDefault="007802DB" w:rsidP="00255081">
      <w:pPr>
        <w:rPr>
          <w:del w:id="1280" w:author="Greg Landry [2]" w:date="2017-08-28T18:08:00Z"/>
        </w:rPr>
      </w:pPr>
      <w:del w:id="1281" w:author="Greg Landry [2]" w:date="2017-08-28T18:08:00Z">
        <w:r w:rsidDel="00C42584">
          <w:delText>The documentation for TLS resides in Components</w:delText>
        </w:r>
        <w:r w:rsidDel="00C42584">
          <w:sym w:font="Wingdings" w:char="F0E0"/>
        </w:r>
        <w:r w:rsidDel="00C42584">
          <w:delText>IP Communication</w:delText>
        </w:r>
        <w:r w:rsidDel="00C42584">
          <w:sym w:font="Wingdings" w:char="F0E0"/>
        </w:r>
        <w:r w:rsidDel="00C42584">
          <w:delText>TLS Security</w:delText>
        </w:r>
        <w:r w:rsidR="00471BE1" w:rsidDel="00C42584">
          <w:delText>.</w:delText>
        </w:r>
      </w:del>
    </w:p>
    <w:p w14:paraId="6692841C" w14:textId="086C6C6E" w:rsidR="004533F1" w:rsidDel="00C42584" w:rsidRDefault="0067507E" w:rsidP="00A91B39">
      <w:pPr>
        <w:jc w:val="center"/>
        <w:rPr>
          <w:ins w:id="1282" w:author="Alan Hawse" w:date="2017-06-08T13:55:00Z"/>
          <w:del w:id="1283" w:author="Greg Landry [2]" w:date="2017-08-28T18:08:00Z"/>
        </w:rPr>
      </w:pPr>
      <w:del w:id="1284" w:author="Greg Landry [2]" w:date="2017-08-28T18:08:00Z">
        <w:r w:rsidDel="00C42584">
          <w:rPr>
            <w:noProof/>
          </w:rPr>
          <w:drawing>
            <wp:inline distT="0" distB="0" distL="0" distR="0" wp14:anchorId="4B663854" wp14:editId="17B3B3B2">
              <wp:extent cx="5280025" cy="356485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3645"/>
                      <a:stretch/>
                    </pic:blipFill>
                    <pic:spPr bwMode="auto">
                      <a:xfrm>
                        <a:off x="0" y="0"/>
                        <a:ext cx="5305023" cy="3581730"/>
                      </a:xfrm>
                      <a:prstGeom prst="rect">
                        <a:avLst/>
                      </a:prstGeom>
                      <a:ln>
                        <a:noFill/>
                      </a:ln>
                      <a:extLst>
                        <a:ext uri="{53640926-AAD7-44D8-BBD7-CCE9431645EC}">
                          <a14:shadowObscured xmlns:a14="http://schemas.microsoft.com/office/drawing/2010/main"/>
                        </a:ext>
                      </a:extLst>
                    </pic:spPr>
                  </pic:pic>
                </a:graphicData>
              </a:graphic>
            </wp:inline>
          </w:drawing>
        </w:r>
      </w:del>
    </w:p>
    <w:p w14:paraId="245294C4" w14:textId="77777777" w:rsidR="007C7A3D" w:rsidRDefault="007C7A3D">
      <w:pPr>
        <w:pStyle w:val="Heading3"/>
        <w:rPr>
          <w:ins w:id="1285" w:author="Alan Hawse" w:date="2017-06-08T13:58:00Z"/>
        </w:rPr>
        <w:pPrChange w:id="1286" w:author="Alan Hawse" w:date="2017-06-08T13:58:00Z">
          <w:pPr>
            <w:jc w:val="center"/>
          </w:pPr>
        </w:pPrChange>
      </w:pPr>
      <w:ins w:id="1287" w:author="Alan Hawse" w:date="2017-06-08T13:58:00Z">
        <w:r>
          <w:t>X.509 Certificates</w:t>
        </w:r>
      </w:ins>
    </w:p>
    <w:p w14:paraId="7A1CAC27" w14:textId="4097D896" w:rsidR="00246424" w:rsidRDefault="00246424">
      <w:pPr>
        <w:pStyle w:val="Heading4"/>
        <w:rPr>
          <w:ins w:id="1288" w:author="Greg Landry" w:date="2017-06-09T11:15:00Z"/>
        </w:rPr>
        <w:pPrChange w:id="1289" w:author="Greg Landry" w:date="2017-06-09T11:15:00Z">
          <w:pPr>
            <w:jc w:val="center"/>
          </w:pPr>
        </w:pPrChange>
      </w:pPr>
      <w:ins w:id="1290" w:author="Greg Landry" w:date="2017-06-09T11:15:00Z">
        <w:r>
          <w:t>Basics</w:t>
        </w:r>
      </w:ins>
    </w:p>
    <w:p w14:paraId="53870AC7" w14:textId="77777777" w:rsidR="007D7A5C" w:rsidRDefault="00534481">
      <w:pPr>
        <w:rPr>
          <w:ins w:id="1291" w:author="Alan Hawse" w:date="2017-07-18T12:04:00Z"/>
        </w:rPr>
        <w:pPrChange w:id="1292" w:author="Alan Hawse" w:date="2017-06-08T13:59:00Z">
          <w:pPr>
            <w:jc w:val="center"/>
          </w:pPr>
        </w:pPrChange>
      </w:pPr>
      <w:ins w:id="1293" w:author="Alan Hawse" w:date="2017-06-08T16:36:00Z">
        <w:r>
          <w:t>To create a TLS connection, you need to</w:t>
        </w:r>
      </w:ins>
      <w:ins w:id="1294" w:author="Alan Hawse" w:date="2017-06-08T16:46:00Z">
        <w:r w:rsidR="00393345">
          <w:t xml:space="preserve"> have a </w:t>
        </w:r>
      </w:ins>
      <w:ins w:id="1295" w:author="Alan Hawse" w:date="2017-06-08T17:12:00Z">
        <w:r w:rsidR="00F77067">
          <w:t xml:space="preserve">root certificate to verify the identity of the server you are talking with.  When a TLS connection is opened, the server will send its signed certificate which you will then verify against a known good certificate (that must be programmed in your firmware).  </w:t>
        </w:r>
      </w:ins>
      <w:ins w:id="1296" w:author="Alan Hawse" w:date="2017-06-09T07:51:00Z">
        <w:del w:id="1297" w:author="Greg Landry" w:date="2017-06-09T11:03:00Z">
          <w:r w:rsidR="0008231F" w:rsidDel="001B44DA">
            <w:delText>All of these</w:delText>
          </w:r>
        </w:del>
      </w:ins>
      <w:ins w:id="1298" w:author="Greg Landry" w:date="2017-06-09T11:03:00Z">
        <w:r w:rsidR="001B44DA">
          <w:t>The</w:t>
        </w:r>
      </w:ins>
      <w:ins w:id="1299" w:author="Alan Hawse" w:date="2017-06-09T07:51:00Z">
        <w:r w:rsidR="0008231F">
          <w:t xml:space="preserve"> certificates will be in one of several X.509 formats.  The two most common </w:t>
        </w:r>
      </w:ins>
      <w:ins w:id="1300" w:author="Alan Hawse" w:date="2017-06-09T08:02:00Z">
        <w:r w:rsidR="009E1604">
          <w:t xml:space="preserve">formats </w:t>
        </w:r>
      </w:ins>
      <w:ins w:id="1301" w:author="Alan Hawse" w:date="2017-06-09T07:51:00Z">
        <w:r w:rsidR="0008231F">
          <w:t xml:space="preserve">are </w:t>
        </w:r>
      </w:ins>
      <w:ins w:id="1302" w:author="Alan Hawse" w:date="2017-06-09T07:52:00Z">
        <w:r w:rsidR="0008231F">
          <w:t xml:space="preserve">“DER” which is a binary format, and “PEM” which is an ASCII format (and </w:t>
        </w:r>
      </w:ins>
      <w:ins w:id="1303" w:author="Greg Landry" w:date="2017-06-09T11:03:00Z">
        <w:r w:rsidR="001B44DA">
          <w:t xml:space="preserve">is </w:t>
        </w:r>
      </w:ins>
      <w:ins w:id="1304" w:author="Alan Hawse" w:date="2017-06-09T07:52:00Z">
        <w:r w:rsidR="0008231F">
          <w:t>the one that WICED uses</w:t>
        </w:r>
      </w:ins>
      <w:ins w:id="1305" w:author="Greg Landry" w:date="2017-06-09T11:03:00Z">
        <w:r w:rsidR="001B44DA">
          <w:t>)</w:t>
        </w:r>
      </w:ins>
      <w:ins w:id="1306" w:author="Alan Hawse" w:date="2017-06-09T07:52:00Z">
        <w:r w:rsidR="0008231F">
          <w:t>.</w:t>
        </w:r>
      </w:ins>
      <w:ins w:id="1307" w:author="Alan Hawse" w:date="2017-07-18T12:02:00Z">
        <w:r w:rsidR="007D7A5C">
          <w:t xml:space="preserve">    </w:t>
        </w:r>
      </w:ins>
    </w:p>
    <w:p w14:paraId="24EE8AD8" w14:textId="0BF9463C" w:rsidR="0008231F" w:rsidDel="009A6618" w:rsidRDefault="007D7A5C">
      <w:pPr>
        <w:rPr>
          <w:ins w:id="1308" w:author="Alan Hawse" w:date="2017-06-09T08:03:00Z"/>
          <w:del w:id="1309" w:author="Greg Landry" w:date="2017-06-09T11:06:00Z"/>
        </w:rPr>
        <w:pPrChange w:id="1310" w:author="Alan Hawse" w:date="2017-06-08T13:59:00Z">
          <w:pPr>
            <w:jc w:val="center"/>
          </w:pPr>
        </w:pPrChange>
      </w:pPr>
      <w:ins w:id="1311" w:author="Alan Hawse" w:date="2017-07-18T12:02:00Z">
        <w:r>
          <w:t>In WICED it is optional</w:t>
        </w:r>
      </w:ins>
      <w:ins w:id="1312" w:author="Alan Hawse" w:date="2017-07-18T12:04:00Z">
        <w:r>
          <w:t xml:space="preserve"> for a client</w:t>
        </w:r>
      </w:ins>
      <w:ins w:id="1313" w:author="Alan Hawse" w:date="2017-07-18T12:02:00Z">
        <w:r>
          <w:t xml:space="preserve"> to verify the certificate.  You can register the servers CAs by calling wiced_tls_init_root_ca_certificates.  It is also possible for the server to verify the client using the same methodology.  That is, the server can have the root certificate for the client built and ask that it be </w:t>
        </w:r>
      </w:ins>
      <w:ins w:id="1314" w:author="Alan Hawse" w:date="2017-07-18T12:04:00Z">
        <w:r>
          <w:t>verified</w:t>
        </w:r>
      </w:ins>
      <w:ins w:id="1315" w:author="Alan Hawse" w:date="2017-07-18T12:02:00Z">
        <w:r>
          <w:t xml:space="preserve"> </w:t>
        </w:r>
      </w:ins>
      <w:ins w:id="1316" w:author="Alan Hawse" w:date="2017-07-18T12:04:00Z">
        <w:r>
          <w:t>when opening a TLS connection.</w:t>
        </w:r>
      </w:ins>
      <w:ins w:id="1317" w:author="Alan Hawse" w:date="2017-06-09T08:03:00Z">
        <w:del w:id="1318" w:author="Greg Landry" w:date="2017-06-09T11:03:00Z">
          <w:r w:rsidR="00C87520" w:rsidDel="001B44DA">
            <w:delText>)</w:delText>
          </w:r>
        </w:del>
      </w:ins>
    </w:p>
    <w:p w14:paraId="11D1DE07" w14:textId="77777777" w:rsidR="00C87520" w:rsidRDefault="00C87520">
      <w:pPr>
        <w:rPr>
          <w:ins w:id="1319" w:author="Alan Hawse" w:date="2017-06-09T08:03:00Z"/>
        </w:rPr>
        <w:pPrChange w:id="1320" w:author="Alan Hawse" w:date="2017-06-08T13:59:00Z">
          <w:pPr>
            <w:jc w:val="center"/>
          </w:pPr>
        </w:pPrChange>
      </w:pPr>
    </w:p>
    <w:p w14:paraId="444807D1" w14:textId="35A2145C" w:rsidR="00C87520" w:rsidRDefault="00C87520">
      <w:pPr>
        <w:keepNext/>
        <w:rPr>
          <w:ins w:id="1321" w:author="Alan Hawse" w:date="2017-06-09T08:03:00Z"/>
        </w:rPr>
        <w:pPrChange w:id="1322" w:author="Greg Landry" w:date="2017-06-12T08:49:00Z">
          <w:pPr>
            <w:jc w:val="center"/>
          </w:pPr>
        </w:pPrChange>
      </w:pPr>
      <w:ins w:id="1323" w:author="Alan Hawse" w:date="2017-06-09T08:03:00Z">
        <w:r>
          <w:lastRenderedPageBreak/>
          <w:t>The screenshot below is a PEM certificate:</w:t>
        </w:r>
      </w:ins>
    </w:p>
    <w:p w14:paraId="25F3E790" w14:textId="6826CC8D" w:rsidR="00C87520" w:rsidDel="00F379A9" w:rsidRDefault="00C87520">
      <w:pPr>
        <w:rPr>
          <w:ins w:id="1324" w:author="Alan Hawse" w:date="2017-06-09T07:54:00Z"/>
          <w:del w:id="1325" w:author="Greg Landry" w:date="2017-06-09T11:03:00Z"/>
        </w:rPr>
        <w:pPrChange w:id="1326" w:author="Alan Hawse" w:date="2017-06-08T13:59:00Z">
          <w:pPr>
            <w:jc w:val="center"/>
          </w:pPr>
        </w:pPrChange>
      </w:pPr>
    </w:p>
    <w:p w14:paraId="3FD5EF3C" w14:textId="0B77332D" w:rsidR="003A67DC" w:rsidDel="00F379A9" w:rsidRDefault="003A67DC">
      <w:pPr>
        <w:jc w:val="center"/>
        <w:rPr>
          <w:ins w:id="1327" w:author="Alan Hawse" w:date="2017-06-09T07:56:00Z"/>
          <w:del w:id="1328" w:author="Greg Landry" w:date="2017-06-09T11:04:00Z"/>
        </w:rPr>
      </w:pPr>
      <w:ins w:id="1329" w:author="Alan Hawse" w:date="2017-06-09T07:55:00Z">
        <w:r w:rsidRPr="003A67DC">
          <w:rPr>
            <w:noProof/>
          </w:rPr>
          <w:drawing>
            <wp:inline distT="0" distB="0" distL="0" distR="0" wp14:anchorId="76F2ED82" wp14:editId="646510E7">
              <wp:extent cx="4245507" cy="369887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52697" cy="3705139"/>
                      </a:xfrm>
                      <a:prstGeom prst="rect">
                        <a:avLst/>
                      </a:prstGeom>
                    </pic:spPr>
                  </pic:pic>
                </a:graphicData>
              </a:graphic>
            </wp:inline>
          </w:drawing>
        </w:r>
      </w:ins>
    </w:p>
    <w:p w14:paraId="5AB5DE8F" w14:textId="77777777" w:rsidR="00245C4A" w:rsidRDefault="00245C4A" w:rsidP="00FC20F7">
      <w:pPr>
        <w:jc w:val="center"/>
        <w:rPr>
          <w:ins w:id="1330" w:author="Alan Hawse" w:date="2017-06-09T07:56:00Z"/>
        </w:rPr>
      </w:pPr>
    </w:p>
    <w:p w14:paraId="160D671B" w14:textId="72214DBB" w:rsidR="00245C4A" w:rsidRDefault="00245C4A">
      <w:pPr>
        <w:rPr>
          <w:ins w:id="1331" w:author="Alan Hawse" w:date="2017-06-09T07:57:00Z"/>
        </w:rPr>
        <w:pPrChange w:id="1332" w:author="Alan Hawse" w:date="2017-06-08T13:59:00Z">
          <w:pPr>
            <w:jc w:val="center"/>
          </w:pPr>
        </w:pPrChange>
      </w:pPr>
      <w:ins w:id="1333" w:author="Alan Hawse" w:date="2017-06-09T07:56:00Z">
        <w:r>
          <w:t xml:space="preserve">X.509 certificates contain an insane amount of information and they </w:t>
        </w:r>
      </w:ins>
      <w:ins w:id="1334" w:author="Alan Hawse" w:date="2017-06-09T07:57:00Z">
        <w:r>
          <w:t>have</w:t>
        </w:r>
      </w:ins>
      <w:ins w:id="1335" w:author="Alan Hawse" w:date="2017-06-09T07:56:00Z">
        <w:r>
          <w:t xml:space="preserve"> </w:t>
        </w:r>
      </w:ins>
      <w:ins w:id="1336" w:author="Alan Hawse" w:date="2017-06-09T07:57:00Z">
        <w:r w:rsidR="00C87520">
          <w:t xml:space="preserve">a bunch </w:t>
        </w:r>
        <w:r>
          <w:t xml:space="preserve">of options.  However, </w:t>
        </w:r>
      </w:ins>
      <w:ins w:id="1337" w:author="Alan Hawse" w:date="2017-06-09T07:59:00Z">
        <w:r>
          <w:t>they generally contain:</w:t>
        </w:r>
      </w:ins>
    </w:p>
    <w:p w14:paraId="014D7131" w14:textId="1D691E0F" w:rsidR="00245C4A" w:rsidRDefault="00245C4A">
      <w:pPr>
        <w:pStyle w:val="ListParagraph"/>
        <w:numPr>
          <w:ilvl w:val="0"/>
          <w:numId w:val="32"/>
        </w:numPr>
        <w:rPr>
          <w:ins w:id="1338" w:author="Alan Hawse" w:date="2017-06-09T07:58:00Z"/>
        </w:rPr>
        <w:pPrChange w:id="1339" w:author="Alan Hawse" w:date="2017-06-09T07:58:00Z">
          <w:pPr>
            <w:jc w:val="center"/>
          </w:pPr>
        </w:pPrChange>
      </w:pPr>
      <w:ins w:id="1340" w:author="Alan Hawse" w:date="2017-06-09T07:58:00Z">
        <w:r>
          <w:t>The site</w:t>
        </w:r>
      </w:ins>
      <w:ins w:id="1341" w:author="Greg Landry" w:date="2017-06-09T11:04:00Z">
        <w:r w:rsidR="00F379A9">
          <w:t>’</w:t>
        </w:r>
      </w:ins>
      <w:ins w:id="1342" w:author="Alan Hawse" w:date="2017-06-09T07:58:00Z">
        <w:r>
          <w:t>s public key</w:t>
        </w:r>
      </w:ins>
    </w:p>
    <w:p w14:paraId="51385A51" w14:textId="195EFAEA" w:rsidR="00245C4A" w:rsidRDefault="00245C4A">
      <w:pPr>
        <w:pStyle w:val="ListParagraph"/>
        <w:numPr>
          <w:ilvl w:val="0"/>
          <w:numId w:val="32"/>
        </w:numPr>
        <w:rPr>
          <w:ins w:id="1343" w:author="Alan Hawse" w:date="2017-06-09T07:59:00Z"/>
        </w:rPr>
        <w:pPrChange w:id="1344" w:author="Alan Hawse" w:date="2017-06-09T07:58:00Z">
          <w:pPr>
            <w:jc w:val="center"/>
          </w:pPr>
        </w:pPrChange>
      </w:pPr>
      <w:ins w:id="1345" w:author="Alan Hawse" w:date="2017-06-09T07:58:00Z">
        <w:r>
          <w:t xml:space="preserve">An intermediate </w:t>
        </w:r>
      </w:ins>
      <w:ins w:id="1346" w:author="Alan Hawse" w:date="2017-06-09T07:59:00Z">
        <w:r>
          <w:t>authority’s</w:t>
        </w:r>
      </w:ins>
      <w:ins w:id="1347" w:author="Alan Hawse" w:date="2017-06-09T07:58:00Z">
        <w:r>
          <w:t xml:space="preserve"> public key</w:t>
        </w:r>
      </w:ins>
    </w:p>
    <w:p w14:paraId="6BCCA0D2" w14:textId="33AE66E4" w:rsidR="00245C4A" w:rsidRDefault="00245C4A">
      <w:pPr>
        <w:pStyle w:val="ListParagraph"/>
        <w:numPr>
          <w:ilvl w:val="0"/>
          <w:numId w:val="32"/>
        </w:numPr>
        <w:rPr>
          <w:ins w:id="1348" w:author="Alan Hawse" w:date="2017-07-18T12:05:00Z"/>
        </w:rPr>
        <w:pPrChange w:id="1349" w:author="Alan Hawse" w:date="2017-06-09T07:58:00Z">
          <w:pPr>
            <w:jc w:val="center"/>
          </w:pPr>
        </w:pPrChange>
      </w:pPr>
      <w:ins w:id="1350" w:author="Alan Hawse" w:date="2017-06-09T07:59:00Z">
        <w:r>
          <w:t>The root authority’s public key</w:t>
        </w:r>
      </w:ins>
    </w:p>
    <w:p w14:paraId="78508010" w14:textId="66D0BEB3" w:rsidR="007D7A5C" w:rsidRDefault="007D7A5C">
      <w:pPr>
        <w:pStyle w:val="ListParagraph"/>
        <w:numPr>
          <w:ilvl w:val="0"/>
          <w:numId w:val="32"/>
        </w:numPr>
        <w:rPr>
          <w:ins w:id="1351" w:author="Alan Hawse" w:date="2017-07-18T12:05:00Z"/>
        </w:rPr>
        <w:pPrChange w:id="1352" w:author="Alan Hawse" w:date="2017-06-09T07:58:00Z">
          <w:pPr>
            <w:jc w:val="center"/>
          </w:pPr>
        </w:pPrChange>
      </w:pPr>
      <w:ins w:id="1353" w:author="Alan Hawse" w:date="2017-07-18T12:05:00Z">
        <w:r>
          <w:t>The valid DNS domains for this certificate</w:t>
        </w:r>
      </w:ins>
    </w:p>
    <w:p w14:paraId="0B340C83" w14:textId="7130D34F" w:rsidR="007D7A5C" w:rsidRDefault="007D7A5C">
      <w:pPr>
        <w:pStyle w:val="ListParagraph"/>
        <w:numPr>
          <w:ilvl w:val="0"/>
          <w:numId w:val="32"/>
        </w:numPr>
        <w:rPr>
          <w:ins w:id="1354" w:author="Alan Hawse" w:date="2017-06-09T07:59:00Z"/>
        </w:rPr>
        <w:pPrChange w:id="1355" w:author="Alan Hawse" w:date="2017-06-09T07:58:00Z">
          <w:pPr>
            <w:jc w:val="center"/>
          </w:pPr>
        </w:pPrChange>
      </w:pPr>
      <w:ins w:id="1356" w:author="Alan Hawse" w:date="2017-07-18T12:05:00Z">
        <w:r>
          <w:t>The expiration date of the certificate</w:t>
        </w:r>
      </w:ins>
    </w:p>
    <w:p w14:paraId="331B26DB" w14:textId="3C2526DB" w:rsidR="00245C4A" w:rsidDel="007D7A5C" w:rsidRDefault="00245C4A">
      <w:pPr>
        <w:pStyle w:val="ListParagraph"/>
        <w:numPr>
          <w:ilvl w:val="0"/>
          <w:numId w:val="32"/>
        </w:numPr>
        <w:rPr>
          <w:del w:id="1357" w:author="Greg Landry" w:date="2017-06-09T11:15:00Z"/>
        </w:rPr>
        <w:pPrChange w:id="1358" w:author="Greg Landry" w:date="2017-06-09T11:15:00Z">
          <w:pPr>
            <w:jc w:val="center"/>
          </w:pPr>
        </w:pPrChange>
      </w:pPr>
      <w:ins w:id="1359" w:author="Alan Hawse" w:date="2017-06-09T07:59:00Z">
        <w:r>
          <w:t>One or more secure signatures that let you verify the authenticity of the messag</w:t>
        </w:r>
        <w:r w:rsidR="007D7A5C">
          <w:t>e</w:t>
        </w:r>
      </w:ins>
    </w:p>
    <w:p w14:paraId="3E48054F" w14:textId="547AA097" w:rsidR="0008231F" w:rsidRDefault="0008231F">
      <w:pPr>
        <w:pStyle w:val="ListParagraph"/>
        <w:numPr>
          <w:ilvl w:val="0"/>
          <w:numId w:val="32"/>
        </w:numPr>
        <w:rPr>
          <w:ins w:id="1360" w:author="Alan Hawse" w:date="2017-06-09T07:51:00Z"/>
        </w:rPr>
        <w:pPrChange w:id="1361" w:author="Greg Landry" w:date="2017-06-09T11:15:00Z">
          <w:pPr>
            <w:jc w:val="center"/>
          </w:pPr>
        </w:pPrChange>
      </w:pPr>
    </w:p>
    <w:p w14:paraId="29299097" w14:textId="7AD041F2" w:rsidR="00F77067" w:rsidDel="00246424" w:rsidRDefault="00555C4A">
      <w:pPr>
        <w:rPr>
          <w:ins w:id="1362" w:author="Alan Hawse" w:date="2017-06-08T17:14:00Z"/>
        </w:rPr>
        <w:pPrChange w:id="1363" w:author="Alan Hawse" w:date="2017-06-08T13:59:00Z">
          <w:pPr>
            <w:jc w:val="center"/>
          </w:pPr>
        </w:pPrChange>
      </w:pPr>
      <w:moveFromRangeStart w:id="1364" w:author="Greg Landry" w:date="2017-06-09T11:16:00Z" w:name="move484770293"/>
      <w:moveFrom w:id="1365" w:author="Greg Landry" w:date="2017-06-09T11:16:00Z">
        <w:ins w:id="1366" w:author="Alan Hawse" w:date="2017-06-08T16:48:00Z">
          <w:r w:rsidDel="00246424">
            <w:t xml:space="preserve">You can get the </w:t>
          </w:r>
        </w:ins>
        <w:ins w:id="1367" w:author="Alan Hawse" w:date="2017-06-09T07:47:00Z">
          <w:r w:rsidR="00937558" w:rsidDel="00246424">
            <w:t xml:space="preserve">root or intermediate </w:t>
          </w:r>
        </w:ins>
        <w:ins w:id="1368" w:author="Alan Hawse" w:date="2017-06-08T16:48:00Z">
          <w:r w:rsidDel="00246424">
            <w:t>certificate for a website from the browser.</w:t>
          </w:r>
        </w:ins>
        <w:ins w:id="1369" w:author="Alan Hawse" w:date="2017-06-08T16:49:00Z">
          <w:r w:rsidDel="00246424">
            <w:t xml:space="preserve">  </w:t>
          </w:r>
        </w:ins>
      </w:moveFrom>
    </w:p>
    <w:moveFromRangeEnd w:id="1364"/>
    <w:p w14:paraId="3ADF1647" w14:textId="77777777" w:rsidR="007023CF" w:rsidRDefault="007023CF">
      <w:pPr>
        <w:rPr>
          <w:ins w:id="1370" w:author="Greg Landry" w:date="2017-06-09T13:38:00Z"/>
          <w:rFonts w:asciiTheme="majorHAnsi" w:eastAsiaTheme="majorEastAsia" w:hAnsiTheme="majorHAnsi" w:cstheme="majorBidi"/>
          <w:i/>
          <w:iCs/>
          <w:color w:val="2E74B5" w:themeColor="accent1" w:themeShade="BF"/>
        </w:rPr>
      </w:pPr>
      <w:ins w:id="1371" w:author="Greg Landry" w:date="2017-06-09T13:38:00Z">
        <w:r>
          <w:br w:type="page"/>
        </w:r>
      </w:ins>
    </w:p>
    <w:p w14:paraId="2913A320" w14:textId="7E5FC395" w:rsidR="00F77067" w:rsidRDefault="00246424">
      <w:pPr>
        <w:pStyle w:val="Heading4"/>
        <w:rPr>
          <w:ins w:id="1372" w:author="Alan Hawse" w:date="2017-06-08T17:14:00Z"/>
        </w:rPr>
        <w:pPrChange w:id="1373" w:author="Greg Landry" w:date="2017-06-09T11:15:00Z">
          <w:pPr>
            <w:jc w:val="center"/>
          </w:pPr>
        </w:pPrChange>
      </w:pPr>
      <w:ins w:id="1374" w:author="Greg Landry" w:date="2017-06-09T11:15:00Z">
        <w:r>
          <w:lastRenderedPageBreak/>
          <w:t>Downloading Certificates</w:t>
        </w:r>
      </w:ins>
    </w:p>
    <w:p w14:paraId="69314AE6" w14:textId="7DAE3C2F" w:rsidR="00246424" w:rsidRDefault="00246424" w:rsidP="00246424">
      <w:pPr>
        <w:rPr>
          <w:ins w:id="1375" w:author="Greg Landry" w:date="2017-06-09T11:18:00Z"/>
        </w:rPr>
      </w:pPr>
      <w:moveToRangeStart w:id="1376" w:author="Greg Landry" w:date="2017-06-09T11:16:00Z" w:name="move484770293"/>
      <w:moveTo w:id="1377" w:author="Greg Landry" w:date="2017-06-09T11:16:00Z">
        <w:r>
          <w:t xml:space="preserve">You can get the root or intermediate certificate for a website from </w:t>
        </w:r>
        <w:del w:id="1378" w:author="Greg Landry" w:date="2017-06-09T11:18:00Z">
          <w:r w:rsidDel="00B70FC6">
            <w:delText>the</w:delText>
          </w:r>
        </w:del>
      </w:moveTo>
      <w:ins w:id="1379" w:author="Greg Landry" w:date="2017-06-09T11:18:00Z">
        <w:r w:rsidR="00B70FC6">
          <w:t>a</w:t>
        </w:r>
      </w:ins>
      <w:moveTo w:id="1380" w:author="Greg Landry" w:date="2017-06-09T11:16:00Z">
        <w:r>
          <w:t xml:space="preserve"> browser.  </w:t>
        </w:r>
      </w:moveTo>
      <w:ins w:id="1381" w:author="Greg Landry" w:date="2017-06-09T11:40:00Z">
        <w:r w:rsidR="0029444C">
          <w:t xml:space="preserve">In the examples below, we will use </w:t>
        </w:r>
        <w:r w:rsidR="0029444C">
          <w:fldChar w:fldCharType="begin"/>
        </w:r>
        <w:r w:rsidR="0029444C">
          <w:instrText xml:space="preserve"> HYPERLINK "https://httpbin.org" </w:instrText>
        </w:r>
        <w:r w:rsidR="0029444C">
          <w:fldChar w:fldCharType="separate"/>
        </w:r>
      </w:ins>
      <w:r w:rsidR="0029444C" w:rsidRPr="00F039A9">
        <w:rPr>
          <w:rStyle w:val="Hyperlink"/>
        </w:rPr>
        <w:t>https://httpbin.org</w:t>
      </w:r>
      <w:ins w:id="1382" w:author="Greg Landry" w:date="2017-06-09T11:40:00Z">
        <w:r w:rsidR="0029444C">
          <w:fldChar w:fldCharType="end"/>
        </w:r>
        <w:r w:rsidR="0029444C">
          <w:t xml:space="preserve"> as the site for which we want to retri</w:t>
        </w:r>
      </w:ins>
      <w:ins w:id="1383" w:author="Greg Landry" w:date="2017-06-09T11:41:00Z">
        <w:r w:rsidR="0029444C">
          <w:t>e</w:t>
        </w:r>
      </w:ins>
      <w:ins w:id="1384" w:author="Greg Landry" w:date="2017-06-09T11:40:00Z">
        <w:r w:rsidR="0029444C">
          <w:t>ve the certificate.</w:t>
        </w:r>
      </w:ins>
    </w:p>
    <w:p w14:paraId="12624325" w14:textId="5CD06C69" w:rsidR="00B70FC6" w:rsidRDefault="00B70FC6">
      <w:pPr>
        <w:pStyle w:val="Heading5"/>
        <w:pPrChange w:id="1385" w:author="Greg Landry" w:date="2017-06-09T11:18:00Z">
          <w:pPr/>
        </w:pPrChange>
      </w:pPr>
      <w:ins w:id="1386" w:author="Greg Landry" w:date="2017-06-09T11:18:00Z">
        <w:r>
          <w:t>Chrome</w:t>
        </w:r>
      </w:ins>
    </w:p>
    <w:moveToRangeEnd w:id="1376"/>
    <w:p w14:paraId="3BD45C9B" w14:textId="0FCE0D72" w:rsidR="00B70FC6" w:rsidRDefault="0029444C">
      <w:pPr>
        <w:rPr>
          <w:ins w:id="1387" w:author="Greg Landry" w:date="2017-06-09T11:41:00Z"/>
        </w:rPr>
        <w:pPrChange w:id="1388" w:author="Alan Hawse" w:date="2017-06-08T13:59:00Z">
          <w:pPr>
            <w:jc w:val="center"/>
          </w:pPr>
        </w:pPrChange>
      </w:pPr>
      <w:ins w:id="1389" w:author="Greg Landry" w:date="2017-06-09T11:41:00Z">
        <w:r>
          <w:t>In</w:t>
        </w:r>
      </w:ins>
      <w:ins w:id="1390" w:author="Greg Landry" w:date="2017-06-09T11:40:00Z">
        <w:r w:rsidR="00F84DA3">
          <w:t xml:space="preserve"> Chrome, </w:t>
        </w:r>
      </w:ins>
      <w:ins w:id="1391" w:author="Greg Landry" w:date="2017-06-09T11:41:00Z">
        <w:r>
          <w:t>navigate to the site you are interested in (</w:t>
        </w:r>
        <w:r>
          <w:fldChar w:fldCharType="begin"/>
        </w:r>
        <w:r>
          <w:instrText xml:space="preserve"> HYPERLINK "https://httpbin.org" </w:instrText>
        </w:r>
        <w:r>
          <w:fldChar w:fldCharType="separate"/>
        </w:r>
      </w:ins>
      <w:r w:rsidRPr="00F039A9">
        <w:rPr>
          <w:rStyle w:val="Hyperlink"/>
        </w:rPr>
        <w:t>https://httpbin.org</w:t>
      </w:r>
      <w:ins w:id="1392" w:author="Greg Landry" w:date="2017-06-09T11:41:00Z">
        <w:r>
          <w:fldChar w:fldCharType="end"/>
        </w:r>
        <w:r>
          <w:t>), and then follow these steps to download the certificate:</w:t>
        </w:r>
      </w:ins>
    </w:p>
    <w:p w14:paraId="6EE67C91" w14:textId="08072BAA" w:rsidR="0029444C" w:rsidRDefault="0029444C">
      <w:pPr>
        <w:pStyle w:val="ListParagraph"/>
        <w:keepNext/>
        <w:numPr>
          <w:ilvl w:val="0"/>
          <w:numId w:val="34"/>
        </w:numPr>
        <w:rPr>
          <w:ins w:id="1393" w:author="Greg Landry" w:date="2017-06-09T11:57:00Z"/>
        </w:rPr>
        <w:pPrChange w:id="1394" w:author="Greg Landry" w:date="2017-06-09T12:04:00Z">
          <w:pPr>
            <w:jc w:val="center"/>
          </w:pPr>
        </w:pPrChange>
      </w:pPr>
      <w:ins w:id="1395" w:author="Greg Landry" w:date="2017-06-09T11:42:00Z">
        <w:r>
          <w:t>On the upper right corner, click the three dots and select “More Tools -&gt; Developer Tools”.</w:t>
        </w:r>
      </w:ins>
    </w:p>
    <w:p w14:paraId="1BD10532" w14:textId="6E690C8D" w:rsidR="0077043E" w:rsidRDefault="00EA316E">
      <w:pPr>
        <w:pStyle w:val="ListParagraph"/>
        <w:jc w:val="center"/>
        <w:rPr>
          <w:ins w:id="1396" w:author="Greg Landry" w:date="2017-06-09T11:57:00Z"/>
        </w:rPr>
        <w:pPrChange w:id="1397" w:author="Greg Landry" w:date="2017-06-09T11:58:00Z">
          <w:pPr>
            <w:jc w:val="center"/>
          </w:pPr>
        </w:pPrChange>
      </w:pPr>
      <w:ins w:id="1398" w:author="Greg Landry" w:date="2017-06-09T11:58:00Z">
        <w:r>
          <w:rPr>
            <w:noProof/>
          </w:rPr>
          <mc:AlternateContent>
            <mc:Choice Requires="wps">
              <w:drawing>
                <wp:anchor distT="0" distB="0" distL="114300" distR="114300" simplePos="0" relativeHeight="251581440" behindDoc="0" locked="0" layoutInCell="1" allowOverlap="1" wp14:anchorId="16ED4D78" wp14:editId="3610BAC4">
                  <wp:simplePos x="0" y="0"/>
                  <wp:positionH relativeFrom="column">
                    <wp:posOffset>5676900</wp:posOffset>
                  </wp:positionH>
                  <wp:positionV relativeFrom="paragraph">
                    <wp:posOffset>273685</wp:posOffset>
                  </wp:positionV>
                  <wp:extent cx="238125" cy="196850"/>
                  <wp:effectExtent l="19050" t="19050" r="28575" b="12700"/>
                  <wp:wrapNone/>
                  <wp:docPr id="16" name="Rectangle: Rounded Corners 16"/>
                  <wp:cNvGraphicFramePr/>
                  <a:graphic xmlns:a="http://schemas.openxmlformats.org/drawingml/2006/main">
                    <a:graphicData uri="http://schemas.microsoft.com/office/word/2010/wordprocessingShape">
                      <wps:wsp>
                        <wps:cNvSpPr/>
                        <wps:spPr>
                          <a:xfrm>
                            <a:off x="0" y="0"/>
                            <a:ext cx="238125" cy="1968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4CF8F34" id="Rectangle: Rounded Corners 16" o:spid="_x0000_s1026" style="position:absolute;margin-left:447pt;margin-top:21.55pt;width:18.75pt;height:15.5pt;z-index:251581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" filled="f" strokecolor="red" strokeweight="3pt">
                  <v:stroke joinstyle="miter"/>
                </v:roundrect>
              </w:pict>
            </mc:Fallback>
          </mc:AlternateContent>
        </w:r>
      </w:ins>
      <w:ins w:id="1399" w:author="Greg Landry" w:date="2017-06-09T11:57:00Z">
        <w:r>
          <w:rPr>
            <w:noProof/>
          </w:rPr>
          <w:drawing>
            <wp:inline distT="0" distB="0" distL="0" distR="0" wp14:anchorId="54F64918" wp14:editId="4166A70D">
              <wp:extent cx="5476875" cy="216090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1161" cy="2162599"/>
                      </a:xfrm>
                      <a:prstGeom prst="rect">
                        <a:avLst/>
                      </a:prstGeom>
                    </pic:spPr>
                  </pic:pic>
                </a:graphicData>
              </a:graphic>
            </wp:inline>
          </w:drawing>
        </w:r>
      </w:ins>
    </w:p>
    <w:p w14:paraId="6B5F124C" w14:textId="2F91A4CC" w:rsidR="0077043E" w:rsidRDefault="0077043E">
      <w:pPr>
        <w:pStyle w:val="ListParagraph"/>
        <w:rPr>
          <w:ins w:id="1400" w:author="Greg Landry" w:date="2017-06-09T11:42:00Z"/>
        </w:rPr>
        <w:pPrChange w:id="1401" w:author="Greg Landry" w:date="2017-06-09T11:57:00Z">
          <w:pPr>
            <w:jc w:val="center"/>
          </w:pPr>
        </w:pPrChange>
      </w:pPr>
    </w:p>
    <w:p w14:paraId="4BA312F1" w14:textId="5E3EE04B" w:rsidR="00EA316E" w:rsidRDefault="0029444C">
      <w:pPr>
        <w:pStyle w:val="ListParagraph"/>
        <w:keepNext/>
        <w:numPr>
          <w:ilvl w:val="0"/>
          <w:numId w:val="34"/>
        </w:numPr>
        <w:rPr>
          <w:ins w:id="1402" w:author="Greg Landry" w:date="2017-06-09T11:58:00Z"/>
        </w:rPr>
        <w:pPrChange w:id="1403" w:author="Greg Landry" w:date="2017-06-09T12:05:00Z">
          <w:pPr>
            <w:jc w:val="center"/>
          </w:pPr>
        </w:pPrChange>
      </w:pPr>
      <w:ins w:id="1404" w:author="Greg Landry" w:date="2017-06-09T11:43:00Z">
        <w:r>
          <w:t>Click on “View certificate”.</w:t>
        </w:r>
      </w:ins>
    </w:p>
    <w:p w14:paraId="091172BB" w14:textId="2D2648CC" w:rsidR="00EA316E" w:rsidRDefault="00EA316E">
      <w:pPr>
        <w:pStyle w:val="ListParagraph"/>
        <w:jc w:val="center"/>
        <w:rPr>
          <w:ins w:id="1405" w:author="Greg Landry" w:date="2017-06-09T11:59:00Z"/>
        </w:rPr>
        <w:pPrChange w:id="1406" w:author="Greg Landry" w:date="2017-06-09T11:58:00Z">
          <w:pPr>
            <w:jc w:val="center"/>
          </w:pPr>
        </w:pPrChange>
      </w:pPr>
      <w:ins w:id="1407" w:author="Greg Landry" w:date="2017-06-09T11:59:00Z">
        <w:r>
          <w:rPr>
            <w:noProof/>
          </w:rPr>
          <mc:AlternateContent>
            <mc:Choice Requires="wps">
              <w:drawing>
                <wp:anchor distT="0" distB="0" distL="114300" distR="114300" simplePos="0" relativeHeight="251585536" behindDoc="0" locked="0" layoutInCell="1" allowOverlap="1" wp14:anchorId="4330104A" wp14:editId="4F373B5C">
                  <wp:simplePos x="0" y="0"/>
                  <wp:positionH relativeFrom="column">
                    <wp:posOffset>5181600</wp:posOffset>
                  </wp:positionH>
                  <wp:positionV relativeFrom="paragraph">
                    <wp:posOffset>1687195</wp:posOffset>
                  </wp:positionV>
                  <wp:extent cx="533400" cy="184150"/>
                  <wp:effectExtent l="19050" t="19050" r="19050" b="25400"/>
                  <wp:wrapNone/>
                  <wp:docPr id="17" name="Rectangle: Rounded Corners 17"/>
                  <wp:cNvGraphicFramePr/>
                  <a:graphic xmlns:a="http://schemas.openxmlformats.org/drawingml/2006/main">
                    <a:graphicData uri="http://schemas.microsoft.com/office/word/2010/wordprocessingShape">
                      <wps:wsp>
                        <wps:cNvSpPr/>
                        <wps:spPr>
                          <a:xfrm>
                            <a:off x="0" y="0"/>
                            <a:ext cx="533400" cy="1841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A1EFCF" id="Rectangle: Rounded Corners 17" o:spid="_x0000_s1026" style="position:absolute;margin-left:408pt;margin-top:132.85pt;width:42pt;height:14.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" filled="f" strokecolor="red" strokeweight="3pt">
                  <v:stroke joinstyle="miter"/>
                </v:roundrect>
              </w:pict>
            </mc:Fallback>
          </mc:AlternateContent>
        </w:r>
      </w:ins>
      <w:ins w:id="1408" w:author="Greg Landry" w:date="2017-06-09T11:58:00Z">
        <w:r>
          <w:rPr>
            <w:noProof/>
          </w:rPr>
          <w:drawing>
            <wp:inline distT="0" distB="0" distL="0" distR="0" wp14:anchorId="0925DA4F" wp14:editId="3DDA55C0">
              <wp:extent cx="5504081" cy="2018995"/>
              <wp:effectExtent l="0" t="0" r="190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 b="44407"/>
                      <a:stretch/>
                    </pic:blipFill>
                    <pic:spPr bwMode="auto">
                      <a:xfrm>
                        <a:off x="0" y="0"/>
                        <a:ext cx="5517755" cy="2024011"/>
                      </a:xfrm>
                      <a:prstGeom prst="rect">
                        <a:avLst/>
                      </a:prstGeom>
                      <a:ln>
                        <a:noFill/>
                      </a:ln>
                      <a:extLst>
                        <a:ext uri="{53640926-AAD7-44D8-BBD7-CCE9431645EC}">
                          <a14:shadowObscured xmlns:a14="http://schemas.microsoft.com/office/drawing/2010/main"/>
                        </a:ext>
                      </a:extLst>
                    </pic:spPr>
                  </pic:pic>
                </a:graphicData>
              </a:graphic>
            </wp:inline>
          </w:drawing>
        </w:r>
      </w:ins>
    </w:p>
    <w:p w14:paraId="4B5EF21F" w14:textId="524D5CDF" w:rsidR="00EA316E" w:rsidRDefault="00EA316E">
      <w:pPr>
        <w:pStyle w:val="ListParagraph"/>
        <w:jc w:val="center"/>
        <w:rPr>
          <w:ins w:id="1409" w:author="Greg Landry" w:date="2017-06-09T11:43:00Z"/>
        </w:rPr>
        <w:pPrChange w:id="1410" w:author="Greg Landry" w:date="2017-06-09T11:58:00Z">
          <w:pPr>
            <w:jc w:val="center"/>
          </w:pPr>
        </w:pPrChange>
      </w:pPr>
    </w:p>
    <w:p w14:paraId="7D628D0F" w14:textId="60353948" w:rsidR="0029444C" w:rsidRDefault="0029444C">
      <w:pPr>
        <w:pStyle w:val="ListParagraph"/>
        <w:keepNext/>
        <w:numPr>
          <w:ilvl w:val="0"/>
          <w:numId w:val="34"/>
        </w:numPr>
        <w:rPr>
          <w:ins w:id="1411" w:author="Greg Landry" w:date="2017-06-09T15:56:00Z"/>
        </w:rPr>
        <w:pPrChange w:id="1412" w:author="Greg Landry" w:date="2017-06-09T12:04:00Z">
          <w:pPr>
            <w:jc w:val="center"/>
          </w:pPr>
        </w:pPrChange>
      </w:pPr>
      <w:ins w:id="1413" w:author="Greg Landry" w:date="2017-06-09T11:45:00Z">
        <w:r>
          <w:lastRenderedPageBreak/>
          <w:t>Click on the</w:t>
        </w:r>
      </w:ins>
      <w:ins w:id="1414" w:author="Greg Landry" w:date="2017-06-09T11:43:00Z">
        <w:r>
          <w:t xml:space="preserve"> “Certification Path” tab</w:t>
        </w:r>
      </w:ins>
      <w:ins w:id="1415" w:author="Greg Landry" w:date="2017-06-09T16:04:00Z">
        <w:r w:rsidR="002B34C1">
          <w:t>.</w:t>
        </w:r>
      </w:ins>
      <w:ins w:id="1416" w:author="Greg Landry" w:date="2017-06-09T11:43:00Z">
        <w:r>
          <w:t xml:space="preserve"> </w:t>
        </w:r>
      </w:ins>
      <w:ins w:id="1417" w:author="Greg Landry" w:date="2017-06-09T16:04:00Z">
        <w:r w:rsidR="002B34C1">
          <w:t xml:space="preserve">In this case, you can see that the certificate is issued by (i.e. signed by) “Let’s Encrypt Authority X3” and that the root certificate is “DST ROOT CA X3”.  To make the TLS connection to </w:t>
        </w:r>
        <w:r w:rsidR="002B34C1">
          <w:fldChar w:fldCharType="begin"/>
        </w:r>
        <w:r w:rsidR="002B34C1">
          <w:instrText xml:space="preserve"> HYPERLINK "https://httpbin.org" </w:instrText>
        </w:r>
        <w:r w:rsidR="002B34C1">
          <w:fldChar w:fldCharType="separate"/>
        </w:r>
        <w:r w:rsidR="002B34C1" w:rsidRPr="009A1D5A">
          <w:rPr>
            <w:rStyle w:val="Hyperlink"/>
          </w:rPr>
          <w:t>https://httpbin.org</w:t>
        </w:r>
        <w:r w:rsidR="002B34C1">
          <w:fldChar w:fldCharType="end"/>
        </w:r>
        <w:r w:rsidR="002B34C1">
          <w:t xml:space="preserve"> you will need either the </w:t>
        </w:r>
      </w:ins>
      <w:ins w:id="1418" w:author="Greg Landry" w:date="2017-06-09T16:05:00Z">
        <w:r w:rsidR="002B34C1">
          <w:t xml:space="preserve">signed </w:t>
        </w:r>
      </w:ins>
      <w:ins w:id="1419" w:author="Greg Landry" w:date="2017-06-09T16:04:00Z">
        <w:r w:rsidR="002B34C1">
          <w:t>intermediate certificate or the root certificate, not the httpbin.org certificate.</w:t>
        </w:r>
      </w:ins>
      <w:ins w:id="1420" w:author="Greg Landry" w:date="2017-06-09T15:54:00Z">
        <w:r w:rsidR="006C6E5B">
          <w:t xml:space="preserve"> </w:t>
        </w:r>
      </w:ins>
      <w:ins w:id="1421" w:author="Greg Landry" w:date="2017-06-09T16:05:00Z">
        <w:r w:rsidR="002B34C1">
          <w:t xml:space="preserve">Therefore, </w:t>
        </w:r>
      </w:ins>
      <w:ins w:id="1422" w:author="Greg Landry" w:date="2017-06-09T15:54:00Z">
        <w:r w:rsidR="002B34C1">
          <w:t>c</w:t>
        </w:r>
        <w:r w:rsidR="006C6E5B">
          <w:t xml:space="preserve">lick on either the root or </w:t>
        </w:r>
      </w:ins>
      <w:ins w:id="1423" w:author="Greg Landry" w:date="2017-06-09T15:55:00Z">
        <w:r w:rsidR="006C6E5B">
          <w:t>intermediate</w:t>
        </w:r>
      </w:ins>
      <w:ins w:id="1424" w:author="Greg Landry" w:date="2017-06-09T15:54:00Z">
        <w:r w:rsidR="006C6E5B">
          <w:t xml:space="preserve"> </w:t>
        </w:r>
      </w:ins>
      <w:ins w:id="1425" w:author="Greg Landry" w:date="2017-06-09T15:55:00Z">
        <w:r w:rsidR="006C6E5B">
          <w:t xml:space="preserve">certificate and </w:t>
        </w:r>
      </w:ins>
      <w:ins w:id="1426" w:author="Greg Landry" w:date="2017-06-09T16:05:00Z">
        <w:r w:rsidR="002B34C1">
          <w:t xml:space="preserve">then </w:t>
        </w:r>
      </w:ins>
      <w:ins w:id="1427" w:author="Greg Landry" w:date="2017-06-09T15:55:00Z">
        <w:r w:rsidR="006C6E5B">
          <w:t xml:space="preserve">click on “View Certificate” </w:t>
        </w:r>
      </w:ins>
      <w:ins w:id="1428" w:author="Greg Landry" w:date="2017-06-09T16:05:00Z">
        <w:r w:rsidR="002B34C1">
          <w:t>so</w:t>
        </w:r>
      </w:ins>
      <w:ins w:id="1429" w:author="Greg Landry" w:date="2017-06-09T15:56:00Z">
        <w:r w:rsidR="006C6E5B">
          <w:t xml:space="preserve"> that y</w:t>
        </w:r>
        <w:r w:rsidR="00F3364F">
          <w:t>ou are looking at (and saving) the</w:t>
        </w:r>
        <w:r w:rsidR="006C6E5B">
          <w:t xml:space="preserve"> signed certificate.</w:t>
        </w:r>
      </w:ins>
    </w:p>
    <w:p w14:paraId="58EE1F32" w14:textId="2913D51F" w:rsidR="00F3364F" w:rsidRDefault="00F3364F">
      <w:pPr>
        <w:pStyle w:val="ListParagraph"/>
        <w:keepNext/>
        <w:jc w:val="center"/>
        <w:rPr>
          <w:ins w:id="1430" w:author="Greg Landry" w:date="2017-06-09T15:58:00Z"/>
        </w:rPr>
        <w:pPrChange w:id="1431" w:author="Greg Landry" w:date="2017-06-09T15:56:00Z">
          <w:pPr>
            <w:jc w:val="center"/>
          </w:pPr>
        </w:pPrChange>
      </w:pPr>
      <w:ins w:id="1432" w:author="Greg Landry" w:date="2017-06-09T15:58:00Z">
        <w:r>
          <w:rPr>
            <w:noProof/>
          </w:rPr>
          <mc:AlternateContent>
            <mc:Choice Requires="wps">
              <w:drawing>
                <wp:anchor distT="0" distB="0" distL="114300" distR="114300" simplePos="0" relativeHeight="251745280" behindDoc="0" locked="0" layoutInCell="1" allowOverlap="1" wp14:anchorId="78E3C426" wp14:editId="194EA319">
                  <wp:simplePos x="0" y="0"/>
                  <wp:positionH relativeFrom="column">
                    <wp:posOffset>2238233</wp:posOffset>
                  </wp:positionH>
                  <wp:positionV relativeFrom="paragraph">
                    <wp:posOffset>635540</wp:posOffset>
                  </wp:positionV>
                  <wp:extent cx="1009934" cy="178230"/>
                  <wp:effectExtent l="19050" t="19050" r="19050" b="12700"/>
                  <wp:wrapNone/>
                  <wp:docPr id="37" name="Rectangle: Rounded Corners 37"/>
                  <wp:cNvGraphicFramePr/>
                  <a:graphic xmlns:a="http://schemas.openxmlformats.org/drawingml/2006/main">
                    <a:graphicData uri="http://schemas.microsoft.com/office/word/2010/wordprocessingShape">
                      <wps:wsp>
                        <wps:cNvSpPr/>
                        <wps:spPr>
                          <a:xfrm>
                            <a:off x="0" y="0"/>
                            <a:ext cx="1009934" cy="17823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5A9403" id="Rectangle: Rounded Corners 37" o:spid="_x0000_s1026" style="position:absolute;margin-left:176.25pt;margin-top:50.05pt;width:79.5pt;height:1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" filled="f" strokecolor="red" strokeweight="3pt">
                  <v:stroke joinstyle="miter"/>
                </v:roundrect>
              </w:pict>
            </mc:Fallback>
          </mc:AlternateContent>
        </w:r>
      </w:ins>
      <w:ins w:id="1433" w:author="Greg Landry" w:date="2017-06-09T15:57:00Z">
        <w:r>
          <w:rPr>
            <w:noProof/>
          </w:rPr>
          <mc:AlternateContent>
            <mc:Choice Requires="wps">
              <w:drawing>
                <wp:anchor distT="0" distB="0" distL="114300" distR="114300" simplePos="0" relativeHeight="251667968" behindDoc="0" locked="0" layoutInCell="1" allowOverlap="1" wp14:anchorId="12BF8D9B" wp14:editId="0923AC10">
                  <wp:simplePos x="0" y="0"/>
                  <wp:positionH relativeFrom="column">
                    <wp:posOffset>3562066</wp:posOffset>
                  </wp:positionH>
                  <wp:positionV relativeFrom="paragraph">
                    <wp:posOffset>1959373</wp:posOffset>
                  </wp:positionV>
                  <wp:extent cx="757450" cy="178230"/>
                  <wp:effectExtent l="19050" t="19050" r="24130" b="12700"/>
                  <wp:wrapNone/>
                  <wp:docPr id="35" name="Rectangle: Rounded Corners 35"/>
                  <wp:cNvGraphicFramePr/>
                  <a:graphic xmlns:a="http://schemas.openxmlformats.org/drawingml/2006/main">
                    <a:graphicData uri="http://schemas.microsoft.com/office/word/2010/wordprocessingShape">
                      <wps:wsp>
                        <wps:cNvSpPr/>
                        <wps:spPr>
                          <a:xfrm>
                            <a:off x="0" y="0"/>
                            <a:ext cx="757450" cy="17823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74C5E4" id="Rectangle: Rounded Corners 35" o:spid="_x0000_s1026" style="position:absolute;margin-left:280.5pt;margin-top:154.3pt;width:59.65pt;height:14.0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" filled="f" strokecolor="red" strokeweight="3pt">
                  <v:stroke joinstyle="miter"/>
                </v:roundrect>
              </w:pict>
            </mc:Fallback>
          </mc:AlternateContent>
        </w:r>
      </w:ins>
      <w:ins w:id="1434" w:author="Greg Landry" w:date="2017-06-09T12:00:00Z">
        <w:r>
          <w:rPr>
            <w:noProof/>
          </w:rPr>
          <mc:AlternateContent>
            <mc:Choice Requires="wps">
              <w:drawing>
                <wp:anchor distT="0" distB="0" distL="114300" distR="114300" simplePos="0" relativeHeight="251657728" behindDoc="0" locked="0" layoutInCell="1" allowOverlap="1" wp14:anchorId="4243D7E5" wp14:editId="32936735">
                  <wp:simplePos x="0" y="0"/>
                  <wp:positionH relativeFrom="column">
                    <wp:posOffset>2532456</wp:posOffset>
                  </wp:positionH>
                  <wp:positionV relativeFrom="paragraph">
                    <wp:posOffset>212327</wp:posOffset>
                  </wp:positionV>
                  <wp:extent cx="650929" cy="178230"/>
                  <wp:effectExtent l="19050" t="19050" r="15875" b="12700"/>
                  <wp:wrapNone/>
                  <wp:docPr id="19" name="Rectangle: Rounded Corners 19"/>
                  <wp:cNvGraphicFramePr/>
                  <a:graphic xmlns:a="http://schemas.openxmlformats.org/drawingml/2006/main">
                    <a:graphicData uri="http://schemas.microsoft.com/office/word/2010/wordprocessingShape">
                      <wps:wsp>
                        <wps:cNvSpPr/>
                        <wps:spPr>
                          <a:xfrm>
                            <a:off x="0" y="0"/>
                            <a:ext cx="650929" cy="17823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411376" id="Rectangle: Rounded Corners 19" o:spid="_x0000_s1026" style="position:absolute;margin-left:199.4pt;margin-top:16.7pt;width:51.25pt;height:14.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" filled="f" strokecolor="red" strokeweight="3pt">
                  <v:stroke joinstyle="miter"/>
                </v:roundrect>
              </w:pict>
            </mc:Fallback>
          </mc:AlternateContent>
        </w:r>
      </w:ins>
      <w:ins w:id="1435" w:author="Greg Landry" w:date="2017-06-09T15:56:00Z">
        <w:r>
          <w:rPr>
            <w:noProof/>
          </w:rPr>
          <w:drawing>
            <wp:inline distT="0" distB="0" distL="0" distR="0" wp14:anchorId="3B3C56A9" wp14:editId="16185902">
              <wp:extent cx="2650946" cy="222458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32513"/>
                      <a:stretch/>
                    </pic:blipFill>
                    <pic:spPr bwMode="auto">
                      <a:xfrm>
                        <a:off x="0" y="0"/>
                        <a:ext cx="2655771" cy="2228634"/>
                      </a:xfrm>
                      <a:prstGeom prst="rect">
                        <a:avLst/>
                      </a:prstGeom>
                      <a:ln>
                        <a:noFill/>
                      </a:ln>
                      <a:extLst>
                        <a:ext uri="{53640926-AAD7-44D8-BBD7-CCE9431645EC}">
                          <a14:shadowObscured xmlns:a14="http://schemas.microsoft.com/office/drawing/2010/main"/>
                        </a:ext>
                      </a:extLst>
                    </pic:spPr>
                  </pic:pic>
                </a:graphicData>
              </a:graphic>
            </wp:inline>
          </w:drawing>
        </w:r>
      </w:ins>
    </w:p>
    <w:p w14:paraId="48ABD301" w14:textId="77777777" w:rsidR="00F3364F" w:rsidRDefault="00F3364F">
      <w:pPr>
        <w:pStyle w:val="ListParagraph"/>
        <w:keepNext/>
        <w:jc w:val="center"/>
        <w:rPr>
          <w:ins w:id="1436" w:author="Greg Landry" w:date="2017-06-09T11:57:00Z"/>
        </w:rPr>
        <w:pPrChange w:id="1437" w:author="Greg Landry" w:date="2017-06-09T15:56:00Z">
          <w:pPr>
            <w:jc w:val="center"/>
          </w:pPr>
        </w:pPrChange>
      </w:pPr>
    </w:p>
    <w:p w14:paraId="759B25AA" w14:textId="78EDBAAC" w:rsidR="0029444C" w:rsidRDefault="006C6E5B">
      <w:pPr>
        <w:pStyle w:val="ListParagraph"/>
        <w:keepNext/>
        <w:numPr>
          <w:ilvl w:val="0"/>
          <w:numId w:val="34"/>
        </w:numPr>
        <w:rPr>
          <w:ins w:id="1438" w:author="Greg Landry" w:date="2017-06-09T12:00:00Z"/>
        </w:rPr>
        <w:pPrChange w:id="1439" w:author="Greg Landry" w:date="2017-06-09T15:59:00Z">
          <w:pPr>
            <w:jc w:val="center"/>
          </w:pPr>
        </w:pPrChange>
      </w:pPr>
      <w:ins w:id="1440" w:author="Greg Landry" w:date="2017-06-09T15:55:00Z">
        <w:r>
          <w:t xml:space="preserve">You will now have another window open </w:t>
        </w:r>
      </w:ins>
      <w:ins w:id="1441" w:author="Greg Landry" w:date="2017-06-09T16:00:00Z">
        <w:r w:rsidR="00F3364F">
          <w:t>showing information for</w:t>
        </w:r>
      </w:ins>
      <w:ins w:id="1442" w:author="Greg Landry" w:date="2017-06-09T15:55:00Z">
        <w:r>
          <w:t xml:space="preserve"> the </w:t>
        </w:r>
      </w:ins>
      <w:ins w:id="1443" w:author="Greg Landry" w:date="2017-06-09T15:56:00Z">
        <w:r w:rsidR="00F3364F">
          <w:t>signed certificate.</w:t>
        </w:r>
      </w:ins>
      <w:ins w:id="1444" w:author="Greg Landry" w:date="2017-06-09T15:59:00Z">
        <w:r w:rsidR="00F3364F">
          <w:t xml:space="preserve"> </w:t>
        </w:r>
      </w:ins>
      <w:ins w:id="1445" w:author="Greg Landry" w:date="2017-06-09T11:46:00Z">
        <w:r w:rsidR="0029444C">
          <w:t xml:space="preserve">Click on the “Details” tab and then on “Copy to File…” to </w:t>
        </w:r>
      </w:ins>
      <w:ins w:id="1446" w:author="Greg Landry" w:date="2017-06-09T16:00:00Z">
        <w:r w:rsidR="00F3364F">
          <w:t>open the Certificate Export Wizard</w:t>
        </w:r>
      </w:ins>
      <w:ins w:id="1447" w:author="Greg Landry" w:date="2017-06-09T11:46:00Z">
        <w:r w:rsidR="0029444C">
          <w:t>.</w:t>
        </w:r>
      </w:ins>
    </w:p>
    <w:p w14:paraId="0F63DAA3" w14:textId="14F82B5A" w:rsidR="00EA316E" w:rsidRDefault="00F3364F" w:rsidP="00EA316E">
      <w:pPr>
        <w:jc w:val="center"/>
        <w:rPr>
          <w:ins w:id="1448" w:author="Greg Landry" w:date="2017-06-09T12:03:00Z"/>
        </w:rPr>
      </w:pPr>
      <w:ins w:id="1449" w:author="Greg Landry" w:date="2017-06-09T12:03:00Z">
        <w:r>
          <w:rPr>
            <w:noProof/>
          </w:rPr>
          <mc:AlternateContent>
            <mc:Choice Requires="wps">
              <w:drawing>
                <wp:anchor distT="0" distB="0" distL="114300" distR="114300" simplePos="0" relativeHeight="251665920" behindDoc="0" locked="0" layoutInCell="1" allowOverlap="1" wp14:anchorId="44837939" wp14:editId="31924C84">
                  <wp:simplePos x="0" y="0"/>
                  <wp:positionH relativeFrom="column">
                    <wp:posOffset>3487003</wp:posOffset>
                  </wp:positionH>
                  <wp:positionV relativeFrom="paragraph">
                    <wp:posOffset>2672971</wp:posOffset>
                  </wp:positionV>
                  <wp:extent cx="668740" cy="178231"/>
                  <wp:effectExtent l="19050" t="19050" r="17145" b="12700"/>
                  <wp:wrapNone/>
                  <wp:docPr id="26" name="Rectangle: Rounded Corners 26"/>
                  <wp:cNvGraphicFramePr/>
                  <a:graphic xmlns:a="http://schemas.openxmlformats.org/drawingml/2006/main">
                    <a:graphicData uri="http://schemas.microsoft.com/office/word/2010/wordprocessingShape">
                      <wps:wsp>
                        <wps:cNvSpPr/>
                        <wps:spPr>
                          <a:xfrm>
                            <a:off x="0" y="0"/>
                            <a:ext cx="668740" cy="178231"/>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ADCBAF" id="Rectangle: Rounded Corners 26" o:spid="_x0000_s1026" style="position:absolute;margin-left:274.55pt;margin-top:210.45pt;width:52.65pt;height:14.0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" filled="f" strokecolor="red" strokeweight="3pt">
                  <v:stroke joinstyle="miter"/>
                </v:roundrect>
              </w:pict>
            </mc:Fallback>
          </mc:AlternateContent>
        </w:r>
      </w:ins>
      <w:ins w:id="1450" w:author="Greg Landry" w:date="2017-06-09T12:02:00Z">
        <w:r>
          <w:rPr>
            <w:noProof/>
          </w:rPr>
          <mc:AlternateContent>
            <mc:Choice Requires="wps">
              <w:drawing>
                <wp:anchor distT="0" distB="0" distL="114300" distR="114300" simplePos="0" relativeHeight="251661824" behindDoc="0" locked="0" layoutInCell="1" allowOverlap="1" wp14:anchorId="0C979ADF" wp14:editId="761CB488">
                  <wp:simplePos x="0" y="0"/>
                  <wp:positionH relativeFrom="column">
                    <wp:posOffset>1999994</wp:posOffset>
                  </wp:positionH>
                  <wp:positionV relativeFrom="paragraph">
                    <wp:posOffset>229046</wp:posOffset>
                  </wp:positionV>
                  <wp:extent cx="333213" cy="185980"/>
                  <wp:effectExtent l="19050" t="19050" r="10160" b="24130"/>
                  <wp:wrapNone/>
                  <wp:docPr id="25" name="Rectangle: Rounded Corners 25"/>
                  <wp:cNvGraphicFramePr/>
                  <a:graphic xmlns:a="http://schemas.openxmlformats.org/drawingml/2006/main">
                    <a:graphicData uri="http://schemas.microsoft.com/office/word/2010/wordprocessingShape">
                      <wps:wsp>
                        <wps:cNvSpPr/>
                        <wps:spPr>
                          <a:xfrm>
                            <a:off x="0" y="0"/>
                            <a:ext cx="333213" cy="18598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C0A6D8" id="Rectangle: Rounded Corners 25" o:spid="_x0000_s1026" style="position:absolute;margin-left:157.5pt;margin-top:18.05pt;width:26.25pt;height:14.6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" filled="f" strokecolor="red" strokeweight="3pt">
                  <v:stroke joinstyle="miter"/>
                </v:roundrect>
              </w:pict>
            </mc:Fallback>
          </mc:AlternateContent>
        </w:r>
      </w:ins>
      <w:ins w:id="1451" w:author="Greg Landry" w:date="2017-06-09T15:59:00Z">
        <w:r>
          <w:rPr>
            <w:noProof/>
          </w:rPr>
          <w:drawing>
            <wp:inline distT="0" distB="0" distL="0" distR="0" wp14:anchorId="3F9EDCD2" wp14:editId="35E40D23">
              <wp:extent cx="2743959" cy="34119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0400" cy="3444818"/>
                      </a:xfrm>
                      <a:prstGeom prst="rect">
                        <a:avLst/>
                      </a:prstGeom>
                    </pic:spPr>
                  </pic:pic>
                </a:graphicData>
              </a:graphic>
            </wp:inline>
          </w:drawing>
        </w:r>
      </w:ins>
      <w:ins w:id="1452" w:author="Greg Landry" w:date="2017-06-09T12:00:00Z">
        <w:r w:rsidR="00EA316E">
          <w:t xml:space="preserve"> </w:t>
        </w:r>
      </w:ins>
    </w:p>
    <w:p w14:paraId="1B745867" w14:textId="23D3A56E" w:rsidR="00EA316E" w:rsidRDefault="00EA316E">
      <w:pPr>
        <w:pStyle w:val="ListParagraph"/>
        <w:keepNext/>
        <w:numPr>
          <w:ilvl w:val="0"/>
          <w:numId w:val="34"/>
        </w:numPr>
        <w:rPr>
          <w:ins w:id="1453" w:author="Greg Landry" w:date="2017-06-09T12:01:00Z"/>
        </w:rPr>
        <w:pPrChange w:id="1454" w:author="Greg Landry" w:date="2017-06-09T12:04:00Z">
          <w:pPr>
            <w:jc w:val="center"/>
          </w:pPr>
        </w:pPrChange>
      </w:pPr>
      <w:ins w:id="1455" w:author="Greg Landry" w:date="2017-06-09T12:03:00Z">
        <w:r>
          <w:lastRenderedPageBreak/>
          <w:t>From the Certificate Export Wizard, select “Base-64 encoded X.509 (.CER)” to allow you to save the certificate in the ASCII PEM format.</w:t>
        </w:r>
      </w:ins>
    </w:p>
    <w:p w14:paraId="037C22B7" w14:textId="674AF156" w:rsidR="00EA316E" w:rsidRDefault="00400697" w:rsidP="00EA316E">
      <w:pPr>
        <w:jc w:val="center"/>
        <w:rPr>
          <w:ins w:id="1456" w:author="Greg Landry" w:date="2017-06-09T11:46:00Z"/>
        </w:rPr>
      </w:pPr>
      <w:ins w:id="1457" w:author="Greg Landry" w:date="2017-06-09T12:06:00Z">
        <w:r>
          <w:rPr>
            <w:noProof/>
          </w:rPr>
          <mc:AlternateContent>
            <mc:Choice Requires="wps">
              <w:drawing>
                <wp:anchor distT="0" distB="0" distL="114300" distR="114300" simplePos="0" relativeHeight="251731968" behindDoc="0" locked="0" layoutInCell="1" allowOverlap="1" wp14:anchorId="5D4529D5" wp14:editId="2CD857CA">
                  <wp:simplePos x="0" y="0"/>
                  <wp:positionH relativeFrom="column">
                    <wp:posOffset>4533771</wp:posOffset>
                  </wp:positionH>
                  <wp:positionV relativeFrom="paragraph">
                    <wp:posOffset>4265930</wp:posOffset>
                  </wp:positionV>
                  <wp:extent cx="448945" cy="173990"/>
                  <wp:effectExtent l="19050" t="19050" r="27305" b="16510"/>
                  <wp:wrapNone/>
                  <wp:docPr id="31" name="Rectangle: Rounded Corners 31"/>
                  <wp:cNvGraphicFramePr/>
                  <a:graphic xmlns:a="http://schemas.openxmlformats.org/drawingml/2006/main">
                    <a:graphicData uri="http://schemas.microsoft.com/office/word/2010/wordprocessingShape">
                      <wps:wsp>
                        <wps:cNvSpPr/>
                        <wps:spPr>
                          <a:xfrm>
                            <a:off x="0" y="0"/>
                            <a:ext cx="448945" cy="17399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26D03C" id="Rectangle: Rounded Corners 31" o:spid="_x0000_s1026" style="position:absolute;margin-left:357pt;margin-top:335.9pt;width:35.35pt;height:13.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" filled="f" strokecolor="red" strokeweight="3pt">
                  <v:stroke joinstyle="miter"/>
                </v:roundrect>
              </w:pict>
            </mc:Fallback>
          </mc:AlternateContent>
        </w:r>
        <w:r>
          <w:rPr>
            <w:noProof/>
          </w:rPr>
          <mc:AlternateContent>
            <mc:Choice Requires="wps">
              <w:drawing>
                <wp:anchor distT="0" distB="0" distL="114300" distR="114300" simplePos="0" relativeHeight="251684864" behindDoc="0" locked="0" layoutInCell="1" allowOverlap="1" wp14:anchorId="49307ECA" wp14:editId="6C4D9811">
                  <wp:simplePos x="0" y="0"/>
                  <wp:positionH relativeFrom="column">
                    <wp:posOffset>2045841</wp:posOffset>
                  </wp:positionH>
                  <wp:positionV relativeFrom="paragraph">
                    <wp:posOffset>4260215</wp:posOffset>
                  </wp:positionV>
                  <wp:extent cx="448945" cy="173990"/>
                  <wp:effectExtent l="19050" t="19050" r="27305" b="16510"/>
                  <wp:wrapNone/>
                  <wp:docPr id="30" name="Rectangle: Rounded Corners 30"/>
                  <wp:cNvGraphicFramePr/>
                  <a:graphic xmlns:a="http://schemas.openxmlformats.org/drawingml/2006/main">
                    <a:graphicData uri="http://schemas.microsoft.com/office/word/2010/wordprocessingShape">
                      <wps:wsp>
                        <wps:cNvSpPr/>
                        <wps:spPr>
                          <a:xfrm>
                            <a:off x="0" y="0"/>
                            <a:ext cx="448945" cy="17399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93F4F2" id="Rectangle: Rounded Corners 30" o:spid="_x0000_s1026" style="position:absolute;margin-left:161.1pt;margin-top:335.45pt;width:35.35pt;height:13.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" filled="f" strokecolor="red" strokeweight="3pt">
                  <v:stroke joinstyle="miter"/>
                </v:roundrect>
              </w:pict>
            </mc:Fallback>
          </mc:AlternateContent>
        </w:r>
        <w:r>
          <w:rPr>
            <w:noProof/>
          </w:rPr>
          <mc:AlternateContent>
            <mc:Choice Requires="wps">
              <w:drawing>
                <wp:anchor distT="0" distB="0" distL="114300" distR="114300" simplePos="0" relativeHeight="251738112" behindDoc="0" locked="0" layoutInCell="1" allowOverlap="1" wp14:anchorId="000E709F" wp14:editId="4CED1B41">
                  <wp:simplePos x="0" y="0"/>
                  <wp:positionH relativeFrom="column">
                    <wp:posOffset>687501</wp:posOffset>
                  </wp:positionH>
                  <wp:positionV relativeFrom="paragraph">
                    <wp:posOffset>2855649</wp:posOffset>
                  </wp:positionV>
                  <wp:extent cx="1026368" cy="174172"/>
                  <wp:effectExtent l="19050" t="19050" r="21590" b="16510"/>
                  <wp:wrapNone/>
                  <wp:docPr id="32" name="Rectangle: Rounded Corners 32"/>
                  <wp:cNvGraphicFramePr/>
                  <a:graphic xmlns:a="http://schemas.openxmlformats.org/drawingml/2006/main">
                    <a:graphicData uri="http://schemas.microsoft.com/office/word/2010/wordprocessingShape">
                      <wps:wsp>
                        <wps:cNvSpPr/>
                        <wps:spPr>
                          <a:xfrm>
                            <a:off x="0" y="0"/>
                            <a:ext cx="1026368" cy="174172"/>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956DD3" id="Rectangle: Rounded Corners 32" o:spid="_x0000_s1026" style="position:absolute;margin-left:54.15pt;margin-top:224.85pt;width:80.8pt;height:13.7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" filled="f" strokecolor="red" strokeweight="3pt">
                  <v:stroke joinstyle="miter"/>
                </v:roundrect>
              </w:pict>
            </mc:Fallback>
          </mc:AlternateContent>
        </w:r>
        <w:r>
          <w:rPr>
            <w:noProof/>
          </w:rPr>
          <mc:AlternateContent>
            <mc:Choice Requires="wps">
              <w:drawing>
                <wp:anchor distT="0" distB="0" distL="114300" distR="114300" simplePos="0" relativeHeight="251630592" behindDoc="0" locked="0" layoutInCell="1" allowOverlap="1" wp14:anchorId="530DE944" wp14:editId="3F3B7331">
                  <wp:simplePos x="0" y="0"/>
                  <wp:positionH relativeFrom="column">
                    <wp:posOffset>4554855</wp:posOffset>
                  </wp:positionH>
                  <wp:positionV relativeFrom="paragraph">
                    <wp:posOffset>2026156</wp:posOffset>
                  </wp:positionV>
                  <wp:extent cx="448945" cy="173990"/>
                  <wp:effectExtent l="19050" t="19050" r="27305" b="16510"/>
                  <wp:wrapNone/>
                  <wp:docPr id="29" name="Rectangle: Rounded Corners 29"/>
                  <wp:cNvGraphicFramePr/>
                  <a:graphic xmlns:a="http://schemas.openxmlformats.org/drawingml/2006/main">
                    <a:graphicData uri="http://schemas.microsoft.com/office/word/2010/wordprocessingShape">
                      <wps:wsp>
                        <wps:cNvSpPr/>
                        <wps:spPr>
                          <a:xfrm>
                            <a:off x="0" y="0"/>
                            <a:ext cx="448945" cy="17399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BE5E22" id="Rectangle: Rounded Corners 29" o:spid="_x0000_s1026" style="position:absolute;margin-left:358.65pt;margin-top:159.55pt;width:35.35pt;height:13.7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" filled="f" strokecolor="red" strokeweight="3pt">
                  <v:stroke joinstyle="miter"/>
                </v:roundrect>
              </w:pict>
            </mc:Fallback>
          </mc:AlternateContent>
        </w:r>
        <w:r>
          <w:rPr>
            <w:noProof/>
          </w:rPr>
          <mc:AlternateContent>
            <mc:Choice Requires="wps">
              <w:drawing>
                <wp:anchor distT="0" distB="0" distL="114300" distR="114300" simplePos="0" relativeHeight="251623424" behindDoc="0" locked="0" layoutInCell="1" allowOverlap="1" wp14:anchorId="541C0792" wp14:editId="66BF02D4">
                  <wp:simplePos x="0" y="0"/>
                  <wp:positionH relativeFrom="column">
                    <wp:posOffset>3301139</wp:posOffset>
                  </wp:positionH>
                  <wp:positionV relativeFrom="paragraph">
                    <wp:posOffset>749353</wp:posOffset>
                  </wp:positionV>
                  <wp:extent cx="867905" cy="166241"/>
                  <wp:effectExtent l="19050" t="19050" r="27940" b="24765"/>
                  <wp:wrapNone/>
                  <wp:docPr id="28" name="Rectangle: Rounded Corners 28"/>
                  <wp:cNvGraphicFramePr/>
                  <a:graphic xmlns:a="http://schemas.openxmlformats.org/drawingml/2006/main">
                    <a:graphicData uri="http://schemas.microsoft.com/office/word/2010/wordprocessingShape">
                      <wps:wsp>
                        <wps:cNvSpPr/>
                        <wps:spPr>
                          <a:xfrm>
                            <a:off x="0" y="0"/>
                            <a:ext cx="867905" cy="166241"/>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A9D29D" id="Rectangle: Rounded Corners 28" o:spid="_x0000_s1026" style="position:absolute;margin-left:259.95pt;margin-top:59pt;width:68.35pt;height:13.1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" filled="f" strokecolor="red" strokeweight="3pt">
                  <v:stroke joinstyle="miter"/>
                </v:roundrect>
              </w:pict>
            </mc:Fallback>
          </mc:AlternateContent>
        </w:r>
      </w:ins>
      <w:ins w:id="1458" w:author="Greg Landry" w:date="2017-06-09T12:03:00Z">
        <w:r>
          <w:rPr>
            <w:noProof/>
          </w:rPr>
          <mc:AlternateContent>
            <mc:Choice Requires="wps">
              <w:drawing>
                <wp:anchor distT="0" distB="0" distL="114300" distR="114300" simplePos="0" relativeHeight="251616256" behindDoc="0" locked="0" layoutInCell="1" allowOverlap="1" wp14:anchorId="351E7227" wp14:editId="48DC6BA9">
                  <wp:simplePos x="0" y="0"/>
                  <wp:positionH relativeFrom="column">
                    <wp:posOffset>2056259</wp:posOffset>
                  </wp:positionH>
                  <wp:positionV relativeFrom="paragraph">
                    <wp:posOffset>2000885</wp:posOffset>
                  </wp:positionV>
                  <wp:extent cx="448945" cy="173990"/>
                  <wp:effectExtent l="19050" t="19050" r="27305" b="16510"/>
                  <wp:wrapNone/>
                  <wp:docPr id="27" name="Rectangle: Rounded Corners 27"/>
                  <wp:cNvGraphicFramePr/>
                  <a:graphic xmlns:a="http://schemas.openxmlformats.org/drawingml/2006/main">
                    <a:graphicData uri="http://schemas.microsoft.com/office/word/2010/wordprocessingShape">
                      <wps:wsp>
                        <wps:cNvSpPr/>
                        <wps:spPr>
                          <a:xfrm>
                            <a:off x="0" y="0"/>
                            <a:ext cx="448945" cy="17399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9B888A" id="Rectangle: Rounded Corners 27" o:spid="_x0000_s1026" style="position:absolute;margin-left:161.9pt;margin-top:157.55pt;width:35.35pt;height:13.7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" filled="f" strokecolor="red" strokeweight="3pt">
                  <v:stroke joinstyle="miter"/>
                </v:roundrect>
              </w:pict>
            </mc:Fallback>
          </mc:AlternateContent>
        </w:r>
      </w:ins>
      <w:ins w:id="1459" w:author="Greg Landry" w:date="2017-06-09T12:01:00Z">
        <w:r w:rsidR="00EA316E">
          <w:rPr>
            <w:noProof/>
          </w:rPr>
          <w:drawing>
            <wp:inline distT="0" distB="0" distL="0" distR="0" wp14:anchorId="3B18CCDF" wp14:editId="4B1B1AC5">
              <wp:extent cx="2468880" cy="2240280"/>
              <wp:effectExtent l="0" t="0" r="762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68880" cy="2240280"/>
                      </a:xfrm>
                      <a:prstGeom prst="rect">
                        <a:avLst/>
                      </a:prstGeom>
                    </pic:spPr>
                  </pic:pic>
                </a:graphicData>
              </a:graphic>
            </wp:inline>
          </w:drawing>
        </w:r>
        <w:r w:rsidR="00EA316E">
          <w:t xml:space="preserve"> </w:t>
        </w:r>
        <w:r w:rsidR="00EA316E">
          <w:rPr>
            <w:noProof/>
          </w:rPr>
          <w:drawing>
            <wp:inline distT="0" distB="0" distL="0" distR="0" wp14:anchorId="05DCFCF4" wp14:editId="69DED261">
              <wp:extent cx="2441448" cy="221284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41448" cy="2212848"/>
                      </a:xfrm>
                      <a:prstGeom prst="rect">
                        <a:avLst/>
                      </a:prstGeom>
                    </pic:spPr>
                  </pic:pic>
                </a:graphicData>
              </a:graphic>
            </wp:inline>
          </w:drawing>
        </w:r>
        <w:r w:rsidR="00EA316E">
          <w:t xml:space="preserve"> </w:t>
        </w:r>
        <w:r w:rsidR="00EA316E">
          <w:rPr>
            <w:noProof/>
          </w:rPr>
          <w:drawing>
            <wp:inline distT="0" distB="0" distL="0" distR="0" wp14:anchorId="0C327BA6" wp14:editId="2439B2C6">
              <wp:extent cx="2450592" cy="2221992"/>
              <wp:effectExtent l="0" t="0" r="698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50592" cy="2221992"/>
                      </a:xfrm>
                      <a:prstGeom prst="rect">
                        <a:avLst/>
                      </a:prstGeom>
                    </pic:spPr>
                  </pic:pic>
                </a:graphicData>
              </a:graphic>
            </wp:inline>
          </w:drawing>
        </w:r>
        <w:r w:rsidR="00EA316E">
          <w:t xml:space="preserve"> </w:t>
        </w:r>
        <w:r w:rsidR="00EA316E">
          <w:rPr>
            <w:noProof/>
          </w:rPr>
          <w:drawing>
            <wp:inline distT="0" distB="0" distL="0" distR="0" wp14:anchorId="03F368E0" wp14:editId="548C201C">
              <wp:extent cx="2450592" cy="2221992"/>
              <wp:effectExtent l="0" t="0" r="698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50592" cy="2221992"/>
                      </a:xfrm>
                      <a:prstGeom prst="rect">
                        <a:avLst/>
                      </a:prstGeom>
                    </pic:spPr>
                  </pic:pic>
                </a:graphicData>
              </a:graphic>
            </wp:inline>
          </w:drawing>
        </w:r>
      </w:ins>
    </w:p>
    <w:p w14:paraId="7AFD05FD" w14:textId="4FCDFFC5" w:rsidR="0029444C" w:rsidRDefault="0029444C">
      <w:pPr>
        <w:pStyle w:val="ListParagraph"/>
        <w:numPr>
          <w:ilvl w:val="0"/>
          <w:numId w:val="34"/>
        </w:numPr>
        <w:rPr>
          <w:ins w:id="1460" w:author="Greg Landry" w:date="2017-06-09T11:18:00Z"/>
        </w:rPr>
        <w:pPrChange w:id="1461" w:author="Greg Landry" w:date="2017-06-09T12:04:00Z">
          <w:pPr>
            <w:jc w:val="center"/>
          </w:pPr>
        </w:pPrChange>
      </w:pPr>
      <w:ins w:id="1462" w:author="Greg Landry" w:date="2017-06-09T11:48:00Z">
        <w:r>
          <w:t>Once you have saved the certificate you can double-click on it to see the certificate information</w:t>
        </w:r>
      </w:ins>
      <w:ins w:id="1463" w:author="Greg Landry" w:date="2017-06-09T12:05:00Z">
        <w:r w:rsidR="00EA316E">
          <w:t xml:space="preserve"> again</w:t>
        </w:r>
      </w:ins>
      <w:ins w:id="1464" w:author="Greg Landry" w:date="2017-06-09T11:48:00Z">
        <w:r>
          <w:t>, or you can open it with a text viewer to see the actual ASCII code of the certificate.</w:t>
        </w:r>
      </w:ins>
    </w:p>
    <w:p w14:paraId="3B751A43" w14:textId="33726E27" w:rsidR="00B70FC6" w:rsidRDefault="00B70FC6">
      <w:pPr>
        <w:pStyle w:val="Heading5"/>
        <w:rPr>
          <w:ins w:id="1465" w:author="Greg Landry" w:date="2017-06-09T11:18:00Z"/>
        </w:rPr>
        <w:pPrChange w:id="1466" w:author="Greg Landry" w:date="2017-06-09T11:18:00Z">
          <w:pPr>
            <w:jc w:val="center"/>
          </w:pPr>
        </w:pPrChange>
      </w:pPr>
      <w:ins w:id="1467" w:author="Greg Landry" w:date="2017-06-09T11:18:00Z">
        <w:r>
          <w:t>Internet Explorer</w:t>
        </w:r>
      </w:ins>
    </w:p>
    <w:p w14:paraId="47F8A337" w14:textId="7FFA2F0E" w:rsidR="00B70FC6" w:rsidRDefault="00D20F2E">
      <w:pPr>
        <w:rPr>
          <w:ins w:id="1468" w:author="Greg Landry" w:date="2017-06-09T12:16:00Z"/>
        </w:rPr>
        <w:pPrChange w:id="1469" w:author="Greg Landry" w:date="2017-06-09T12:16:00Z">
          <w:pPr>
            <w:jc w:val="center"/>
          </w:pPr>
        </w:pPrChange>
      </w:pPr>
      <w:ins w:id="1470" w:author="Greg Landry" w:date="2017-06-09T12:12:00Z">
        <w:r>
          <w:t>In Internet Explorer,</w:t>
        </w:r>
      </w:ins>
      <w:ins w:id="1471" w:author="Greg Landry" w:date="2017-06-09T12:13:00Z">
        <w:r w:rsidR="00FC5323">
          <w:t xml:space="preserve"> </w:t>
        </w:r>
      </w:ins>
      <w:ins w:id="1472" w:author="Greg Landry" w:date="2017-06-09T12:12:00Z">
        <w:r>
          <w:t>navigate to the site you are interested in (</w:t>
        </w:r>
        <w:r>
          <w:fldChar w:fldCharType="begin"/>
        </w:r>
        <w:r>
          <w:instrText xml:space="preserve"> HYPERLINK "https://httpbin.org" </w:instrText>
        </w:r>
        <w:r>
          <w:fldChar w:fldCharType="separate"/>
        </w:r>
        <w:r w:rsidRPr="00F039A9">
          <w:rPr>
            <w:rStyle w:val="Hyperlink"/>
          </w:rPr>
          <w:t>https://httpbin.org</w:t>
        </w:r>
        <w:r>
          <w:fldChar w:fldCharType="end"/>
        </w:r>
        <w:r w:rsidR="00FC5323">
          <w:t xml:space="preserve">), click on the </w:t>
        </w:r>
      </w:ins>
      <w:ins w:id="1473" w:author="Greg Landry" w:date="2017-06-09T12:14:00Z">
        <w:r w:rsidR="00FC5323">
          <w:t xml:space="preserve">little padlock to the right of the URL and select </w:t>
        </w:r>
      </w:ins>
      <w:ins w:id="1474" w:author="Greg Landry" w:date="2017-06-09T12:15:00Z">
        <w:r w:rsidR="00FC5323">
          <w:t>View Certificates. Once you have the Certificate viewer open you can follow the same steps as for Chrome to save the certificate.</w:t>
        </w:r>
      </w:ins>
    </w:p>
    <w:p w14:paraId="3BEC2DCA" w14:textId="38DCBDF2" w:rsidR="00FC5323" w:rsidRDefault="00FC5323">
      <w:pPr>
        <w:rPr>
          <w:ins w:id="1475" w:author="Greg Landry" w:date="2017-06-09T11:18:00Z"/>
        </w:rPr>
        <w:pPrChange w:id="1476" w:author="Greg Landry" w:date="2017-06-09T12:16:00Z">
          <w:pPr>
            <w:jc w:val="center"/>
          </w:pPr>
        </w:pPrChange>
      </w:pPr>
      <w:ins w:id="1477" w:author="Greg Landry" w:date="2017-06-09T12:17:00Z">
        <w:r>
          <w:rPr>
            <w:noProof/>
          </w:rPr>
          <w:lastRenderedPageBreak/>
          <mc:AlternateContent>
            <mc:Choice Requires="wps">
              <w:drawing>
                <wp:anchor distT="0" distB="0" distL="114300" distR="114300" simplePos="0" relativeHeight="251741184" behindDoc="0" locked="0" layoutInCell="1" allowOverlap="1" wp14:anchorId="0793C849" wp14:editId="764A00F6">
                  <wp:simplePos x="0" y="0"/>
                  <wp:positionH relativeFrom="column">
                    <wp:posOffset>1623566</wp:posOffset>
                  </wp:positionH>
                  <wp:positionV relativeFrom="paragraph">
                    <wp:posOffset>123190</wp:posOffset>
                  </wp:positionV>
                  <wp:extent cx="238125" cy="193675"/>
                  <wp:effectExtent l="19050" t="19050" r="28575" b="15875"/>
                  <wp:wrapNone/>
                  <wp:docPr id="34" name="Rectangle: Rounded Corners 34"/>
                  <wp:cNvGraphicFramePr/>
                  <a:graphic xmlns:a="http://schemas.openxmlformats.org/drawingml/2006/main">
                    <a:graphicData uri="http://schemas.microsoft.com/office/word/2010/wordprocessingShape">
                      <wps:wsp>
                        <wps:cNvSpPr/>
                        <wps:spPr>
                          <a:xfrm>
                            <a:off x="0" y="0"/>
                            <a:ext cx="238125" cy="19367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1F7C609" id="Rectangle: Rounded Corners 34" o:spid="_x0000_s1026" style="position:absolute;margin-left:127.85pt;margin-top:9.7pt;width:18.75pt;height:15.2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" filled="f" strokecolor="red" strokeweight="3pt">
                  <v:stroke joinstyle="miter"/>
                </v:roundrect>
              </w:pict>
            </mc:Fallback>
          </mc:AlternateContent>
        </w:r>
      </w:ins>
      <w:ins w:id="1478" w:author="Greg Landry" w:date="2017-06-09T12:16:00Z">
        <w:r>
          <w:rPr>
            <w:noProof/>
          </w:rPr>
          <w:drawing>
            <wp:inline distT="0" distB="0" distL="0" distR="0" wp14:anchorId="5F56278B" wp14:editId="31879128">
              <wp:extent cx="5943600" cy="18688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868805"/>
                      </a:xfrm>
                      <a:prstGeom prst="rect">
                        <a:avLst/>
                      </a:prstGeom>
                    </pic:spPr>
                  </pic:pic>
                </a:graphicData>
              </a:graphic>
            </wp:inline>
          </w:drawing>
        </w:r>
      </w:ins>
    </w:p>
    <w:p w14:paraId="792E9D2C" w14:textId="43D9F089" w:rsidR="00B70FC6" w:rsidRDefault="00B70FC6">
      <w:pPr>
        <w:pStyle w:val="Heading5"/>
        <w:rPr>
          <w:ins w:id="1479" w:author="Greg Landry" w:date="2017-06-09T11:18:00Z"/>
        </w:rPr>
        <w:pPrChange w:id="1480" w:author="Greg Landry" w:date="2017-06-09T11:18:00Z">
          <w:pPr>
            <w:jc w:val="center"/>
          </w:pPr>
        </w:pPrChange>
      </w:pPr>
      <w:ins w:id="1481" w:author="Greg Landry" w:date="2017-06-09T11:18:00Z">
        <w:r>
          <w:t>Safari</w:t>
        </w:r>
      </w:ins>
    </w:p>
    <w:p w14:paraId="6A1E08CC" w14:textId="40746695" w:rsidR="00555C4A" w:rsidRDefault="0041007E">
      <w:pPr>
        <w:rPr>
          <w:ins w:id="1482" w:author="Alan Hawse" w:date="2017-06-08T16:49:00Z"/>
        </w:rPr>
        <w:pPrChange w:id="1483" w:author="Alan Hawse" w:date="2017-06-08T13:59:00Z">
          <w:pPr>
            <w:jc w:val="center"/>
          </w:pPr>
        </w:pPrChange>
      </w:pPr>
      <w:ins w:id="1484" w:author="Greg Landry" w:date="2017-06-09T11:20:00Z">
        <w:r>
          <w:rPr>
            <w:noProof/>
          </w:rPr>
          <mc:AlternateContent>
            <mc:Choice Requires="wps">
              <w:drawing>
                <wp:anchor distT="0" distB="0" distL="114300" distR="114300" simplePos="0" relativeHeight="251637760" behindDoc="0" locked="0" layoutInCell="1" allowOverlap="1" wp14:anchorId="08AFF2AB" wp14:editId="33EAF8D5">
                  <wp:simplePos x="0" y="0"/>
                  <wp:positionH relativeFrom="column">
                    <wp:posOffset>2642235</wp:posOffset>
                  </wp:positionH>
                  <wp:positionV relativeFrom="paragraph">
                    <wp:posOffset>441454</wp:posOffset>
                  </wp:positionV>
                  <wp:extent cx="238125" cy="193675"/>
                  <wp:effectExtent l="19050" t="19050" r="28575" b="15875"/>
                  <wp:wrapNone/>
                  <wp:docPr id="5" name="Rectangle: Rounded Corners 5"/>
                  <wp:cNvGraphicFramePr/>
                  <a:graphic xmlns:a="http://schemas.openxmlformats.org/drawingml/2006/main">
                    <a:graphicData uri="http://schemas.microsoft.com/office/word/2010/wordprocessingShape">
                      <wps:wsp>
                        <wps:cNvSpPr/>
                        <wps:spPr>
                          <a:xfrm>
                            <a:off x="0" y="0"/>
                            <a:ext cx="238125" cy="19367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3A4FE01" id="Rectangle: Rounded Corners 5" o:spid="_x0000_s1026" style="position:absolute;margin-left:208.05pt;margin-top:34.75pt;width:18.75pt;height:15.2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" filled="f" strokecolor="red" strokeweight="3pt">
                  <v:stroke joinstyle="miter"/>
                </v:roundrect>
              </w:pict>
            </mc:Fallback>
          </mc:AlternateContent>
        </w:r>
      </w:ins>
      <w:ins w:id="1485" w:author="Alan Hawse" w:date="2017-06-08T16:49:00Z">
        <w:del w:id="1486" w:author="Greg Landry" w:date="2017-06-09T12:12:00Z">
          <w:r w:rsidR="00555C4A" w:rsidDel="00D20F2E">
            <w:delText>For</w:delText>
          </w:r>
        </w:del>
      </w:ins>
      <w:ins w:id="1487" w:author="Greg Landry" w:date="2017-06-09T12:12:00Z">
        <w:r w:rsidR="00D20F2E">
          <w:t>In</w:t>
        </w:r>
      </w:ins>
      <w:ins w:id="1488" w:author="Alan Hawse" w:date="2017-06-08T16:49:00Z">
        <w:r w:rsidR="00FF2910">
          <w:t xml:space="preserve"> S</w:t>
        </w:r>
        <w:r w:rsidR="00555C4A">
          <w:t>afari</w:t>
        </w:r>
      </w:ins>
      <w:ins w:id="1489" w:author="Greg Landry" w:date="2017-06-09T12:17:00Z">
        <w:r w:rsidR="00FC5323" w:rsidRPr="00FC5323">
          <w:t xml:space="preserve"> </w:t>
        </w:r>
        <w:r w:rsidR="00FC5323">
          <w:t>navigate to the site you are interested in (</w:t>
        </w:r>
        <w:r w:rsidR="00FC5323">
          <w:fldChar w:fldCharType="begin"/>
        </w:r>
        <w:r w:rsidR="00FC5323">
          <w:instrText xml:space="preserve"> HYPERLINK "https://httpbin.org" </w:instrText>
        </w:r>
        <w:r w:rsidR="00FC5323">
          <w:fldChar w:fldCharType="separate"/>
        </w:r>
        <w:r w:rsidR="00FC5323" w:rsidRPr="00F039A9">
          <w:rPr>
            <w:rStyle w:val="Hyperlink"/>
          </w:rPr>
          <w:t>https://httpbin.org</w:t>
        </w:r>
        <w:r w:rsidR="00FC5323">
          <w:fldChar w:fldCharType="end"/>
        </w:r>
        <w:r w:rsidR="00FC5323">
          <w:t>),</w:t>
        </w:r>
      </w:ins>
      <w:ins w:id="1490" w:author="Alan Hawse" w:date="2017-06-08T16:49:00Z">
        <w:r w:rsidR="00555C4A">
          <w:t xml:space="preserve"> </w:t>
        </w:r>
      </w:ins>
      <w:ins w:id="1491" w:author="Alan Hawse" w:date="2017-06-08T16:50:00Z">
        <w:del w:id="1492" w:author="Greg Landry" w:date="2017-06-09T12:17:00Z">
          <w:r w:rsidR="00FF2910" w:rsidDel="00FC5323">
            <w:delText>if you</w:delText>
          </w:r>
        </w:del>
      </w:ins>
      <w:ins w:id="1493" w:author="Greg Landry" w:date="2017-06-09T12:17:00Z">
        <w:r w:rsidR="00FC5323">
          <w:t>and</w:t>
        </w:r>
      </w:ins>
      <w:ins w:id="1494" w:author="Alan Hawse" w:date="2017-06-08T16:50:00Z">
        <w:r w:rsidR="00FF2910">
          <w:t xml:space="preserve"> click on the little </w:t>
        </w:r>
      </w:ins>
      <w:ins w:id="1495" w:author="Greg Landry" w:date="2017-06-09T12:13:00Z">
        <w:r w:rsidR="008320CD">
          <w:t>pad</w:t>
        </w:r>
      </w:ins>
      <w:ins w:id="1496" w:author="Alan Hawse" w:date="2017-06-08T16:50:00Z">
        <w:r w:rsidR="00FF2910">
          <w:t xml:space="preserve">lock right next to </w:t>
        </w:r>
        <w:del w:id="1497" w:author="Greg Landry" w:date="2017-06-09T11:04:00Z">
          <w:r w:rsidR="00FF2910" w:rsidDel="00F379A9">
            <w:delText>httpbin.org</w:delText>
          </w:r>
        </w:del>
      </w:ins>
      <w:ins w:id="1498" w:author="Greg Landry" w:date="2017-06-09T11:04:00Z">
        <w:r w:rsidR="00F379A9">
          <w:t>URL</w:t>
        </w:r>
      </w:ins>
      <w:ins w:id="1499" w:author="Greg Landry" w:date="2017-06-09T12:18:00Z">
        <w:r w:rsidR="00FC5323">
          <w:t xml:space="preserve">. This </w:t>
        </w:r>
      </w:ins>
      <w:ins w:id="1500" w:author="Alan Hawse" w:date="2017-06-08T16:50:00Z">
        <w:del w:id="1501" w:author="Greg Landry" w:date="2017-06-09T12:18:00Z">
          <w:r w:rsidR="00FF2910" w:rsidDel="00FC5323">
            <w:delText xml:space="preserve"> it </w:delText>
          </w:r>
        </w:del>
        <w:r w:rsidR="00FF2910">
          <w:t xml:space="preserve">will bring up the certificate </w:t>
        </w:r>
      </w:ins>
      <w:ins w:id="1502" w:author="Alan Hawse" w:date="2017-06-08T17:14:00Z">
        <w:r w:rsidR="00F77067">
          <w:t>browser</w:t>
        </w:r>
      </w:ins>
      <w:ins w:id="1503" w:author="Alan Hawse" w:date="2017-06-08T16:50:00Z">
        <w:r w:rsidR="00937558">
          <w:t>.</w:t>
        </w:r>
        <w:del w:id="1504" w:author="Greg Landry" w:date="2017-06-09T12:23:00Z">
          <w:r w:rsidR="00937558" w:rsidDel="0041007E">
            <w:delText xml:space="preserve">  For example</w:delText>
          </w:r>
        </w:del>
      </w:ins>
      <w:ins w:id="1505" w:author="Alan Hawse" w:date="2017-06-09T07:50:00Z">
        <w:del w:id="1506" w:author="Greg Landry" w:date="2017-06-09T12:23:00Z">
          <w:r w:rsidR="0008231F" w:rsidDel="0041007E">
            <w:delText>,</w:delText>
          </w:r>
        </w:del>
      </w:ins>
      <w:ins w:id="1507" w:author="Alan Hawse" w:date="2017-06-08T16:50:00Z">
        <w:del w:id="1508" w:author="Greg Landry" w:date="2017-06-09T12:23:00Z">
          <w:r w:rsidR="00937558" w:rsidDel="0041007E">
            <w:delText xml:space="preserve"> the HTTP test site https://httpbin.org</w:delText>
          </w:r>
        </w:del>
      </w:ins>
    </w:p>
    <w:p w14:paraId="05B1C0BA" w14:textId="27CEB7F8" w:rsidR="00FF2910" w:rsidRDefault="00FF2910">
      <w:pPr>
        <w:rPr>
          <w:ins w:id="1509" w:author="Alan Hawse" w:date="2017-06-08T16:50:00Z"/>
        </w:rPr>
        <w:pPrChange w:id="1510" w:author="Alan Hawse" w:date="2017-06-08T13:59:00Z">
          <w:pPr>
            <w:jc w:val="center"/>
          </w:pPr>
        </w:pPrChange>
      </w:pPr>
      <w:ins w:id="1511" w:author="Alan Hawse" w:date="2017-06-08T16:49:00Z">
        <w:r w:rsidRPr="00FF2910">
          <w:rPr>
            <w:noProof/>
          </w:rPr>
          <w:drawing>
            <wp:inline distT="0" distB="0" distL="0" distR="0" wp14:anchorId="351D934C" wp14:editId="0C285E8D">
              <wp:extent cx="5943600" cy="18726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962"/>
                      <a:stretch/>
                    </pic:blipFill>
                    <pic:spPr bwMode="auto">
                      <a:xfrm>
                        <a:off x="0" y="0"/>
                        <a:ext cx="5943600" cy="1872615"/>
                      </a:xfrm>
                      <a:prstGeom prst="rect">
                        <a:avLst/>
                      </a:prstGeom>
                      <a:ln>
                        <a:noFill/>
                      </a:ln>
                      <a:extLst>
                        <a:ext uri="{53640926-AAD7-44D8-BBD7-CCE9431645EC}">
                          <a14:shadowObscured xmlns:a14="http://schemas.microsoft.com/office/drawing/2010/main"/>
                        </a:ext>
                      </a:extLst>
                    </pic:spPr>
                  </pic:pic>
                </a:graphicData>
              </a:graphic>
            </wp:inline>
          </w:drawing>
        </w:r>
      </w:ins>
    </w:p>
    <w:p w14:paraId="67AF6418" w14:textId="77777777" w:rsidR="00FF2910" w:rsidRDefault="00FF2910">
      <w:pPr>
        <w:rPr>
          <w:ins w:id="1512" w:author="Alan Hawse" w:date="2017-06-08T16:51:00Z"/>
        </w:rPr>
        <w:pPrChange w:id="1513" w:author="Alan Hawse" w:date="2017-06-08T13:59:00Z">
          <w:pPr>
            <w:jc w:val="center"/>
          </w:pPr>
        </w:pPrChange>
      </w:pPr>
    </w:p>
    <w:p w14:paraId="5D073FA0" w14:textId="77777777" w:rsidR="00BE1855" w:rsidRDefault="00BE1855">
      <w:pPr>
        <w:rPr>
          <w:ins w:id="1514" w:author="Greg Landry" w:date="2017-06-09T16:03:00Z"/>
        </w:rPr>
      </w:pPr>
      <w:ins w:id="1515" w:author="Greg Landry" w:date="2017-06-09T16:03:00Z">
        <w:r>
          <w:br w:type="page"/>
        </w:r>
      </w:ins>
    </w:p>
    <w:p w14:paraId="5277A05C" w14:textId="2FE7E777" w:rsidR="00FF2910" w:rsidDel="00BE1554" w:rsidRDefault="00FF2910">
      <w:pPr>
        <w:rPr>
          <w:ins w:id="1516" w:author="Alan Hawse" w:date="2017-06-08T16:50:00Z"/>
          <w:del w:id="1517" w:author="Greg Landry" w:date="2017-06-09T16:03:00Z"/>
        </w:rPr>
        <w:pPrChange w:id="1518" w:author="Alan Hawse" w:date="2017-06-08T13:59:00Z">
          <w:pPr>
            <w:jc w:val="center"/>
          </w:pPr>
        </w:pPrChange>
      </w:pPr>
      <w:ins w:id="1519" w:author="Alan Hawse" w:date="2017-06-08T16:50:00Z">
        <w:r>
          <w:lastRenderedPageBreak/>
          <w:t>Once you are in the certificate browser</w:t>
        </w:r>
        <w:del w:id="1520" w:author="Greg Landry" w:date="2017-06-09T16:02:00Z">
          <w:r w:rsidDel="00BE1855">
            <w:delText xml:space="preserve"> </w:delText>
          </w:r>
        </w:del>
      </w:ins>
      <w:ins w:id="1521" w:author="Greg Landry" w:date="2017-06-09T16:02:00Z">
        <w:r w:rsidR="00BE1855">
          <w:t xml:space="preserve"> </w:t>
        </w:r>
      </w:ins>
      <w:ins w:id="1522" w:author="Alan Hawse" w:date="2017-06-08T16:50:00Z">
        <w:r>
          <w:t xml:space="preserve">you can </w:t>
        </w:r>
      </w:ins>
      <w:ins w:id="1523" w:author="Greg Landry" w:date="2017-06-12T12:38:00Z">
        <w:r w:rsidR="0001298A">
          <w:t xml:space="preserve">examine the certificate by clicking the little down arrows next to “trust” and “details”.  In this case, you can see that the certificate is issued by (i.e. signed by) “Let’s Encrypt Authority X3” and that the root certificate is “DST ROOT CA X3”. </w:t>
        </w:r>
      </w:ins>
      <w:ins w:id="1524" w:author="Alan Hawse" w:date="2017-06-08T16:50:00Z">
        <w:del w:id="1525" w:author="Greg Landry" w:date="2017-06-12T12:38:00Z">
          <w:r w:rsidDel="0001298A">
            <w:delText>drag the certificate onto your desktop where it will create a file called httpbin.org.cer</w:delText>
          </w:r>
        </w:del>
      </w:ins>
      <w:ins w:id="1526" w:author="Alan Hawse" w:date="2017-06-08T16:51:00Z">
        <w:del w:id="1527" w:author="Greg Landry" w:date="2017-06-12T12:38:00Z">
          <w:r w:rsidDel="0001298A">
            <w:delText xml:space="preserve">.  You can also examine the certificate by clicking the little down arrows next to “trust” and </w:delText>
          </w:r>
        </w:del>
      </w:ins>
      <w:ins w:id="1528" w:author="Alan Hawse" w:date="2017-06-08T16:52:00Z">
        <w:del w:id="1529" w:author="Greg Landry" w:date="2017-06-12T12:38:00Z">
          <w:r w:rsidDel="0001298A">
            <w:delText xml:space="preserve">“details”.  In this </w:delText>
          </w:r>
        </w:del>
      </w:ins>
      <w:ins w:id="1530" w:author="Alan Hawse" w:date="2017-06-08T16:56:00Z">
        <w:del w:id="1531" w:author="Greg Landry" w:date="2017-06-12T12:38:00Z">
          <w:r w:rsidDel="0001298A">
            <w:delText>case,</w:delText>
          </w:r>
        </w:del>
      </w:ins>
      <w:ins w:id="1532" w:author="Alan Hawse" w:date="2017-06-08T16:52:00Z">
        <w:del w:id="1533" w:author="Greg Landry" w:date="2017-06-12T12:38:00Z">
          <w:r w:rsidDel="0001298A">
            <w:delText xml:space="preserve"> you can see that the certificate is </w:delText>
          </w:r>
        </w:del>
        <w:del w:id="1534" w:author="Greg Landry" w:date="2017-06-09T14:01:00Z">
          <w:r w:rsidDel="000C3273">
            <w:delText>signed</w:delText>
          </w:r>
        </w:del>
        <w:del w:id="1535" w:author="Greg Landry" w:date="2017-06-12T12:38:00Z">
          <w:r w:rsidDel="0001298A">
            <w:delText xml:space="preserve"> by “Let’s Encrypt Authority X3” and that the root certificate is “DST ROOT CA X3</w:delText>
          </w:r>
        </w:del>
      </w:ins>
      <w:ins w:id="1536" w:author="Alan Hawse" w:date="2017-06-08T16:53:00Z">
        <w:del w:id="1537" w:author="Greg Landry" w:date="2017-06-12T12:38:00Z">
          <w:r w:rsidDel="0001298A">
            <w:delText xml:space="preserve">”.  </w:delText>
          </w:r>
        </w:del>
        <w:del w:id="1538" w:author="Greg Landry" w:date="2017-06-09T11:05:00Z">
          <w:r w:rsidDel="009A6618">
            <w:delText>In order to</w:delText>
          </w:r>
        </w:del>
      </w:ins>
      <w:ins w:id="1539" w:author="Greg Landry" w:date="2017-06-09T11:05:00Z">
        <w:r w:rsidR="009A6618">
          <w:t>To</w:t>
        </w:r>
      </w:ins>
      <w:ins w:id="1540" w:author="Alan Hawse" w:date="2017-06-08T16:53:00Z">
        <w:r>
          <w:t xml:space="preserve"> make the TLS connection to </w:t>
        </w:r>
        <w:r>
          <w:fldChar w:fldCharType="begin"/>
        </w:r>
        <w:r>
          <w:instrText xml:space="preserve"> HYPERLINK "https://httpbin.org" </w:instrText>
        </w:r>
        <w:r>
          <w:fldChar w:fldCharType="separate"/>
        </w:r>
        <w:r w:rsidRPr="009A1D5A">
          <w:rPr>
            <w:rStyle w:val="Hyperlink"/>
          </w:rPr>
          <w:t>https://httpbin.org</w:t>
        </w:r>
        <w:r>
          <w:fldChar w:fldCharType="end"/>
        </w:r>
        <w:r>
          <w:t xml:space="preserve"> you will need either the intermediate certificate </w:t>
        </w:r>
        <w:r w:rsidR="0008231F">
          <w:t>or the root certificate</w:t>
        </w:r>
      </w:ins>
      <w:ins w:id="1541" w:author="Greg Landry" w:date="2017-06-09T15:32:00Z">
        <w:r w:rsidR="001B6FB2">
          <w:t>, not the httpbin.org certificate</w:t>
        </w:r>
      </w:ins>
      <w:ins w:id="1542" w:author="Alan Hawse" w:date="2017-06-09T13:14:00Z">
        <w:r w:rsidR="00AA1847">
          <w:t>.</w:t>
        </w:r>
      </w:ins>
      <w:del w:id="1543" w:author="Alan Hawse" w:date="2017-06-09T13:14:00Z">
        <w:r w:rsidR="00FC20F7" w:rsidDel="00AA1847">
          <w:rPr>
            <w:rStyle w:val="CommentReference"/>
          </w:rPr>
          <w:commentReference w:id="1544"/>
        </w:r>
      </w:del>
      <w:ins w:id="1545" w:author="Greg Landry" w:date="2017-06-09T16:06:00Z">
        <w:r w:rsidR="00781383">
          <w:t xml:space="preserve"> Therefore, click on the certificate that you want to download </w:t>
        </w:r>
      </w:ins>
      <w:ins w:id="1546" w:author="Greg Landry" w:date="2017-06-12T12:38:00Z">
        <w:r w:rsidR="0001298A">
          <w:t>and then click-drag</w:t>
        </w:r>
      </w:ins>
      <w:ins w:id="1547" w:author="Greg Landry" w:date="2017-06-12T12:39:00Z">
        <w:r w:rsidR="0001298A">
          <w:t>-drop</w:t>
        </w:r>
      </w:ins>
      <w:ins w:id="1548" w:author="Greg Landry" w:date="2017-06-09T16:06:00Z">
        <w:r w:rsidR="00781383">
          <w:t xml:space="preserve"> </w:t>
        </w:r>
        <w:r w:rsidR="00E76F37">
          <w:t xml:space="preserve">it </w:t>
        </w:r>
        <w:r w:rsidR="00781383">
          <w:t>to your desktop.</w:t>
        </w:r>
      </w:ins>
      <w:ins w:id="1549" w:author="Greg Landry" w:date="2017-06-09T11:05:00Z">
        <w:del w:id="1550" w:author="Alan Hawse" w:date="2017-06-09T13:14:00Z">
          <w:r w:rsidR="009A6618" w:rsidDel="00AA1847">
            <w:delText>.</w:delText>
          </w:r>
        </w:del>
      </w:ins>
    </w:p>
    <w:p w14:paraId="3C765A2A" w14:textId="77777777" w:rsidR="00FF2910" w:rsidRDefault="00FF2910">
      <w:pPr>
        <w:rPr>
          <w:ins w:id="1551" w:author="Alan Hawse" w:date="2017-06-08T16:48:00Z"/>
        </w:rPr>
        <w:pPrChange w:id="1552" w:author="Alan Hawse" w:date="2017-06-08T13:59:00Z">
          <w:pPr>
            <w:jc w:val="center"/>
          </w:pPr>
        </w:pPrChange>
      </w:pPr>
    </w:p>
    <w:p w14:paraId="7F9838BC" w14:textId="0E1B7B41" w:rsidR="00825E6E" w:rsidDel="00AC2007" w:rsidRDefault="00BE1855">
      <w:pPr>
        <w:rPr>
          <w:ins w:id="1553" w:author="Alan Hawse" w:date="2017-06-08T16:41:00Z"/>
          <w:del w:id="1554" w:author="Greg Landry" w:date="2017-06-09T12:20:00Z"/>
        </w:rPr>
        <w:pPrChange w:id="1555" w:author="Alan Hawse" w:date="2017-06-08T13:59:00Z">
          <w:pPr>
            <w:jc w:val="center"/>
          </w:pPr>
        </w:pPrChange>
      </w:pPr>
      <w:ins w:id="1556" w:author="Greg Landry" w:date="2017-06-09T11:21:00Z">
        <w:r>
          <w:rPr>
            <w:noProof/>
          </w:rPr>
          <mc:AlternateContent>
            <mc:Choice Requires="wps">
              <w:drawing>
                <wp:anchor distT="0" distB="0" distL="114300" distR="114300" simplePos="0" relativeHeight="251642368" behindDoc="0" locked="0" layoutInCell="1" allowOverlap="1" wp14:anchorId="18FF4538" wp14:editId="2F62E617">
                  <wp:simplePos x="0" y="0"/>
                  <wp:positionH relativeFrom="column">
                    <wp:posOffset>217966</wp:posOffset>
                  </wp:positionH>
                  <wp:positionV relativeFrom="paragraph">
                    <wp:posOffset>1971675</wp:posOffset>
                  </wp:positionV>
                  <wp:extent cx="689212" cy="580030"/>
                  <wp:effectExtent l="19050" t="19050" r="15875" b="10795"/>
                  <wp:wrapNone/>
                  <wp:docPr id="8" name="Rectangle: Rounded Corners 8"/>
                  <wp:cNvGraphicFramePr/>
                  <a:graphic xmlns:a="http://schemas.openxmlformats.org/drawingml/2006/main">
                    <a:graphicData uri="http://schemas.microsoft.com/office/word/2010/wordprocessingShape">
                      <wps:wsp>
                        <wps:cNvSpPr/>
                        <wps:spPr>
                          <a:xfrm>
                            <a:off x="0" y="0"/>
                            <a:ext cx="689212" cy="58003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50DC14" id="Rectangle: Rounded Corners 8" o:spid="_x0000_s1026" style="position:absolute;margin-left:17.15pt;margin-top:155.25pt;width:54.25pt;height:45.6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" filled="f" strokecolor="red" strokeweight="3pt">
                  <v:stroke joinstyle="miter"/>
                </v:roundrect>
              </w:pict>
            </mc:Fallback>
          </mc:AlternateContent>
        </w:r>
      </w:ins>
      <w:ins w:id="1557" w:author="Greg Landry" w:date="2017-06-09T11:22:00Z">
        <w:r>
          <w:rPr>
            <w:noProof/>
          </w:rPr>
          <mc:AlternateContent>
            <mc:Choice Requires="wps">
              <w:drawing>
                <wp:anchor distT="0" distB="0" distL="114300" distR="114300" simplePos="0" relativeHeight="251654656" behindDoc="0" locked="0" layoutInCell="1" allowOverlap="1" wp14:anchorId="21E17ED6" wp14:editId="087C5A2C">
                  <wp:simplePos x="0" y="0"/>
                  <wp:positionH relativeFrom="column">
                    <wp:posOffset>245660</wp:posOffset>
                  </wp:positionH>
                  <wp:positionV relativeFrom="paragraph">
                    <wp:posOffset>2606722</wp:posOffset>
                  </wp:positionV>
                  <wp:extent cx="606615" cy="368490"/>
                  <wp:effectExtent l="19050" t="19050" r="22225" b="12700"/>
                  <wp:wrapNone/>
                  <wp:docPr id="11" name="Rectangle: Rounded Corners 11"/>
                  <wp:cNvGraphicFramePr/>
                  <a:graphic xmlns:a="http://schemas.openxmlformats.org/drawingml/2006/main">
                    <a:graphicData uri="http://schemas.microsoft.com/office/word/2010/wordprocessingShape">
                      <wps:wsp>
                        <wps:cNvSpPr/>
                        <wps:spPr>
                          <a:xfrm>
                            <a:off x="0" y="0"/>
                            <a:ext cx="606615" cy="36849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C86536" id="Rectangle: Rounded Corners 11" o:spid="_x0000_s1026" style="position:absolute;margin-left:19.35pt;margin-top:205.25pt;width:47.75pt;height:29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" filled="f" strokecolor="red" strokeweight="3pt">
                  <v:stroke joinstyle="miter"/>
                </v:roundrect>
              </w:pict>
            </mc:Fallback>
          </mc:AlternateContent>
        </w:r>
        <w:r>
          <w:rPr>
            <w:noProof/>
          </w:rPr>
          <mc:AlternateContent>
            <mc:Choice Requires="wps">
              <w:drawing>
                <wp:anchor distT="0" distB="0" distL="114300" distR="114300" simplePos="0" relativeHeight="251648512" behindDoc="0" locked="0" layoutInCell="1" allowOverlap="1" wp14:anchorId="73DADD7C" wp14:editId="3DACDB20">
                  <wp:simplePos x="0" y="0"/>
                  <wp:positionH relativeFrom="column">
                    <wp:posOffset>443552</wp:posOffset>
                  </wp:positionH>
                  <wp:positionV relativeFrom="paragraph">
                    <wp:posOffset>1392072</wp:posOffset>
                  </wp:positionV>
                  <wp:extent cx="1617260" cy="210649"/>
                  <wp:effectExtent l="19050" t="19050" r="21590" b="18415"/>
                  <wp:wrapNone/>
                  <wp:docPr id="10" name="Rectangle: Rounded Corners 10"/>
                  <wp:cNvGraphicFramePr/>
                  <a:graphic xmlns:a="http://schemas.openxmlformats.org/drawingml/2006/main">
                    <a:graphicData uri="http://schemas.microsoft.com/office/word/2010/wordprocessingShape">
                      <wps:wsp>
                        <wps:cNvSpPr/>
                        <wps:spPr>
                          <a:xfrm>
                            <a:off x="0" y="0"/>
                            <a:ext cx="1617260" cy="210649"/>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FB0C01" id="Rectangle: Rounded Corners 10" o:spid="_x0000_s1026" style="position:absolute;margin-left:34.95pt;margin-top:109.6pt;width:127.35pt;height:16.6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" filled="f" strokecolor="red" strokeweight="3pt">
                  <v:stroke joinstyle="miter"/>
                </v:roundrect>
              </w:pict>
            </mc:Fallback>
          </mc:AlternateContent>
        </w:r>
      </w:ins>
      <w:ins w:id="1558" w:author="Greg Landry" w:date="2017-06-09T16:02:00Z">
        <w:r>
          <w:rPr>
            <w:noProof/>
          </w:rPr>
          <w:drawing>
            <wp:inline distT="0" distB="0" distL="0" distR="0" wp14:anchorId="4A43F452" wp14:editId="7C8C27BF">
              <wp:extent cx="5561330" cy="3602990"/>
              <wp:effectExtent l="0" t="0" r="1270" b="0"/>
              <wp:docPr id="39" name="Picture 39" descr="C:\Users\Greg\AppData\Local\Microsoft\Windows\Temporary Internet Files\Content.Word\PastedGraph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eg\AppData\Local\Microsoft\Windows\Temporary Internet Files\Content.Word\PastedGraphic-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61330" cy="3602990"/>
                      </a:xfrm>
                      <a:prstGeom prst="rect">
                        <a:avLst/>
                      </a:prstGeom>
                      <a:noFill/>
                      <a:ln>
                        <a:noFill/>
                      </a:ln>
                    </pic:spPr>
                  </pic:pic>
                </a:graphicData>
              </a:graphic>
            </wp:inline>
          </w:drawing>
        </w:r>
      </w:ins>
      <w:ins w:id="1559" w:author="Alan Hawse" w:date="2017-06-08T16:48:00Z">
        <w:del w:id="1560" w:author="Greg Landry" w:date="2017-06-09T16:02:00Z">
          <w:r w:rsidR="00555C4A" w:rsidRPr="00555C4A" w:rsidDel="00BE1855">
            <w:rPr>
              <w:noProof/>
            </w:rPr>
            <w:drawing>
              <wp:inline distT="0" distB="0" distL="0" distR="0" wp14:anchorId="0A9F6349" wp14:editId="4C13080A">
                <wp:extent cx="5680710" cy="49011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923" t="1" r="1" b="17566"/>
                        <a:stretch/>
                      </pic:blipFill>
                      <pic:spPr bwMode="auto">
                        <a:xfrm>
                          <a:off x="0" y="0"/>
                          <a:ext cx="5681887" cy="4902199"/>
                        </a:xfrm>
                        <a:prstGeom prst="rect">
                          <a:avLst/>
                        </a:prstGeom>
                        <a:ln>
                          <a:noFill/>
                        </a:ln>
                        <a:extLst>
                          <a:ext uri="{53640926-AAD7-44D8-BBD7-CCE9431645EC}">
                            <a14:shadowObscured xmlns:a14="http://schemas.microsoft.com/office/drawing/2010/main"/>
                          </a:ext>
                        </a:extLst>
                      </pic:spPr>
                    </pic:pic>
                  </a:graphicData>
                </a:graphic>
              </wp:inline>
            </w:drawing>
          </w:r>
        </w:del>
      </w:ins>
    </w:p>
    <w:p w14:paraId="6E706D4D" w14:textId="1C86CE26" w:rsidR="00555C4A" w:rsidRDefault="00555C4A">
      <w:pPr>
        <w:rPr>
          <w:ins w:id="1561" w:author="Greg Landry" w:date="2017-06-09T11:20:00Z"/>
        </w:rPr>
        <w:pPrChange w:id="1562" w:author="Alan Hawse" w:date="2017-06-08T13:59:00Z">
          <w:pPr>
            <w:jc w:val="center"/>
          </w:pPr>
        </w:pPrChange>
      </w:pPr>
    </w:p>
    <w:p w14:paraId="7A9F5221" w14:textId="5A7800F7" w:rsidR="00B70FC6" w:rsidDel="00AC2007" w:rsidRDefault="00B70FC6">
      <w:pPr>
        <w:pStyle w:val="Heading4"/>
        <w:rPr>
          <w:ins w:id="1563" w:author="Alan Hawse" w:date="2017-06-08T16:48:00Z"/>
          <w:del w:id="1564" w:author="Greg Landry" w:date="2017-06-09T12:20:00Z"/>
        </w:rPr>
        <w:pPrChange w:id="1565" w:author="Greg Landry" w:date="2017-06-09T11:20:00Z">
          <w:pPr>
            <w:jc w:val="center"/>
          </w:pPr>
        </w:pPrChange>
      </w:pPr>
    </w:p>
    <w:p w14:paraId="0D41ACAD" w14:textId="28C3575B" w:rsidR="00FF2910" w:rsidRDefault="00FF2910">
      <w:pPr>
        <w:rPr>
          <w:ins w:id="1566" w:author="Alan Hawse" w:date="2017-06-08T16:57:00Z"/>
        </w:rPr>
        <w:pPrChange w:id="1567" w:author="Alan Hawse" w:date="2017-06-08T13:59:00Z">
          <w:pPr>
            <w:jc w:val="center"/>
          </w:pPr>
        </w:pPrChange>
      </w:pPr>
      <w:ins w:id="1568" w:author="Alan Hawse" w:date="2017-06-08T16:57:00Z">
        <w:del w:id="1569" w:author="Greg Landry" w:date="2017-06-09T12:20:00Z">
          <w:r w:rsidDel="00133740">
            <w:delText>The c</w:delText>
          </w:r>
        </w:del>
      </w:ins>
      <w:ins w:id="1570" w:author="Greg Landry" w:date="2017-06-09T12:20:00Z">
        <w:r w:rsidR="00133740">
          <w:t>C</w:t>
        </w:r>
      </w:ins>
      <w:ins w:id="1571" w:author="Alan Hawse" w:date="2017-06-08T16:57:00Z">
        <w:r>
          <w:t>ertificate</w:t>
        </w:r>
      </w:ins>
      <w:ins w:id="1572" w:author="Greg Landry" w:date="2017-06-09T12:20:00Z">
        <w:r w:rsidR="00133740">
          <w:t>s</w:t>
        </w:r>
      </w:ins>
      <w:ins w:id="1573" w:author="Alan Hawse" w:date="2017-06-08T16:57:00Z">
        <w:r>
          <w:t xml:space="preserve"> </w:t>
        </w:r>
        <w:del w:id="1574" w:author="Greg Landry" w:date="2017-06-09T12:20:00Z">
          <w:r w:rsidDel="00133740">
            <w:delText xml:space="preserve">will be </w:delText>
          </w:r>
        </w:del>
        <w:r>
          <w:t xml:space="preserve">downloaded </w:t>
        </w:r>
      </w:ins>
      <w:ins w:id="1575" w:author="Greg Landry" w:date="2017-06-09T12:20:00Z">
        <w:r w:rsidR="00133740">
          <w:t xml:space="preserve">from Safari will be </w:t>
        </w:r>
      </w:ins>
      <w:ins w:id="1576" w:author="Alan Hawse" w:date="2017-06-08T16:57:00Z">
        <w:r>
          <w:t xml:space="preserve">in the binary format called “DER” which Apple gives the extension of “.cer”.   </w:t>
        </w:r>
      </w:ins>
      <w:ins w:id="1577" w:author="Alan Hawse" w:date="2017-06-08T16:55:00Z">
        <w:r>
          <w:t>You can now examine the content of the certificate from the command line using “openssl” which is built into the Mac</w:t>
        </w:r>
      </w:ins>
      <w:ins w:id="1578" w:author="Greg Landry" w:date="2017-06-09T11:19:00Z">
        <w:r w:rsidR="00B70FC6">
          <w:t xml:space="preserve"> </w:t>
        </w:r>
      </w:ins>
      <w:ins w:id="1579" w:author="Alan Hawse" w:date="2017-06-08T16:55:00Z">
        <w:del w:id="1580" w:author="Greg Landry" w:date="2017-06-09T11:19:00Z">
          <w:r w:rsidDel="00B70FC6">
            <w:delText xml:space="preserve"> </w:delText>
          </w:r>
        </w:del>
      </w:ins>
      <w:ins w:id="1581" w:author="Greg Landry" w:date="2017-06-09T11:19:00Z">
        <w:r w:rsidR="00B70FC6">
          <w:t>OS</w:t>
        </w:r>
      </w:ins>
      <w:ins w:id="1582" w:author="Alan Hawse" w:date="2017-06-08T16:55:00Z">
        <w:del w:id="1583" w:author="Greg Landry" w:date="2017-06-09T11:19:00Z">
          <w:r w:rsidDel="00B70FC6">
            <w:delText>or can be downloaded in Cygwin</w:delText>
          </w:r>
        </w:del>
        <w:r>
          <w:t>.  For example</w:t>
        </w:r>
      </w:ins>
      <w:ins w:id="1584" w:author="Greg Landry" w:date="2017-06-09T11:07:00Z">
        <w:r w:rsidR="00D70300">
          <w:t>,</w:t>
        </w:r>
      </w:ins>
      <w:ins w:id="1585" w:author="Alan Hawse" w:date="2017-06-08T16:55:00Z">
        <w:r>
          <w:t xml:space="preserve"> you can look at the “</w:t>
        </w:r>
      </w:ins>
      <w:ins w:id="1586" w:author="Alan Hawse" w:date="2017-06-08T16:56:00Z">
        <w:r>
          <w:t>Let’s Encrypt Authority X3” by running:</w:t>
        </w:r>
      </w:ins>
    </w:p>
    <w:p w14:paraId="7EAD3E4D" w14:textId="565F9F03" w:rsidR="00FF2910" w:rsidDel="00B70FC6" w:rsidRDefault="00FF2910">
      <w:pPr>
        <w:rPr>
          <w:ins w:id="1587" w:author="Alan Hawse" w:date="2017-06-08T16:56:00Z"/>
          <w:del w:id="1588" w:author="Greg Landry" w:date="2017-06-09T11:19:00Z"/>
        </w:rPr>
        <w:pPrChange w:id="1589" w:author="Alan Hawse" w:date="2017-06-08T13:59:00Z">
          <w:pPr>
            <w:jc w:val="center"/>
          </w:pPr>
        </w:pPrChange>
      </w:pPr>
    </w:p>
    <w:p w14:paraId="03841E4E" w14:textId="1F434CC3" w:rsidR="00FF2910" w:rsidRDefault="00FF2910">
      <w:pPr>
        <w:ind w:left="720"/>
        <w:rPr>
          <w:ins w:id="1590" w:author="Alan Hawse" w:date="2017-06-08T16:57:00Z"/>
        </w:rPr>
        <w:pPrChange w:id="1591" w:author="Greg Landry" w:date="2017-06-09T11:19:00Z">
          <w:pPr>
            <w:jc w:val="center"/>
          </w:pPr>
        </w:pPrChange>
      </w:pPr>
      <w:ins w:id="1592" w:author="Alan Hawse" w:date="2017-06-08T16:56:00Z">
        <w:r>
          <w:t xml:space="preserve">openssl x509 -in </w:t>
        </w:r>
      </w:ins>
      <w:ins w:id="1593" w:author="Alan Hawse" w:date="2017-06-08T16:57:00Z">
        <w:r>
          <w:t xml:space="preserve">Let’s Encrypt Authority X3.cer </w:t>
        </w:r>
      </w:ins>
      <w:ins w:id="1594" w:author="Alan Hawse" w:date="2017-06-08T16:56:00Z">
        <w:r>
          <w:t xml:space="preserve">-inform der </w:t>
        </w:r>
      </w:ins>
      <w:ins w:id="1595" w:author="Alan Hawse" w:date="2017-06-11T16:11:00Z">
        <w:r w:rsidR="00A34D69">
          <w:t xml:space="preserve">-text </w:t>
        </w:r>
      </w:ins>
      <w:ins w:id="1596" w:author="Alan Hawse" w:date="2017-06-08T16:56:00Z">
        <w:r>
          <w:t xml:space="preserve">-noout  </w:t>
        </w:r>
      </w:ins>
    </w:p>
    <w:p w14:paraId="21D1FFDF" w14:textId="6ABD9417" w:rsidR="00FF2910" w:rsidDel="00133740" w:rsidRDefault="00FF2910">
      <w:pPr>
        <w:rPr>
          <w:ins w:id="1597" w:author="Alan Hawse" w:date="2017-06-09T07:49:00Z"/>
          <w:del w:id="1598" w:author="Greg Landry" w:date="2017-06-09T12:20:00Z"/>
        </w:rPr>
        <w:pPrChange w:id="1599" w:author="Alan Hawse" w:date="2017-06-08T13:59:00Z">
          <w:pPr>
            <w:jc w:val="center"/>
          </w:pPr>
        </w:pPrChange>
      </w:pPr>
    </w:p>
    <w:p w14:paraId="6F9D0168" w14:textId="0FC4DB79" w:rsidR="0008231F" w:rsidRDefault="0008231F">
      <w:pPr>
        <w:rPr>
          <w:ins w:id="1600" w:author="Alan Hawse" w:date="2017-06-09T07:50:00Z"/>
        </w:rPr>
        <w:pPrChange w:id="1601" w:author="Alan Hawse" w:date="2017-06-08T13:59:00Z">
          <w:pPr>
            <w:jc w:val="center"/>
          </w:pPr>
        </w:pPrChange>
      </w:pPr>
      <w:ins w:id="1602" w:author="Alan Hawse" w:date="2017-06-09T07:49:00Z">
        <w:r>
          <w:t xml:space="preserve">You can also examine the certificate by pasting it to </w:t>
        </w:r>
      </w:ins>
      <w:ins w:id="1603" w:author="Alan Hawse" w:date="2017-06-09T07:50:00Z">
        <w:r>
          <w:fldChar w:fldCharType="begin"/>
        </w:r>
        <w:r>
          <w:instrText xml:space="preserve"> HYPERLINK "</w:instrText>
        </w:r>
        <w:r w:rsidRPr="0008231F">
          <w:instrText>https://www.sslshopper.com/certificate-decoder.html</w:instrText>
        </w:r>
        <w:r>
          <w:instrText xml:space="preserve">" </w:instrText>
        </w:r>
        <w:r>
          <w:fldChar w:fldCharType="separate"/>
        </w:r>
        <w:r w:rsidRPr="009A1D5A">
          <w:rPr>
            <w:rStyle w:val="Hyperlink"/>
          </w:rPr>
          <w:t>https://www.sslshopper.com/certificate-decoder.html</w:t>
        </w:r>
        <w:r>
          <w:fldChar w:fldCharType="end"/>
        </w:r>
      </w:ins>
    </w:p>
    <w:p w14:paraId="6CA158B9" w14:textId="120FCCBB" w:rsidR="0008231F" w:rsidDel="00E066DE" w:rsidRDefault="0008231F">
      <w:pPr>
        <w:rPr>
          <w:ins w:id="1604" w:author="Alan Hawse" w:date="2017-06-08T16:55:00Z"/>
          <w:del w:id="1605" w:author="Greg Landry" w:date="2017-06-09T12:29:00Z"/>
        </w:rPr>
        <w:pPrChange w:id="1606" w:author="Alan Hawse" w:date="2017-06-08T13:59:00Z">
          <w:pPr>
            <w:jc w:val="center"/>
          </w:pPr>
        </w:pPrChange>
      </w:pPr>
    </w:p>
    <w:p w14:paraId="5FCBCF69" w14:textId="3E8BFFD9" w:rsidR="00534481" w:rsidDel="00D70300" w:rsidRDefault="00FF2910">
      <w:pPr>
        <w:rPr>
          <w:ins w:id="1607" w:author="Alan Hawse" w:date="2017-06-08T16:38:00Z"/>
          <w:del w:id="1608" w:author="Greg Landry" w:date="2017-06-09T11:08:00Z"/>
        </w:rPr>
        <w:pPrChange w:id="1609" w:author="Alan Hawse" w:date="2017-06-08T13:59:00Z">
          <w:pPr>
            <w:jc w:val="center"/>
          </w:pPr>
        </w:pPrChange>
      </w:pPr>
      <w:ins w:id="1610" w:author="Alan Hawse" w:date="2017-06-08T16:54:00Z">
        <w:del w:id="1611" w:author="Greg Landry" w:date="2017-06-09T11:08:00Z">
          <w:r w:rsidDel="00D70300">
            <w:delText>In order to</w:delText>
          </w:r>
        </w:del>
      </w:ins>
      <w:ins w:id="1612" w:author="Greg Landry" w:date="2017-06-09T11:08:00Z">
        <w:r w:rsidR="00D70300">
          <w:t>To</w:t>
        </w:r>
      </w:ins>
      <w:ins w:id="1613" w:author="Alan Hawse" w:date="2017-06-08T16:54:00Z">
        <w:r>
          <w:t xml:space="preserve"> use </w:t>
        </w:r>
      </w:ins>
      <w:ins w:id="1614" w:author="Alan Hawse" w:date="2017-06-08T16:58:00Z">
        <w:r>
          <w:t xml:space="preserve">the certificate in WICED you will need to transform it into the </w:t>
        </w:r>
      </w:ins>
      <w:ins w:id="1615" w:author="Alan Hawse" w:date="2017-06-09T08:47:00Z">
        <w:r w:rsidR="008559E3">
          <w:t>ASCII</w:t>
        </w:r>
      </w:ins>
      <w:ins w:id="1616" w:author="Alan Hawse" w:date="2017-06-08T16:58:00Z">
        <w:r>
          <w:t xml:space="preserve"> PEM format which can be done by running</w:t>
        </w:r>
      </w:ins>
      <w:ins w:id="1617" w:author="Alan Hawse" w:date="2017-06-09T08:47:00Z">
        <w:r w:rsidR="00A44ACA">
          <w:t>:</w:t>
        </w:r>
      </w:ins>
      <w:ins w:id="1618" w:author="Alan Hawse" w:date="2017-06-08T16:58:00Z">
        <w:r>
          <w:t xml:space="preserve"> </w:t>
        </w:r>
      </w:ins>
    </w:p>
    <w:p w14:paraId="78DAC92E" w14:textId="77777777" w:rsidR="00825E6E" w:rsidRDefault="00825E6E">
      <w:pPr>
        <w:rPr>
          <w:ins w:id="1619" w:author="Alan Hawse" w:date="2017-06-08T16:59:00Z"/>
        </w:rPr>
        <w:pPrChange w:id="1620" w:author="Alan Hawse" w:date="2017-06-08T13:59:00Z">
          <w:pPr>
            <w:jc w:val="center"/>
          </w:pPr>
        </w:pPrChange>
      </w:pPr>
    </w:p>
    <w:p w14:paraId="6799A137" w14:textId="5361DBE6" w:rsidR="00825E6E" w:rsidDel="00D70300" w:rsidRDefault="00195536">
      <w:pPr>
        <w:ind w:left="720"/>
        <w:rPr>
          <w:ins w:id="1621" w:author="Alan Hawse" w:date="2017-06-08T17:01:00Z"/>
          <w:del w:id="1622" w:author="Greg Landry" w:date="2017-06-09T11:08:00Z"/>
        </w:rPr>
        <w:pPrChange w:id="1623" w:author="Greg Landry" w:date="2017-06-09T11:08:00Z">
          <w:pPr>
            <w:jc w:val="center"/>
          </w:pPr>
        </w:pPrChange>
      </w:pPr>
      <w:ins w:id="1624" w:author="Alan Hawse" w:date="2017-06-08T17:00:00Z">
        <w:r w:rsidRPr="00195536">
          <w:t xml:space="preserve">openssl x509 -inform der -in </w:t>
        </w:r>
        <w:r>
          <w:t xml:space="preserve">Let’s Encrypt Authority X3.cer </w:t>
        </w:r>
        <w:r w:rsidRPr="00195536">
          <w:t xml:space="preserve">-out </w:t>
        </w:r>
        <w:r>
          <w:t>Let’s Encrypt Authority X3.</w:t>
        </w:r>
        <w:r w:rsidRPr="00195536">
          <w:t>pem</w:t>
        </w:r>
      </w:ins>
    </w:p>
    <w:p w14:paraId="6C3DDDB2" w14:textId="77777777" w:rsidR="00195536" w:rsidRDefault="00195536">
      <w:pPr>
        <w:ind w:left="720"/>
        <w:rPr>
          <w:ins w:id="1625" w:author="Alan Hawse" w:date="2017-06-08T17:01:00Z"/>
        </w:rPr>
        <w:pPrChange w:id="1626" w:author="Greg Landry" w:date="2017-06-09T11:08:00Z">
          <w:pPr>
            <w:jc w:val="center"/>
          </w:pPr>
        </w:pPrChange>
      </w:pPr>
    </w:p>
    <w:p w14:paraId="033AFE05" w14:textId="07F12770" w:rsidR="00195536" w:rsidRDefault="00195536">
      <w:pPr>
        <w:rPr>
          <w:ins w:id="1627" w:author="Alan Hawse" w:date="2017-06-08T16:40:00Z"/>
        </w:rPr>
        <w:pPrChange w:id="1628" w:author="Alan Hawse" w:date="2017-06-08T17:01:00Z">
          <w:pPr>
            <w:jc w:val="center"/>
          </w:pPr>
        </w:pPrChange>
      </w:pPr>
      <w:ins w:id="1629" w:author="Alan Hawse" w:date="2017-06-08T17:01:00Z">
        <w:r>
          <w:t xml:space="preserve">You can </w:t>
        </w:r>
        <w:del w:id="1630" w:author="Greg Landry" w:date="2017-06-09T11:08:00Z">
          <w:r w:rsidDel="00D70300">
            <w:delText xml:space="preserve">then </w:delText>
          </w:r>
        </w:del>
        <w:r>
          <w:t>view the PEM formatted certificate by running:</w:t>
        </w:r>
      </w:ins>
    </w:p>
    <w:p w14:paraId="69EF15D2" w14:textId="77AB0112" w:rsidR="00825E6E" w:rsidRDefault="00825E6E">
      <w:pPr>
        <w:ind w:left="720"/>
        <w:rPr>
          <w:ins w:id="1631" w:author="Alan Hawse" w:date="2017-07-17T14:22:00Z"/>
        </w:rPr>
        <w:pPrChange w:id="1632" w:author="Greg Landry" w:date="2017-06-09T11:08:00Z">
          <w:pPr/>
        </w:pPrChange>
      </w:pPr>
      <w:ins w:id="1633" w:author="Alan Hawse" w:date="2017-06-08T16:40:00Z">
        <w:r>
          <w:t xml:space="preserve">openssl x509 -in </w:t>
        </w:r>
      </w:ins>
      <w:ins w:id="1634" w:author="Alan Hawse" w:date="2017-06-08T17:01:00Z">
        <w:r w:rsidR="00195536">
          <w:t xml:space="preserve">Let’s Encrypt Authority X3.cer </w:t>
        </w:r>
      </w:ins>
      <w:ins w:id="1635" w:author="Alan Hawse" w:date="2017-06-11T16:11:00Z">
        <w:r w:rsidR="00FB0578">
          <w:t>–text -</w:t>
        </w:r>
      </w:ins>
      <w:ins w:id="1636" w:author="Alan Hawse" w:date="2017-06-08T16:40:00Z">
        <w:r w:rsidR="00FB0578">
          <w:t>noout</w:t>
        </w:r>
        <w:r>
          <w:t xml:space="preserve"> </w:t>
        </w:r>
      </w:ins>
    </w:p>
    <w:p w14:paraId="5DCA3B2E" w14:textId="77777777" w:rsidR="00D21EE6" w:rsidRDefault="00D21EE6">
      <w:pPr>
        <w:rPr>
          <w:ins w:id="1637" w:author="Alan Hawse" w:date="2017-07-17T14:22:00Z"/>
        </w:rPr>
      </w:pPr>
    </w:p>
    <w:p w14:paraId="324D350B" w14:textId="270ACF30" w:rsidR="00D21EE6" w:rsidRDefault="00D21EE6">
      <w:pPr>
        <w:rPr>
          <w:ins w:id="1638" w:author="Alan Hawse" w:date="2017-06-08T16:40:00Z"/>
        </w:rPr>
      </w:pPr>
      <w:ins w:id="1639" w:author="Alan Hawse" w:date="2017-07-17T14:22:00Z">
        <w:r>
          <w:lastRenderedPageBreak/>
          <w:t xml:space="preserve">You can also decode a certificate at </w:t>
        </w:r>
        <w:r w:rsidRPr="00D21EE6">
          <w:t>https://www.sslshopper.com/certificate-decoder.html</w:t>
        </w:r>
      </w:ins>
    </w:p>
    <w:p w14:paraId="2DA1E359" w14:textId="1598BE56" w:rsidR="00BE289E" w:rsidRDefault="00BE289E">
      <w:pPr>
        <w:pStyle w:val="Heading4"/>
        <w:rPr>
          <w:ins w:id="1640" w:author="Alan Hawse" w:date="2017-06-11T18:36:00Z"/>
        </w:rPr>
        <w:pPrChange w:id="1641" w:author="Greg Landry" w:date="2017-06-09T11:16:00Z">
          <w:pPr>
            <w:jc w:val="center"/>
          </w:pPr>
        </w:pPrChange>
      </w:pPr>
      <w:ins w:id="1642" w:author="Alan Hawse" w:date="2017-06-11T18:36:00Z">
        <w:r>
          <w:t xml:space="preserve">Creating </w:t>
        </w:r>
      </w:ins>
      <w:ins w:id="1643" w:author="Greg Landry" w:date="2017-06-14T12:35:00Z">
        <w:r w:rsidR="00204CE6">
          <w:t xml:space="preserve">Your Own </w:t>
        </w:r>
      </w:ins>
      <w:ins w:id="1644" w:author="Alan Hawse" w:date="2017-06-11T18:36:00Z">
        <w:r>
          <w:t>Certificates</w:t>
        </w:r>
      </w:ins>
    </w:p>
    <w:p w14:paraId="0ABFA7CD" w14:textId="688CCA0F" w:rsidR="00BE289E" w:rsidRDefault="00BE289E">
      <w:pPr>
        <w:rPr>
          <w:ins w:id="1645" w:author="Alan Hawse" w:date="2017-06-11T18:36:00Z"/>
        </w:rPr>
        <w:pPrChange w:id="1646" w:author="Alan Hawse" w:date="2017-06-11T18:36:00Z">
          <w:pPr>
            <w:jc w:val="center"/>
          </w:pPr>
        </w:pPrChange>
      </w:pPr>
      <w:ins w:id="1647" w:author="Alan Hawse" w:date="2017-06-11T18:36:00Z">
        <w:r>
          <w:t>You can create your own “self</w:t>
        </w:r>
        <w:del w:id="1648" w:author="Greg Landry" w:date="2017-06-14T12:35:00Z">
          <w:r w:rsidDel="00A63E46">
            <w:delText>”</w:delText>
          </w:r>
        </w:del>
      </w:ins>
      <w:ins w:id="1649" w:author="Greg Landry" w:date="2017-06-14T12:35:00Z">
        <w:r w:rsidR="00A63E46">
          <w:t>-</w:t>
        </w:r>
      </w:ins>
      <w:ins w:id="1650" w:author="Alan Hawse" w:date="2017-06-11T18:36:00Z">
        <w:del w:id="1651" w:author="Greg Landry" w:date="2017-06-14T12:35:00Z">
          <w:r w:rsidDel="00A63E46">
            <w:delText xml:space="preserve"> </w:delText>
          </w:r>
        </w:del>
        <w:r>
          <w:t>signed</w:t>
        </w:r>
      </w:ins>
      <w:ins w:id="1652" w:author="Greg Landry" w:date="2017-06-14T12:35:00Z">
        <w:r w:rsidR="00A63E46">
          <w:t>”</w:t>
        </w:r>
      </w:ins>
      <w:ins w:id="1653" w:author="Alan Hawse" w:date="2017-06-11T18:36:00Z">
        <w:r>
          <w:t xml:space="preserve"> certificates by running </w:t>
        </w:r>
        <w:r w:rsidR="00F43816">
          <w:t>openssl</w:t>
        </w:r>
      </w:ins>
      <w:ins w:id="1654" w:author="Greg Landry" w:date="2017-06-12T08:52:00Z">
        <w:r w:rsidR="006263BE">
          <w:t xml:space="preserve">. </w:t>
        </w:r>
      </w:ins>
      <w:ins w:id="1655" w:author="Greg Landry" w:date="2017-06-14T14:44:00Z">
        <w:r w:rsidR="00576C4F">
          <w:t xml:space="preserve">This is built into MacOS and Linux. For </w:t>
        </w:r>
      </w:ins>
      <w:ins w:id="1656" w:author="Greg Landry" w:date="2017-06-14T14:45:00Z">
        <w:r w:rsidR="00576C4F">
          <w:t>Windows,</w:t>
        </w:r>
      </w:ins>
      <w:ins w:id="1657" w:author="Greg Landry" w:date="2017-06-14T14:44:00Z">
        <w:r w:rsidR="00576C4F">
          <w:t xml:space="preserve"> it can be downloaded and can run in Cygwin. </w:t>
        </w:r>
      </w:ins>
      <w:ins w:id="1658" w:author="Greg Landry" w:date="2017-06-12T08:52:00Z">
        <w:r w:rsidR="006263BE">
          <w:t>For example</w:t>
        </w:r>
      </w:ins>
      <w:ins w:id="1659" w:author="Alan Hawse" w:date="2017-06-11T18:36:00Z">
        <w:del w:id="1660" w:author="Greg Landry" w:date="2017-06-12T08:52:00Z">
          <w:r w:rsidR="00F43816" w:rsidDel="006263BE">
            <w:delText xml:space="preserve"> e.g.</w:delText>
          </w:r>
        </w:del>
      </w:ins>
      <w:ins w:id="1661" w:author="Greg Landry" w:date="2017-06-12T08:52:00Z">
        <w:r w:rsidR="006263BE">
          <w:rPr>
            <w:rStyle w:val="CommentReference"/>
          </w:rPr>
          <w:t>,</w:t>
        </w:r>
      </w:ins>
      <w:ins w:id="1662" w:author="Alan Hawse" w:date="2017-06-11T18:36:00Z">
        <w:r w:rsidR="00F43816">
          <w:t xml:space="preserve"> running </w:t>
        </w:r>
        <w:del w:id="1663" w:author="Greg Landry" w:date="2017-06-12T12:41:00Z">
          <w:r w:rsidR="00F43816" w:rsidDel="00A37FB4">
            <w:delText>this</w:delText>
          </w:r>
        </w:del>
      </w:ins>
      <w:ins w:id="1664" w:author="Greg Landry" w:date="2017-06-12T12:41:00Z">
        <w:r w:rsidR="00A37FB4">
          <w:t>the</w:t>
        </w:r>
      </w:ins>
      <w:ins w:id="1665" w:author="Alan Hawse" w:date="2017-06-11T18:36:00Z">
        <w:r w:rsidR="00F43816">
          <w:t xml:space="preserve"> command </w:t>
        </w:r>
      </w:ins>
      <w:ins w:id="1666" w:author="Greg Landry" w:date="2017-06-12T12:41:00Z">
        <w:r w:rsidR="00A37FB4">
          <w:t xml:space="preserve">below </w:t>
        </w:r>
      </w:ins>
      <w:ins w:id="1667" w:author="Alan Hawse" w:date="2017-06-11T18:36:00Z">
        <w:r w:rsidR="00F43816">
          <w:t>will create</w:t>
        </w:r>
      </w:ins>
      <w:ins w:id="1668" w:author="Greg Landry" w:date="2017-06-12T08:51:00Z">
        <w:r w:rsidR="008B1CD6">
          <w:t>:</w:t>
        </w:r>
      </w:ins>
      <w:ins w:id="1669" w:author="Alan Hawse" w:date="2017-06-11T18:36:00Z">
        <w:del w:id="1670" w:author="Greg Landry" w:date="2017-06-12T08:51:00Z">
          <w:r w:rsidR="00F43816" w:rsidDel="008B1CD6">
            <w:delText xml:space="preserve"> a</w:delText>
          </w:r>
        </w:del>
      </w:ins>
    </w:p>
    <w:p w14:paraId="1497C09F" w14:textId="11AB8BC5" w:rsidR="00F43816" w:rsidRDefault="00E95404">
      <w:pPr>
        <w:pStyle w:val="ListParagraph"/>
        <w:numPr>
          <w:ilvl w:val="0"/>
          <w:numId w:val="41"/>
        </w:numPr>
        <w:rPr>
          <w:ins w:id="1671" w:author="Alan Hawse" w:date="2017-06-11T18:37:00Z"/>
        </w:rPr>
        <w:pPrChange w:id="1672" w:author="Alan Hawse" w:date="2017-06-11T18:37:00Z">
          <w:pPr>
            <w:jc w:val="center"/>
          </w:pPr>
        </w:pPrChange>
      </w:pPr>
      <w:ins w:id="1673" w:author="Alan Hawse" w:date="2017-06-11T18:37:00Z">
        <w:r>
          <w:t>A new public/private key pair.  The private key will be saved in key.pem and the public key will reside in the certificate.</w:t>
        </w:r>
      </w:ins>
    </w:p>
    <w:p w14:paraId="3B779CA8" w14:textId="467D7921" w:rsidR="00F43816" w:rsidDel="00A37FB4" w:rsidRDefault="00F43816">
      <w:pPr>
        <w:pStyle w:val="ListParagraph"/>
        <w:numPr>
          <w:ilvl w:val="0"/>
          <w:numId w:val="41"/>
        </w:numPr>
        <w:rPr>
          <w:ins w:id="1674" w:author="Alan Hawse" w:date="2017-06-11T18:38:00Z"/>
          <w:del w:id="1675" w:author="Greg Landry" w:date="2017-06-12T12:41:00Z"/>
        </w:rPr>
        <w:pPrChange w:id="1676" w:author="Alan Hawse" w:date="2017-06-11T18:37:00Z">
          <w:pPr>
            <w:jc w:val="center"/>
          </w:pPr>
        </w:pPrChange>
      </w:pPr>
      <w:ins w:id="1677" w:author="Alan Hawse" w:date="2017-06-11T18:37:00Z">
        <w:r>
          <w:t>A new signed certificate called “certificate.pem</w:t>
        </w:r>
      </w:ins>
      <w:ins w:id="1678" w:author="Alan Hawse" w:date="2017-06-11T18:38:00Z">
        <w:r>
          <w:t xml:space="preserve">”.  The root authority will be the server </w:t>
        </w:r>
      </w:ins>
      <w:ins w:id="1679" w:author="Greg Landry" w:date="2017-06-12T08:53:00Z">
        <w:r w:rsidR="00D217D0">
          <w:t>(</w:t>
        </w:r>
      </w:ins>
      <w:ins w:id="1680" w:author="Alan Hawse" w:date="2017-06-11T18:38:00Z">
        <w:r>
          <w:t>i.e. it is signed by itself</w:t>
        </w:r>
      </w:ins>
      <w:ins w:id="1681" w:author="Greg Landry" w:date="2017-06-12T08:53:00Z">
        <w:r w:rsidR="00D217D0">
          <w:t>)</w:t>
        </w:r>
      </w:ins>
      <w:ins w:id="1682" w:author="Alan Hawse" w:date="2017-06-11T18:38:00Z">
        <w:r>
          <w:t>.  This will cause web browser to complain as the certificate will not be present in your browser meaning that it will be untrusted.</w:t>
        </w:r>
      </w:ins>
    </w:p>
    <w:p w14:paraId="5D9522E0" w14:textId="77777777" w:rsidR="00F43816" w:rsidRDefault="00F43816">
      <w:pPr>
        <w:pStyle w:val="ListParagraph"/>
        <w:numPr>
          <w:ilvl w:val="0"/>
          <w:numId w:val="41"/>
        </w:numPr>
        <w:rPr>
          <w:ins w:id="1683" w:author="Alan Hawse" w:date="2017-06-11T18:36:00Z"/>
        </w:rPr>
        <w:pPrChange w:id="1684" w:author="Greg Landry" w:date="2017-06-12T12:41:00Z">
          <w:pPr>
            <w:jc w:val="center"/>
          </w:pPr>
        </w:pPrChange>
      </w:pPr>
    </w:p>
    <w:p w14:paraId="4E65957C" w14:textId="77777777" w:rsidR="00BE289E" w:rsidRPr="00A37FB4" w:rsidRDefault="00BE289E">
      <w:pPr>
        <w:ind w:left="720"/>
        <w:rPr>
          <w:ins w:id="1685" w:author="Alan Hawse" w:date="2017-06-11T18:37:00Z"/>
          <w:rPrChange w:id="1686" w:author="Greg Landry" w:date="2017-06-12T12:41:00Z">
            <w:rPr>
              <w:ins w:id="1687" w:author="Alan Hawse" w:date="2017-06-11T18:37:00Z"/>
              <w:rFonts w:ascii="Courier" w:hAnsi="Courier" w:cs="Courier New"/>
              <w:color w:val="323232"/>
            </w:rPr>
          </w:rPrChange>
        </w:rPr>
        <w:pPrChange w:id="1688" w:author="Greg Landry" w:date="2017-06-12T12:41:00Z">
          <w:pP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pPr>
        </w:pPrChange>
      </w:pPr>
      <w:ins w:id="1689" w:author="Alan Hawse" w:date="2017-06-11T18:37:00Z">
        <w:r w:rsidRPr="00A37FB4">
          <w:rPr>
            <w:rPrChange w:id="1690" w:author="Greg Landry" w:date="2017-06-12T12:41:00Z">
              <w:rPr>
                <w:rFonts w:ascii="Courier" w:hAnsi="Courier" w:cs="Courier New"/>
                <w:color w:val="323232"/>
                <w:sz w:val="20"/>
                <w:szCs w:val="20"/>
                <w:bdr w:val="none" w:sz="0" w:space="0" w:color="auto" w:frame="1"/>
              </w:rPr>
            </w:rPrChange>
          </w:rPr>
          <w:t>openssl req -newkey rsa:2048 -nodes -keyout key.pem -x509 -days 365 -out certificate.pem</w:t>
        </w:r>
      </w:ins>
    </w:p>
    <w:p w14:paraId="4D79CA74" w14:textId="369B9C15" w:rsidR="00246424" w:rsidRDefault="00246424">
      <w:pPr>
        <w:pStyle w:val="Heading4"/>
        <w:rPr>
          <w:ins w:id="1691" w:author="Greg Landry" w:date="2017-06-09T11:16:00Z"/>
        </w:rPr>
        <w:pPrChange w:id="1692" w:author="Greg Landry" w:date="2017-06-09T11:16:00Z">
          <w:pPr>
            <w:jc w:val="center"/>
          </w:pPr>
        </w:pPrChange>
      </w:pPr>
      <w:ins w:id="1693" w:author="Greg Landry" w:date="2017-06-09T11:16:00Z">
        <w:r>
          <w:t>Using Certificates</w:t>
        </w:r>
      </w:ins>
      <w:ins w:id="1694" w:author="Greg Landry" w:date="2017-06-09T11:24:00Z">
        <w:r w:rsidR="00E85326">
          <w:t xml:space="preserve"> in WICED</w:t>
        </w:r>
      </w:ins>
    </w:p>
    <w:p w14:paraId="71BFA6B6" w14:textId="2E2A6E9B" w:rsidR="00825E6E" w:rsidRDefault="00246424">
      <w:pPr>
        <w:rPr>
          <w:ins w:id="1695" w:author="Alan Hawse" w:date="2017-06-08T16:35:00Z"/>
        </w:rPr>
        <w:pPrChange w:id="1696" w:author="Alan Hawse" w:date="2017-06-08T13:59:00Z">
          <w:pPr>
            <w:jc w:val="center"/>
          </w:pPr>
        </w:pPrChange>
      </w:pPr>
      <w:ins w:id="1697" w:author="Greg Landry" w:date="2017-06-09T11:13:00Z">
        <w:r>
          <w:t xml:space="preserve">Once you have a certificate, there are three ways that you can access it from </w:t>
        </w:r>
      </w:ins>
      <w:ins w:id="1698" w:author="Greg Landry" w:date="2017-06-09T11:24:00Z">
        <w:r w:rsidR="00285F84">
          <w:t>your device</w:t>
        </w:r>
      </w:ins>
      <w:ins w:id="1699" w:author="Greg Landry" w:date="2017-06-09T11:13:00Z">
        <w:r>
          <w:t>. Each of these is discussed separately below.</w:t>
        </w:r>
      </w:ins>
      <w:ins w:id="1700" w:author="Greg Landry [2]" w:date="2017-08-29T10:40:00Z">
        <w:r w:rsidR="002B6189">
          <w:t xml:space="preserve"> </w:t>
        </w:r>
      </w:ins>
      <w:ins w:id="1701" w:author="Greg Landry [2]" w:date="2017-08-29T11:15:00Z">
        <w:r w:rsidR="00A16397">
          <w:t>If you are going to validate the server’s certificate then e</w:t>
        </w:r>
      </w:ins>
      <w:ins w:id="1702" w:author="Greg Landry [2]" w:date="2017-08-29T10:40:00Z">
        <w:r w:rsidR="002B6189">
          <w:t xml:space="preserve">ither the root or intermediate certificate </w:t>
        </w:r>
      </w:ins>
      <w:ins w:id="1703" w:author="Greg Landry [2]" w:date="2017-08-29T10:52:00Z">
        <w:r w:rsidR="00626CEC">
          <w:t>must be</w:t>
        </w:r>
      </w:ins>
      <w:ins w:id="1704" w:author="Greg Landry [2]" w:date="2017-08-29T10:40:00Z">
        <w:r w:rsidR="002B6189">
          <w:t xml:space="preserve"> included in the firmware</w:t>
        </w:r>
      </w:ins>
      <w:ins w:id="1705" w:author="Greg Landry [2]" w:date="2017-08-29T10:41:00Z">
        <w:r w:rsidR="00147EDD">
          <w:t>.</w:t>
        </w:r>
      </w:ins>
      <w:ins w:id="1706" w:author="Greg Landry [2]" w:date="2017-08-29T10:42:00Z">
        <w:r w:rsidR="00147EDD">
          <w:t xml:space="preserve"> The firmware uses the public key, expiration date, and domain from the root or intermediate certificate</w:t>
        </w:r>
      </w:ins>
      <w:ins w:id="1707" w:author="Greg Landry [2]" w:date="2017-08-29T10:54:00Z">
        <w:r w:rsidR="00280C2D">
          <w:t xml:space="preserve"> to</w:t>
        </w:r>
      </w:ins>
      <w:ins w:id="1708" w:author="Greg Landry [2]" w:date="2017-08-29T10:41:00Z">
        <w:r w:rsidR="00147EDD">
          <w:t xml:space="preserve"> </w:t>
        </w:r>
      </w:ins>
      <w:ins w:id="1709" w:author="Greg Landry [2]" w:date="2017-08-29T10:40:00Z">
        <w:r w:rsidR="002B6189">
          <w:t xml:space="preserve">validate the </w:t>
        </w:r>
      </w:ins>
      <w:ins w:id="1710" w:author="Greg Landry [2]" w:date="2017-08-29T10:41:00Z">
        <w:r w:rsidR="00147EDD">
          <w:t>certificate</w:t>
        </w:r>
      </w:ins>
      <w:ins w:id="1711" w:author="Greg Landry [2]" w:date="2017-08-29T10:40:00Z">
        <w:r w:rsidR="002B6189">
          <w:t xml:space="preserve"> that was sent </w:t>
        </w:r>
      </w:ins>
      <w:ins w:id="1712" w:author="Greg Landry [2]" w:date="2017-08-29T10:41:00Z">
        <w:r w:rsidR="00147EDD">
          <w:t>from the server</w:t>
        </w:r>
      </w:ins>
      <w:ins w:id="1713" w:author="Greg Landry [2]" w:date="2017-08-29T10:40:00Z">
        <w:r w:rsidR="002B6189">
          <w:t>.</w:t>
        </w:r>
      </w:ins>
      <w:ins w:id="1714" w:author="Greg Landry [2]" w:date="2017-08-29T10:52:00Z">
        <w:r w:rsidR="00626CEC">
          <w:t xml:space="preserve"> Optionally, you may also have your own certificate (if the server requires it) included in the firmware.</w:t>
        </w:r>
      </w:ins>
    </w:p>
    <w:p w14:paraId="1963F3C6" w14:textId="58E81526" w:rsidR="00825E6E" w:rsidRDefault="00246424">
      <w:pPr>
        <w:pStyle w:val="Heading5"/>
        <w:rPr>
          <w:ins w:id="1715" w:author="Alan Hawse" w:date="2017-06-08T17:02:00Z"/>
        </w:rPr>
        <w:pPrChange w:id="1716" w:author="Greg Landry" w:date="2017-06-09T11:24:00Z">
          <w:pPr>
            <w:jc w:val="center"/>
          </w:pPr>
        </w:pPrChange>
      </w:pPr>
      <w:ins w:id="1717" w:author="Greg Landry" w:date="2017-06-09T11:14:00Z">
        <w:r>
          <w:t xml:space="preserve">Method 1: </w:t>
        </w:r>
      </w:ins>
      <w:ins w:id="1718" w:author="Alan Hawse" w:date="2017-06-08T16:42:00Z">
        <w:r w:rsidR="00825E6E">
          <w:t>Storing and using certificates from the DCT</w:t>
        </w:r>
      </w:ins>
    </w:p>
    <w:p w14:paraId="4CD066CB" w14:textId="02991C4F" w:rsidR="00A16397" w:rsidRDefault="00195536">
      <w:pPr>
        <w:rPr>
          <w:ins w:id="1719" w:author="Greg Landry [2]" w:date="2017-08-29T11:16:00Z"/>
        </w:rPr>
        <w:pPrChange w:id="1720" w:author="Alan Hawse" w:date="2017-06-08T17:06:00Z">
          <w:pPr>
            <w:pStyle w:val="ListParagraph"/>
            <w:numPr>
              <w:numId w:val="30"/>
            </w:numPr>
            <w:ind w:hanging="360"/>
          </w:pPr>
        </w:pPrChange>
      </w:pPr>
      <w:ins w:id="1721" w:author="Alan Hawse" w:date="2017-06-08T17:02:00Z">
        <w:r>
          <w:t xml:space="preserve">It is possible to have the WICED make system install </w:t>
        </w:r>
        <w:del w:id="1722" w:author="Greg Landry [2]" w:date="2017-08-29T10:52:00Z">
          <w:r w:rsidDel="000F1B7C">
            <w:delText xml:space="preserve">your </w:delText>
          </w:r>
        </w:del>
        <w:r>
          <w:t>certificate</w:t>
        </w:r>
      </w:ins>
      <w:ins w:id="1723" w:author="Greg Landry [2]" w:date="2017-08-29T10:52:00Z">
        <w:r w:rsidR="000F1B7C">
          <w:t>s</w:t>
        </w:r>
      </w:ins>
      <w:ins w:id="1724" w:author="Alan Hawse" w:date="2017-06-08T17:02:00Z">
        <w:r>
          <w:t xml:space="preserve"> into the DCT automatically. </w:t>
        </w:r>
      </w:ins>
      <w:ins w:id="1725" w:author="Greg Landry [2]" w:date="2017-08-29T11:16:00Z">
        <w:r w:rsidR="00A16397">
          <w:t xml:space="preserve">Note that the DCT only has space for one certificate so you can store the root/intermediate or the client certificate in the DCT, but not both. </w:t>
        </w:r>
      </w:ins>
      <w:ins w:id="1726" w:author="Greg Landry [2]" w:date="2017-08-29T11:17:00Z">
        <w:r w:rsidR="00A16397">
          <w:t>If you need both certificates, then at least one of them</w:t>
        </w:r>
      </w:ins>
      <w:ins w:id="1727" w:author="Greg Landry [2]" w:date="2017-08-29T11:16:00Z">
        <w:r w:rsidR="00A16397">
          <w:t xml:space="preserve"> need</w:t>
        </w:r>
      </w:ins>
      <w:ins w:id="1728" w:author="Greg Landry [2]" w:date="2017-08-29T11:17:00Z">
        <w:r w:rsidR="00A16397">
          <w:t>s</w:t>
        </w:r>
      </w:ins>
      <w:ins w:id="1729" w:author="Greg Landry [2]" w:date="2017-08-29T11:16:00Z">
        <w:r w:rsidR="00A16397">
          <w:t xml:space="preserve"> to be stored using one of the other two methods.</w:t>
        </w:r>
      </w:ins>
    </w:p>
    <w:p w14:paraId="1ADC7845" w14:textId="51427EA7" w:rsidR="001159FE" w:rsidDel="00D70300" w:rsidRDefault="00195536">
      <w:pPr>
        <w:rPr>
          <w:ins w:id="1730" w:author="Alan Hawse" w:date="2017-06-08T17:08:00Z"/>
          <w:del w:id="1731" w:author="Greg Landry" w:date="2017-06-09T11:08:00Z"/>
        </w:rPr>
        <w:pPrChange w:id="1732" w:author="Alan Hawse" w:date="2017-06-08T17:06:00Z">
          <w:pPr>
            <w:pStyle w:val="ListParagraph"/>
            <w:numPr>
              <w:numId w:val="30"/>
            </w:numPr>
            <w:ind w:hanging="360"/>
          </w:pPr>
        </w:pPrChange>
      </w:pPr>
      <w:ins w:id="1733" w:author="Alan Hawse" w:date="2017-06-08T17:02:00Z">
        <w:del w:id="1734" w:author="Greg Landry [2]" w:date="2017-08-29T11:15:00Z">
          <w:r w:rsidDel="00A16397">
            <w:delText xml:space="preserve"> </w:delText>
          </w:r>
        </w:del>
        <w:r>
          <w:t xml:space="preserve">To </w:t>
        </w:r>
        <w:del w:id="1735" w:author="Greg Landry [2]" w:date="2017-08-29T11:16:00Z">
          <w:r w:rsidDel="00A16397">
            <w:delText>do this</w:delText>
          </w:r>
        </w:del>
      </w:ins>
      <w:ins w:id="1736" w:author="Greg Landry [2]" w:date="2017-08-29T11:16:00Z">
        <w:r w:rsidR="00A16397">
          <w:t>install a certificate in the DCT</w:t>
        </w:r>
      </w:ins>
      <w:ins w:id="1737" w:author="Alan Hawse" w:date="2017-06-08T17:02:00Z">
        <w:r>
          <w:t xml:space="preserve"> you </w:t>
        </w:r>
        <w:del w:id="1738" w:author="Greg Landry" w:date="2017-06-09T13:46:00Z">
          <w:r w:rsidDel="00681B7A">
            <w:delText xml:space="preserve">will </w:delText>
          </w:r>
        </w:del>
        <w:r>
          <w:t>need to</w:t>
        </w:r>
      </w:ins>
      <w:ins w:id="1739" w:author="Alan Hawse" w:date="2017-06-08T17:08:00Z">
        <w:r w:rsidR="001159FE">
          <w:t>:</w:t>
        </w:r>
      </w:ins>
    </w:p>
    <w:p w14:paraId="45C4D118" w14:textId="77777777" w:rsidR="001159FE" w:rsidRDefault="001159FE">
      <w:pPr>
        <w:rPr>
          <w:ins w:id="1740" w:author="Alan Hawse" w:date="2017-06-08T17:08:00Z"/>
        </w:rPr>
        <w:pPrChange w:id="1741" w:author="Alan Hawse" w:date="2017-06-08T17:06:00Z">
          <w:pPr>
            <w:pStyle w:val="ListParagraph"/>
            <w:numPr>
              <w:numId w:val="30"/>
            </w:numPr>
            <w:ind w:hanging="360"/>
          </w:pPr>
        </w:pPrChange>
      </w:pPr>
    </w:p>
    <w:p w14:paraId="2A965B37" w14:textId="113C8168" w:rsidR="001159FE" w:rsidRDefault="001159FE">
      <w:pPr>
        <w:pStyle w:val="ListParagraph"/>
        <w:numPr>
          <w:ilvl w:val="0"/>
          <w:numId w:val="31"/>
        </w:numPr>
        <w:rPr>
          <w:ins w:id="1742" w:author="Alan Hawse" w:date="2017-06-08T17:08:00Z"/>
        </w:rPr>
        <w:pPrChange w:id="1743" w:author="Alan Hawse" w:date="2017-06-08T17:09:00Z">
          <w:pPr>
            <w:pStyle w:val="ListParagraph"/>
            <w:numPr>
              <w:numId w:val="30"/>
            </w:numPr>
            <w:ind w:hanging="360"/>
          </w:pPr>
        </w:pPrChange>
      </w:pPr>
      <w:ins w:id="1744" w:author="Alan Hawse" w:date="2017-06-08T17:08:00Z">
        <w:r>
          <w:t xml:space="preserve">Convert </w:t>
        </w:r>
        <w:del w:id="1745" w:author="Greg Landry [2]" w:date="2017-08-29T10:52:00Z">
          <w:r w:rsidDel="00626CEC">
            <w:delText>your</w:delText>
          </w:r>
        </w:del>
      </w:ins>
      <w:ins w:id="1746" w:author="Greg Landry [2]" w:date="2017-08-29T10:52:00Z">
        <w:r w:rsidR="00626CEC">
          <w:t>the</w:t>
        </w:r>
      </w:ins>
      <w:ins w:id="1747" w:author="Alan Hawse" w:date="2017-06-08T17:08:00Z">
        <w:r>
          <w:t xml:space="preserve"> certificate to PEM format</w:t>
        </w:r>
      </w:ins>
      <w:ins w:id="1748" w:author="Greg Landry" w:date="2017-06-12T12:42:00Z">
        <w:r w:rsidR="00A37FB4">
          <w:t xml:space="preserve"> if it is not already in that format</w:t>
        </w:r>
      </w:ins>
      <w:ins w:id="1749" w:author="Alan Hawse" w:date="2017-06-08T17:08:00Z">
        <w:r>
          <w:t xml:space="preserve">, then store it in the directory </w:t>
        </w:r>
        <w:r w:rsidRPr="00681B7A">
          <w:rPr>
            <w:i/>
            <w:rPrChange w:id="1750" w:author="Greg Landry" w:date="2017-06-09T13:46:00Z">
              <w:rPr/>
            </w:rPrChange>
          </w:rPr>
          <w:t>resources/apps/yourapp/</w:t>
        </w:r>
      </w:ins>
    </w:p>
    <w:p w14:paraId="6A47B8FA" w14:textId="3CF08A48" w:rsidR="001159FE" w:rsidDel="00D70300" w:rsidRDefault="00667172">
      <w:pPr>
        <w:pStyle w:val="ListParagraph"/>
        <w:numPr>
          <w:ilvl w:val="0"/>
          <w:numId w:val="31"/>
        </w:numPr>
        <w:rPr>
          <w:ins w:id="1751" w:author="Alan Hawse" w:date="2017-06-08T17:07:00Z"/>
          <w:del w:id="1752" w:author="Greg Landry" w:date="2017-06-09T11:08:00Z"/>
        </w:rPr>
        <w:pPrChange w:id="1753" w:author="Greg Landry" w:date="2017-06-12T08:54:00Z">
          <w:pPr>
            <w:pStyle w:val="ListParagraph"/>
            <w:numPr>
              <w:numId w:val="30"/>
            </w:numPr>
            <w:ind w:hanging="360"/>
          </w:pPr>
        </w:pPrChange>
      </w:pPr>
      <w:ins w:id="1754" w:author="Greg Landry" w:date="2017-06-09T13:52:00Z">
        <w:r>
          <w:t>Assuming you</w:t>
        </w:r>
      </w:ins>
      <w:ins w:id="1755" w:author="Greg Landry" w:date="2017-06-09T13:53:00Z">
        <w:r>
          <w:t>r</w:t>
        </w:r>
      </w:ins>
      <w:ins w:id="1756" w:author="Greg Landry" w:date="2017-06-09T13:52:00Z">
        <w:r>
          <w:t xml:space="preserve">app is called </w:t>
        </w:r>
        <w:r w:rsidRPr="00667172">
          <w:rPr>
            <w:i/>
            <w:rPrChange w:id="1757" w:author="Greg Landry" w:date="2017-06-09T13:54:00Z">
              <w:rPr/>
            </w:rPrChange>
          </w:rPr>
          <w:t>httpbin_org</w:t>
        </w:r>
        <w:r>
          <w:t xml:space="preserve"> and </w:t>
        </w:r>
        <w:del w:id="1758" w:author="Greg Landry [2]" w:date="2017-08-29T10:53:00Z">
          <w:r w:rsidDel="00626CEC">
            <w:delText>your</w:delText>
          </w:r>
        </w:del>
      </w:ins>
      <w:ins w:id="1759" w:author="Greg Landry [2]" w:date="2017-08-29T10:53:00Z">
        <w:r w:rsidR="00626CEC">
          <w:t>the</w:t>
        </w:r>
      </w:ins>
      <w:ins w:id="1760" w:author="Greg Landry" w:date="2017-06-09T13:52:00Z">
        <w:r>
          <w:t xml:space="preserve"> certificate file is called </w:t>
        </w:r>
        <w:r w:rsidRPr="00667172">
          <w:rPr>
            <w:i/>
            <w:rPrChange w:id="1761" w:author="Greg Landry" w:date="2017-06-09T13:55:00Z">
              <w:rPr/>
            </w:rPrChange>
          </w:rPr>
          <w:t>ca.pem</w:t>
        </w:r>
        <w:r>
          <w:t xml:space="preserve">, </w:t>
        </w:r>
      </w:ins>
      <w:ins w:id="1762" w:author="Greg Landry" w:date="2017-06-09T13:53:00Z">
        <w:r>
          <w:t>you would a</w:t>
        </w:r>
      </w:ins>
      <w:ins w:id="1763" w:author="Alan Hawse" w:date="2017-06-08T17:08:00Z">
        <w:del w:id="1764" w:author="Greg Landry" w:date="2017-06-09T13:53:00Z">
          <w:r w:rsidR="001159FE" w:rsidDel="00667172">
            <w:delText>A</w:delText>
          </w:r>
        </w:del>
      </w:ins>
      <w:ins w:id="1765" w:author="Alan Hawse" w:date="2017-06-08T17:03:00Z">
        <w:r w:rsidR="00195536">
          <w:t>dd</w:t>
        </w:r>
      </w:ins>
      <w:ins w:id="1766" w:author="Alan Hawse" w:date="2017-06-08T17:07:00Z">
        <w:r w:rsidR="001159FE">
          <w:t xml:space="preserve"> to your </w:t>
        </w:r>
      </w:ins>
      <w:ins w:id="1767" w:author="Greg Landry" w:date="2017-06-09T13:46:00Z">
        <w:r w:rsidR="00681B7A">
          <w:t>M</w:t>
        </w:r>
      </w:ins>
      <w:ins w:id="1768" w:author="Alan Hawse" w:date="2017-06-08T17:07:00Z">
        <w:del w:id="1769" w:author="Greg Landry" w:date="2017-06-09T13:46:00Z">
          <w:r w:rsidR="001159FE" w:rsidDel="00681B7A">
            <w:delText>m</w:delText>
          </w:r>
        </w:del>
        <w:r w:rsidR="001159FE">
          <w:t>akefile</w:t>
        </w:r>
        <w:del w:id="1770" w:author="Greg Landry" w:date="2017-06-09T13:39:00Z">
          <w:r w:rsidR="001159FE" w:rsidDel="00F64D11">
            <w:delText>,</w:delText>
          </w:r>
        </w:del>
      </w:ins>
      <w:ins w:id="1771" w:author="Alan Hawse" w:date="2017-06-08T17:03:00Z">
        <w:r w:rsidR="001159FE">
          <w:t xml:space="preserve"> the line:</w:t>
        </w:r>
      </w:ins>
    </w:p>
    <w:p w14:paraId="77482C1E" w14:textId="77777777" w:rsidR="001159FE" w:rsidRDefault="001159FE">
      <w:pPr>
        <w:pStyle w:val="ListParagraph"/>
        <w:numPr>
          <w:ilvl w:val="0"/>
          <w:numId w:val="31"/>
        </w:numPr>
        <w:rPr>
          <w:ins w:id="1772" w:author="Alan Hawse" w:date="2017-06-08T17:04:00Z"/>
        </w:rPr>
        <w:pPrChange w:id="1773" w:author="Alan Hawse" w:date="2017-06-08T17:06:00Z">
          <w:pPr>
            <w:pStyle w:val="ListParagraph"/>
            <w:numPr>
              <w:numId w:val="30"/>
            </w:numPr>
            <w:ind w:hanging="360"/>
          </w:pPr>
        </w:pPrChange>
      </w:pPr>
    </w:p>
    <w:p w14:paraId="42164B03" w14:textId="10D993D0" w:rsidR="00195536" w:rsidRPr="00B20D53" w:rsidDel="00D70300" w:rsidRDefault="00195536">
      <w:pPr>
        <w:pStyle w:val="CCode"/>
        <w:rPr>
          <w:ins w:id="1774" w:author="Alan Hawse" w:date="2017-06-08T17:06:00Z"/>
          <w:del w:id="1775" w:author="Greg Landry" w:date="2017-06-09T11:09:00Z"/>
        </w:rPr>
        <w:pPrChange w:id="1776" w:author="Greg Landry" w:date="2017-06-12T08:54:00Z">
          <w:pPr>
            <w:pStyle w:val="ListParagraph"/>
            <w:numPr>
              <w:numId w:val="30"/>
            </w:numPr>
            <w:ind w:hanging="360"/>
          </w:pPr>
        </w:pPrChange>
      </w:pPr>
      <w:ins w:id="1777" w:author="Alan Hawse" w:date="2017-06-08T17:03:00Z">
        <w:r w:rsidRPr="00B20D53">
          <w:t>CERTIFICATE := $(SOURCE_ROOT)resources/apps/httpbin_org/ca.pem</w:t>
        </w:r>
      </w:ins>
    </w:p>
    <w:p w14:paraId="3A7855F3" w14:textId="77777777" w:rsidR="001159FE" w:rsidRPr="00B20D53" w:rsidRDefault="001159FE">
      <w:pPr>
        <w:pStyle w:val="CCode"/>
        <w:spacing w:after="0"/>
        <w:rPr>
          <w:ins w:id="1778" w:author="Alan Hawse" w:date="2017-06-08T17:07:00Z"/>
        </w:rPr>
        <w:pPrChange w:id="1779" w:author="Greg Landry" w:date="2017-06-12T08:53:00Z">
          <w:pPr>
            <w:pStyle w:val="ListParagraph"/>
            <w:numPr>
              <w:numId w:val="30"/>
            </w:numPr>
            <w:ind w:hanging="360"/>
          </w:pPr>
        </w:pPrChange>
      </w:pPr>
    </w:p>
    <w:p w14:paraId="06085A7F" w14:textId="7717330A" w:rsidR="001159FE" w:rsidRPr="00195536" w:rsidRDefault="001159FE">
      <w:pPr>
        <w:pStyle w:val="ListParagraph"/>
        <w:numPr>
          <w:ilvl w:val="0"/>
          <w:numId w:val="31"/>
        </w:numPr>
        <w:spacing w:before="240"/>
        <w:rPr>
          <w:ins w:id="1780" w:author="Alan Hawse" w:date="2017-06-08T17:03:00Z"/>
        </w:rPr>
        <w:pPrChange w:id="1781" w:author="Greg Landry" w:date="2017-06-12T08:54:00Z">
          <w:pPr>
            <w:pStyle w:val="ListParagraph"/>
            <w:numPr>
              <w:numId w:val="30"/>
            </w:numPr>
            <w:ind w:hanging="360"/>
          </w:pPr>
        </w:pPrChange>
      </w:pPr>
      <w:ins w:id="1782" w:author="Alan Hawse" w:date="2017-06-08T17:07:00Z">
        <w:r>
          <w:t>Then you can load the security section of the DCT into RAM</w:t>
        </w:r>
        <w:del w:id="1783" w:author="Greg Landry" w:date="2017-06-09T13:40:00Z">
          <w:r w:rsidDel="00AD0A9D">
            <w:delText>,</w:delText>
          </w:r>
        </w:del>
        <w:r>
          <w:t xml:space="preserve"> </w:t>
        </w:r>
        <w:del w:id="1784" w:author="Greg Landry" w:date="2017-06-09T13:40:00Z">
          <w:r w:rsidDel="00AD0A9D">
            <w:delText>then</w:delText>
          </w:r>
        </w:del>
      </w:ins>
      <w:ins w:id="1785" w:author="Greg Landry" w:date="2017-06-09T13:40:00Z">
        <w:r w:rsidR="00AD0A9D">
          <w:t>and</w:t>
        </w:r>
      </w:ins>
      <w:ins w:id="1786" w:author="Alan Hawse" w:date="2017-06-08T17:07:00Z">
        <w:r>
          <w:t xml:space="preserve"> use it to initialize </w:t>
        </w:r>
      </w:ins>
      <w:ins w:id="1787" w:author="Greg Landry" w:date="2017-06-09T13:40:00Z">
        <w:r w:rsidR="00AD0A9D">
          <w:t xml:space="preserve">the </w:t>
        </w:r>
      </w:ins>
      <w:ins w:id="1788" w:author="Alan Hawse" w:date="2017-06-08T17:11:00Z">
        <w:r w:rsidR="00F77067">
          <w:t>root certificate for the TLS connection.</w:t>
        </w:r>
      </w:ins>
    </w:p>
    <w:p w14:paraId="44754937" w14:textId="03954C1A" w:rsidR="001159FE" w:rsidDel="00D70300" w:rsidRDefault="001159FE" w:rsidP="001159FE">
      <w:pPr>
        <w:rPr>
          <w:ins w:id="1789" w:author="Alan Hawse" w:date="2017-06-08T17:06:00Z"/>
          <w:del w:id="1790" w:author="Greg Landry" w:date="2017-06-09T11:10:00Z"/>
        </w:rPr>
      </w:pPr>
    </w:p>
    <w:p w14:paraId="011527CD" w14:textId="4F45D125" w:rsidR="001159FE" w:rsidRPr="001159FE" w:rsidRDefault="001159FE">
      <w:pPr>
        <w:pStyle w:val="CCode"/>
        <w:spacing w:after="0"/>
        <w:rPr>
          <w:ins w:id="1791" w:author="Alan Hawse" w:date="2017-06-08T17:05:00Z"/>
        </w:rPr>
        <w:pPrChange w:id="1792" w:author="Greg Landry" w:date="2017-06-09T11:09:00Z">
          <w:pPr/>
        </w:pPrChange>
      </w:pPr>
      <w:ins w:id="1793" w:author="Alan Hawse" w:date="2017-06-08T17:06:00Z">
        <w:r>
          <w:t>p</w:t>
        </w:r>
      </w:ins>
      <w:ins w:id="1794" w:author="Alan Hawse" w:date="2017-06-08T17:05:00Z">
        <w:r w:rsidRPr="001159FE">
          <w:t>latform_dct_security_t</w:t>
        </w:r>
        <w:r w:rsidRPr="001159FE">
          <w:rPr>
            <w:rFonts w:eastAsiaTheme="majorEastAsia"/>
          </w:rPr>
          <w:t xml:space="preserve"> *dct_security;</w:t>
        </w:r>
      </w:ins>
    </w:p>
    <w:p w14:paraId="23A4A231" w14:textId="77777777" w:rsidR="001159FE" w:rsidRPr="001159FE" w:rsidRDefault="001159FE">
      <w:pPr>
        <w:pStyle w:val="CCode"/>
        <w:spacing w:after="0"/>
        <w:rPr>
          <w:ins w:id="1795" w:author="Alan Hawse" w:date="2017-06-08T17:05:00Z"/>
        </w:rPr>
        <w:pPrChange w:id="1796" w:author="Greg Landry" w:date="2017-06-09T11:09:00Z">
          <w:pPr/>
        </w:pPrChange>
      </w:pPr>
    </w:p>
    <w:p w14:paraId="7DEEE68C" w14:textId="4331A7D5" w:rsidR="001159FE" w:rsidRPr="001159FE" w:rsidRDefault="001159FE">
      <w:pPr>
        <w:pStyle w:val="CCode"/>
        <w:spacing w:after="0"/>
        <w:rPr>
          <w:ins w:id="1797" w:author="Alan Hawse" w:date="2017-06-08T17:05:00Z"/>
        </w:rPr>
        <w:pPrChange w:id="1798" w:author="Greg Landry" w:date="2017-06-09T11:09:00Z">
          <w:pPr/>
        </w:pPrChange>
      </w:pPr>
      <w:ins w:id="1799" w:author="Alan Hawse" w:date="2017-06-08T17:05:00Z">
        <w:r w:rsidRPr="001159FE">
          <w:rPr>
            <w:rFonts w:eastAsiaTheme="majorEastAsia"/>
          </w:rPr>
          <w:t xml:space="preserve">WPRINT_APP_INFO(( </w:t>
        </w:r>
        <w:r w:rsidRPr="001159FE">
          <w:t>"Read the certificate Key from DCT\n"</w:t>
        </w:r>
        <w:r w:rsidRPr="001159FE">
          <w:rPr>
            <w:rFonts w:eastAsiaTheme="majorEastAsia"/>
          </w:rPr>
          <w:t xml:space="preserve"> ));</w:t>
        </w:r>
      </w:ins>
    </w:p>
    <w:p w14:paraId="510F8FC4" w14:textId="4EF84693" w:rsidR="001159FE" w:rsidRPr="001159FE" w:rsidRDefault="001159FE">
      <w:pPr>
        <w:pStyle w:val="CCode"/>
        <w:spacing w:after="0"/>
        <w:rPr>
          <w:ins w:id="1800" w:author="Alan Hawse" w:date="2017-06-08T17:05:00Z"/>
        </w:rPr>
        <w:pPrChange w:id="1801" w:author="Greg Landry" w:date="2017-06-09T11:09:00Z">
          <w:pPr/>
        </w:pPrChange>
      </w:pPr>
      <w:ins w:id="1802" w:author="Alan Hawse" w:date="2017-06-08T17:05:00Z">
        <w:r w:rsidRPr="001159FE">
          <w:t xml:space="preserve">result = wiced_dct_read_lock( (void**) &amp;dct_security, </w:t>
        </w:r>
        <w:r w:rsidRPr="001159FE">
          <w:rPr>
            <w:rFonts w:eastAsiaTheme="majorEastAsia"/>
          </w:rPr>
          <w:t>WICED_FALSE</w:t>
        </w:r>
        <w:r w:rsidRPr="001159FE">
          <w:t xml:space="preserve">, </w:t>
        </w:r>
        <w:r w:rsidRPr="001159FE">
          <w:rPr>
            <w:rFonts w:eastAsiaTheme="majorEastAsia"/>
          </w:rPr>
          <w:t>DCT_SECURITY_SECTION</w:t>
        </w:r>
        <w:r w:rsidRPr="001159FE">
          <w:t>, 0, sizeof( *dct_security ) );</w:t>
        </w:r>
      </w:ins>
    </w:p>
    <w:p w14:paraId="773FD5A6" w14:textId="77777777" w:rsidR="001159FE" w:rsidRDefault="001159FE">
      <w:pPr>
        <w:pStyle w:val="CCode"/>
        <w:spacing w:after="0"/>
        <w:rPr>
          <w:ins w:id="1803" w:author="Alan Hawse" w:date="2017-06-08T17:06:00Z"/>
        </w:rPr>
        <w:pPrChange w:id="1804" w:author="Greg Landry" w:date="2017-06-09T11:09:00Z">
          <w:pPr/>
        </w:pPrChange>
      </w:pPr>
    </w:p>
    <w:p w14:paraId="5D0B4105" w14:textId="1017AC76" w:rsidR="001159FE" w:rsidRPr="001159FE" w:rsidRDefault="001159FE">
      <w:pPr>
        <w:pStyle w:val="CCode"/>
        <w:spacing w:after="0"/>
        <w:rPr>
          <w:ins w:id="1805" w:author="Alan Hawse" w:date="2017-06-08T17:05:00Z"/>
        </w:rPr>
        <w:pPrChange w:id="1806" w:author="Greg Landry" w:date="2017-06-09T11:09:00Z">
          <w:pPr/>
        </w:pPrChange>
      </w:pPr>
      <w:ins w:id="1807" w:author="Alan Hawse" w:date="2017-06-08T17:05:00Z">
        <w:r w:rsidRPr="001159FE">
          <w:t xml:space="preserve">if ( result != </w:t>
        </w:r>
        <w:r w:rsidRPr="001159FE">
          <w:rPr>
            <w:rFonts w:eastAsiaTheme="majorEastAsia"/>
          </w:rPr>
          <w:t>WICED_SUCCESS</w:t>
        </w:r>
        <w:r w:rsidRPr="001159FE">
          <w:t xml:space="preserve"> )</w:t>
        </w:r>
      </w:ins>
    </w:p>
    <w:p w14:paraId="3EE24F85" w14:textId="77777777" w:rsidR="001159FE" w:rsidRDefault="001159FE">
      <w:pPr>
        <w:pStyle w:val="CCode"/>
        <w:spacing w:after="0"/>
        <w:rPr>
          <w:ins w:id="1808" w:author="Alan Hawse" w:date="2017-06-08T17:08:00Z"/>
        </w:rPr>
        <w:pPrChange w:id="1809" w:author="Greg Landry" w:date="2017-06-09T11:09:00Z">
          <w:pPr/>
        </w:pPrChange>
      </w:pPr>
      <w:ins w:id="1810" w:author="Alan Hawse" w:date="2017-06-08T17:06:00Z">
        <w:r>
          <w:lastRenderedPageBreak/>
          <w:t>{</w:t>
        </w:r>
      </w:ins>
    </w:p>
    <w:p w14:paraId="535711E5" w14:textId="3A356D9E" w:rsidR="001159FE" w:rsidRPr="001159FE" w:rsidRDefault="001159FE">
      <w:pPr>
        <w:pStyle w:val="CCode"/>
        <w:spacing w:after="0"/>
        <w:rPr>
          <w:ins w:id="1811" w:author="Alan Hawse" w:date="2017-06-08T17:05:00Z"/>
        </w:rPr>
        <w:pPrChange w:id="1812" w:author="Greg Landry" w:date="2017-06-09T11:09:00Z">
          <w:pPr/>
        </w:pPrChange>
      </w:pPr>
      <w:ins w:id="1813" w:author="Alan Hawse" w:date="2017-06-08T17:08:00Z">
        <w:r>
          <w:rPr>
            <w:rFonts w:eastAsiaTheme="majorEastAsia"/>
          </w:rPr>
          <w:t xml:space="preserve">     </w:t>
        </w:r>
      </w:ins>
      <w:ins w:id="1814" w:author="Alan Hawse" w:date="2017-06-08T17:05:00Z">
        <w:r w:rsidRPr="001159FE">
          <w:rPr>
            <w:rFonts w:eastAsiaTheme="majorEastAsia"/>
          </w:rPr>
          <w:t>WPRINT_APP_INFO((</w:t>
        </w:r>
        <w:r w:rsidRPr="001159FE">
          <w:t>"Unable to lock DCT to read certificate\n"</w:t>
        </w:r>
        <w:r w:rsidRPr="001159FE">
          <w:rPr>
            <w:rFonts w:eastAsiaTheme="majorEastAsia"/>
          </w:rPr>
          <w:t>));</w:t>
        </w:r>
      </w:ins>
    </w:p>
    <w:p w14:paraId="4E566897" w14:textId="3366A44F" w:rsidR="001159FE" w:rsidRPr="001159FE" w:rsidRDefault="001159FE">
      <w:pPr>
        <w:pStyle w:val="CCode"/>
        <w:spacing w:after="0"/>
        <w:rPr>
          <w:ins w:id="1815" w:author="Alan Hawse" w:date="2017-06-08T17:05:00Z"/>
        </w:rPr>
        <w:pPrChange w:id="1816" w:author="Greg Landry" w:date="2017-06-09T11:09:00Z">
          <w:pPr/>
        </w:pPrChange>
      </w:pPr>
      <w:ins w:id="1817" w:author="Alan Hawse" w:date="2017-06-08T17:05:00Z">
        <w:r>
          <w:rPr>
            <w:rFonts w:eastAsia="Calibri"/>
          </w:rPr>
          <w:t>     </w:t>
        </w:r>
        <w:r w:rsidRPr="001159FE">
          <w:t>return;</w:t>
        </w:r>
      </w:ins>
    </w:p>
    <w:p w14:paraId="63F73FFF" w14:textId="1AC1E0DF" w:rsidR="001159FE" w:rsidRPr="001159FE" w:rsidRDefault="001159FE">
      <w:pPr>
        <w:pStyle w:val="CCode"/>
        <w:spacing w:after="0"/>
        <w:rPr>
          <w:ins w:id="1818" w:author="Alan Hawse" w:date="2017-06-08T17:05:00Z"/>
        </w:rPr>
        <w:pPrChange w:id="1819" w:author="Greg Landry" w:date="2017-06-09T11:09:00Z">
          <w:pPr/>
        </w:pPrChange>
      </w:pPr>
      <w:ins w:id="1820" w:author="Alan Hawse" w:date="2017-06-08T17:05:00Z">
        <w:r>
          <w:rPr>
            <w:rFonts w:eastAsia="Calibri"/>
          </w:rPr>
          <w:t> </w:t>
        </w:r>
        <w:r w:rsidRPr="001159FE">
          <w:t>}</w:t>
        </w:r>
      </w:ins>
    </w:p>
    <w:p w14:paraId="1F5EFCFE" w14:textId="77777777" w:rsidR="001159FE" w:rsidRPr="001159FE" w:rsidRDefault="001159FE">
      <w:pPr>
        <w:pStyle w:val="CCode"/>
        <w:spacing w:after="0"/>
        <w:rPr>
          <w:ins w:id="1821" w:author="Alan Hawse" w:date="2017-06-08T17:05:00Z"/>
        </w:rPr>
        <w:pPrChange w:id="1822" w:author="Greg Landry" w:date="2017-06-09T11:09:00Z">
          <w:pPr/>
        </w:pPrChange>
      </w:pPr>
    </w:p>
    <w:p w14:paraId="1A1C7092" w14:textId="77777777" w:rsidR="001159FE" w:rsidRPr="001159FE" w:rsidRDefault="001159FE">
      <w:pPr>
        <w:pStyle w:val="CCode"/>
        <w:spacing w:after="0"/>
        <w:rPr>
          <w:ins w:id="1823" w:author="Alan Hawse" w:date="2017-06-08T17:05:00Z"/>
        </w:rPr>
        <w:pPrChange w:id="1824" w:author="Greg Landry" w:date="2017-06-09T11:09:00Z">
          <w:pPr/>
        </w:pPrChange>
      </w:pPr>
      <w:ins w:id="1825" w:author="Alan Hawse" w:date="2017-06-08T17:05:00Z">
        <w:del w:id="1826" w:author="Greg Landry" w:date="2017-06-09T11:09:00Z">
          <w:r w:rsidRPr="001159FE" w:rsidDel="00D70300">
            <w:rPr>
              <w:rFonts w:eastAsia="Calibri"/>
            </w:rPr>
            <w:delText xml:space="preserve">    </w:delText>
          </w:r>
        </w:del>
        <w:r w:rsidRPr="001159FE">
          <w:t>WPRINT_APP_INFO(("Certificate Length = %d\n",strlen(dct_security-&gt;</w:t>
        </w:r>
        <w:r w:rsidRPr="001159FE">
          <w:rPr>
            <w:rFonts w:eastAsiaTheme="majorEastAsia"/>
          </w:rPr>
          <w:t>certificate</w:t>
        </w:r>
        <w:r w:rsidRPr="001159FE">
          <w:t>)));</w:t>
        </w:r>
      </w:ins>
    </w:p>
    <w:p w14:paraId="501751C7" w14:textId="77777777" w:rsidR="001159FE" w:rsidRPr="001159FE" w:rsidRDefault="001159FE">
      <w:pPr>
        <w:pStyle w:val="CCode"/>
        <w:spacing w:after="0"/>
        <w:rPr>
          <w:ins w:id="1827" w:author="Alan Hawse" w:date="2017-06-08T17:05:00Z"/>
        </w:rPr>
        <w:pPrChange w:id="1828" w:author="Greg Landry" w:date="2017-06-09T11:09:00Z">
          <w:pPr/>
        </w:pPrChange>
      </w:pPr>
      <w:ins w:id="1829" w:author="Alan Hawse" w:date="2017-06-08T17:05:00Z">
        <w:del w:id="1830" w:author="Greg Landry" w:date="2017-06-09T11:09:00Z">
          <w:r w:rsidRPr="001159FE" w:rsidDel="00D70300">
            <w:rPr>
              <w:rFonts w:eastAsia="Calibri"/>
            </w:rPr>
            <w:delText xml:space="preserve">    </w:delText>
          </w:r>
        </w:del>
        <w:r w:rsidRPr="001159FE">
          <w:t>WPRINT_APP_INFO(("Certificate =%s",dct_security-&gt;</w:t>
        </w:r>
        <w:r w:rsidRPr="001159FE">
          <w:rPr>
            <w:rFonts w:eastAsiaTheme="majorEastAsia"/>
          </w:rPr>
          <w:t>certificate</w:t>
        </w:r>
        <w:r w:rsidRPr="001159FE">
          <w:t>));</w:t>
        </w:r>
      </w:ins>
    </w:p>
    <w:p w14:paraId="29A916BC" w14:textId="77777777" w:rsidR="001159FE" w:rsidRPr="001159FE" w:rsidRDefault="001159FE">
      <w:pPr>
        <w:pStyle w:val="CCode"/>
        <w:spacing w:after="0"/>
        <w:rPr>
          <w:ins w:id="1831" w:author="Alan Hawse" w:date="2017-06-08T17:05:00Z"/>
        </w:rPr>
        <w:pPrChange w:id="1832" w:author="Greg Landry" w:date="2017-06-09T11:09:00Z">
          <w:pPr/>
        </w:pPrChange>
      </w:pPr>
    </w:p>
    <w:p w14:paraId="56DA0329" w14:textId="77777777" w:rsidR="001159FE" w:rsidRPr="001159FE" w:rsidRDefault="001159FE">
      <w:pPr>
        <w:pStyle w:val="CCode"/>
        <w:spacing w:after="0"/>
        <w:rPr>
          <w:ins w:id="1833" w:author="Alan Hawse" w:date="2017-06-08T17:05:00Z"/>
        </w:rPr>
        <w:pPrChange w:id="1834" w:author="Greg Landry" w:date="2017-06-09T11:09:00Z">
          <w:pPr/>
        </w:pPrChange>
      </w:pPr>
      <w:ins w:id="1835" w:author="Alan Hawse" w:date="2017-06-08T17:05:00Z">
        <w:del w:id="1836" w:author="Greg Landry" w:date="2017-06-09T11:09:00Z">
          <w:r w:rsidRPr="001159FE" w:rsidDel="00D70300">
            <w:rPr>
              <w:rFonts w:eastAsia="Calibri"/>
            </w:rPr>
            <w:delText xml:space="preserve">    </w:delText>
          </w:r>
        </w:del>
        <w:r w:rsidRPr="001159FE">
          <w:t>result = wiced_tls_init_root_ca_certificates(dct_security-&gt;</w:t>
        </w:r>
        <w:r w:rsidRPr="001159FE">
          <w:rPr>
            <w:rFonts w:eastAsiaTheme="majorEastAsia"/>
          </w:rPr>
          <w:t>certificate</w:t>
        </w:r>
        <w:r w:rsidRPr="001159FE">
          <w:t>,strlen(dct_security-&gt;</w:t>
        </w:r>
        <w:r w:rsidRPr="001159FE">
          <w:rPr>
            <w:rFonts w:eastAsiaTheme="majorEastAsia"/>
          </w:rPr>
          <w:t>certificate</w:t>
        </w:r>
        <w:r w:rsidRPr="001159FE">
          <w:t>) );</w:t>
        </w:r>
      </w:ins>
    </w:p>
    <w:p w14:paraId="04B82612" w14:textId="77777777" w:rsidR="001159FE" w:rsidRPr="001159FE" w:rsidRDefault="001159FE">
      <w:pPr>
        <w:pStyle w:val="CCode"/>
        <w:spacing w:after="0"/>
        <w:rPr>
          <w:ins w:id="1837" w:author="Alan Hawse" w:date="2017-06-08T17:05:00Z"/>
        </w:rPr>
        <w:pPrChange w:id="1838" w:author="Greg Landry" w:date="2017-06-09T11:09:00Z">
          <w:pPr/>
        </w:pPrChange>
      </w:pPr>
      <w:ins w:id="1839" w:author="Alan Hawse" w:date="2017-06-08T17:05:00Z">
        <w:del w:id="1840" w:author="Greg Landry" w:date="2017-06-09T11:09:00Z">
          <w:r w:rsidRPr="001159FE" w:rsidDel="00D70300">
            <w:rPr>
              <w:rFonts w:eastAsia="Calibri"/>
            </w:rPr>
            <w:delText xml:space="preserve">    </w:delText>
          </w:r>
        </w:del>
        <w:r w:rsidRPr="001159FE">
          <w:t xml:space="preserve">if ( result != </w:t>
        </w:r>
        <w:r w:rsidRPr="001159FE">
          <w:rPr>
            <w:rFonts w:eastAsiaTheme="majorEastAsia"/>
          </w:rPr>
          <w:t>WICED_SUCCESS</w:t>
        </w:r>
        <w:r w:rsidRPr="001159FE">
          <w:t xml:space="preserve"> )</w:t>
        </w:r>
      </w:ins>
    </w:p>
    <w:p w14:paraId="279942C7" w14:textId="77777777" w:rsidR="001159FE" w:rsidRPr="001159FE" w:rsidRDefault="001159FE">
      <w:pPr>
        <w:pStyle w:val="CCode"/>
        <w:spacing w:after="0"/>
        <w:rPr>
          <w:ins w:id="1841" w:author="Alan Hawse" w:date="2017-06-08T17:05:00Z"/>
        </w:rPr>
        <w:pPrChange w:id="1842" w:author="Greg Landry" w:date="2017-06-09T11:09:00Z">
          <w:pPr/>
        </w:pPrChange>
      </w:pPr>
      <w:ins w:id="1843" w:author="Alan Hawse" w:date="2017-06-08T17:05:00Z">
        <w:del w:id="1844" w:author="Greg Landry" w:date="2017-06-09T11:09:00Z">
          <w:r w:rsidRPr="001159FE" w:rsidDel="00D70300">
            <w:rPr>
              <w:rFonts w:eastAsia="Calibri"/>
            </w:rPr>
            <w:delText xml:space="preserve">    </w:delText>
          </w:r>
        </w:del>
        <w:r w:rsidRPr="001159FE">
          <w:t>{</w:t>
        </w:r>
      </w:ins>
    </w:p>
    <w:p w14:paraId="3DA395A6" w14:textId="77777777" w:rsidR="001159FE" w:rsidRPr="001159FE" w:rsidRDefault="001159FE">
      <w:pPr>
        <w:pStyle w:val="CCode"/>
        <w:spacing w:after="0"/>
        <w:rPr>
          <w:ins w:id="1845" w:author="Alan Hawse" w:date="2017-06-08T17:05:00Z"/>
        </w:rPr>
        <w:pPrChange w:id="1846" w:author="Greg Landry" w:date="2017-06-09T11:09:00Z">
          <w:pPr/>
        </w:pPrChange>
      </w:pPr>
      <w:ins w:id="1847" w:author="Alan Hawse" w:date="2017-06-08T17:05:00Z">
        <w:r w:rsidRPr="001159FE">
          <w:rPr>
            <w:rFonts w:eastAsia="Calibri"/>
          </w:rPr>
          <w:t xml:space="preserve">    </w:t>
        </w:r>
        <w:del w:id="1848" w:author="Greg Landry" w:date="2017-06-09T11:10:00Z">
          <w:r w:rsidRPr="001159FE" w:rsidDel="00D70300">
            <w:rPr>
              <w:rFonts w:eastAsia="Calibri"/>
            </w:rPr>
            <w:delText xml:space="preserve">    </w:delText>
          </w:r>
        </w:del>
        <w:r w:rsidRPr="001159FE">
          <w:rPr>
            <w:rFonts w:eastAsiaTheme="majorEastAsia"/>
          </w:rPr>
          <w:t xml:space="preserve">WPRINT_APP_INFO( ( </w:t>
        </w:r>
        <w:r w:rsidRPr="001159FE">
          <w:t>"Error: Root CA certificate failed to initialize: %u\n"</w:t>
        </w:r>
        <w:r w:rsidRPr="001159FE">
          <w:rPr>
            <w:rFonts w:eastAsiaTheme="majorEastAsia"/>
          </w:rPr>
          <w:t>, result) );</w:t>
        </w:r>
      </w:ins>
    </w:p>
    <w:p w14:paraId="47B0D47A" w14:textId="77777777" w:rsidR="001159FE" w:rsidRPr="001159FE" w:rsidRDefault="001159FE">
      <w:pPr>
        <w:pStyle w:val="CCode"/>
        <w:spacing w:after="0"/>
        <w:rPr>
          <w:ins w:id="1849" w:author="Alan Hawse" w:date="2017-06-08T17:05:00Z"/>
        </w:rPr>
        <w:pPrChange w:id="1850" w:author="Greg Landry" w:date="2017-06-09T11:09:00Z">
          <w:pPr/>
        </w:pPrChange>
      </w:pPr>
      <w:ins w:id="1851" w:author="Alan Hawse" w:date="2017-06-08T17:05:00Z">
        <w:r w:rsidRPr="001159FE">
          <w:rPr>
            <w:rFonts w:eastAsia="Calibri"/>
          </w:rPr>
          <w:t xml:space="preserve">    </w:t>
        </w:r>
        <w:del w:id="1852" w:author="Greg Landry" w:date="2017-06-09T11:10:00Z">
          <w:r w:rsidRPr="001159FE" w:rsidDel="00D70300">
            <w:rPr>
              <w:rFonts w:eastAsia="Calibri"/>
            </w:rPr>
            <w:delText xml:space="preserve">    </w:delText>
          </w:r>
        </w:del>
        <w:r w:rsidRPr="001159FE">
          <w:t>return;</w:t>
        </w:r>
      </w:ins>
    </w:p>
    <w:p w14:paraId="65D4179F" w14:textId="72A8F35C" w:rsidR="001159FE" w:rsidDel="009C2EFA" w:rsidRDefault="001159FE">
      <w:pPr>
        <w:pStyle w:val="CCode"/>
        <w:rPr>
          <w:del w:id="1853" w:author="Greg Landry" w:date="2017-06-12T08:54:00Z"/>
        </w:rPr>
        <w:pPrChange w:id="1854" w:author="Greg Landry" w:date="2017-06-12T08:54:00Z">
          <w:pPr>
            <w:jc w:val="center"/>
          </w:pPr>
        </w:pPrChange>
      </w:pPr>
      <w:ins w:id="1855" w:author="Alan Hawse" w:date="2017-06-08T17:05:00Z">
        <w:del w:id="1856" w:author="Greg Landry" w:date="2017-06-09T11:09:00Z">
          <w:r w:rsidRPr="001159FE" w:rsidDel="00D70300">
            <w:rPr>
              <w:rFonts w:eastAsia="Calibri"/>
            </w:rPr>
            <w:delText xml:space="preserve">    </w:delText>
          </w:r>
        </w:del>
        <w:r w:rsidRPr="001159FE">
          <w:t>}</w:t>
        </w:r>
      </w:ins>
    </w:p>
    <w:p w14:paraId="568D011D" w14:textId="77777777" w:rsidR="009C2EFA" w:rsidRPr="001159FE" w:rsidRDefault="009C2EFA">
      <w:pPr>
        <w:pStyle w:val="CCode"/>
        <w:rPr>
          <w:ins w:id="1857" w:author="Greg Landry [2]" w:date="2017-07-17T16:33:00Z"/>
        </w:rPr>
        <w:pPrChange w:id="1858" w:author="Alan Hawse" w:date="2017-06-08T17:06:00Z">
          <w:pPr/>
        </w:pPrChange>
      </w:pPr>
    </w:p>
    <w:p w14:paraId="32D595FB" w14:textId="77777777" w:rsidR="00195536" w:rsidRDefault="00195536">
      <w:pPr>
        <w:pStyle w:val="CCode"/>
        <w:rPr>
          <w:ins w:id="1859" w:author="Alan Hawse" w:date="2017-06-08T16:42:00Z"/>
        </w:rPr>
        <w:pPrChange w:id="1860" w:author="Greg Landry" w:date="2017-06-12T08:54:00Z">
          <w:pPr>
            <w:jc w:val="center"/>
          </w:pPr>
        </w:pPrChange>
      </w:pPr>
    </w:p>
    <w:p w14:paraId="3BFE2AF1" w14:textId="7D986EE4" w:rsidR="000A2E0F" w:rsidRDefault="00246424">
      <w:pPr>
        <w:pStyle w:val="Heading5"/>
        <w:rPr>
          <w:ins w:id="1861" w:author="Alan Hawse" w:date="2017-06-09T13:28:00Z"/>
          <w:u w:val="single"/>
        </w:rPr>
        <w:pPrChange w:id="1862" w:author="Alan Hawse" w:date="2017-06-09T13:28:00Z">
          <w:pPr/>
        </w:pPrChange>
      </w:pPr>
      <w:ins w:id="1863" w:author="Greg Landry" w:date="2017-06-09T11:14:00Z">
        <w:r>
          <w:t xml:space="preserve">Method 2: </w:t>
        </w:r>
      </w:ins>
      <w:ins w:id="1864" w:author="Alan Hawse" w:date="2017-06-08T16:42:00Z">
        <w:r w:rsidR="00825E6E">
          <w:t>Storing and using certificates in the Resources filesystem</w:t>
        </w:r>
      </w:ins>
    </w:p>
    <w:p w14:paraId="0CD7DA06" w14:textId="64B8AB0A" w:rsidR="00DE6F6A" w:rsidRDefault="00DE6F6A">
      <w:pPr>
        <w:rPr>
          <w:ins w:id="1865" w:author="Alan Hawse" w:date="2017-06-09T13:30:00Z"/>
        </w:rPr>
      </w:pPr>
      <w:ins w:id="1866" w:author="Alan Hawse" w:date="2017-06-09T13:29:00Z">
        <w:r>
          <w:t xml:space="preserve">WICED </w:t>
        </w:r>
      </w:ins>
      <w:ins w:id="1867" w:author="Alan Hawse" w:date="2017-06-09T13:30:00Z">
        <w:r>
          <w:t>can</w:t>
        </w:r>
      </w:ins>
      <w:ins w:id="1868" w:author="Alan Hawse" w:date="2017-06-09T13:29:00Z">
        <w:r>
          <w:t xml:space="preserve"> load files into a flash filesystem that </w:t>
        </w:r>
        <w:del w:id="1869" w:author="Greg Landry" w:date="2017-06-09T13:41:00Z">
          <w:r w:rsidDel="00681B7A">
            <w:delText xml:space="preserve">will </w:delText>
          </w:r>
        </w:del>
        <w:r>
          <w:t>reside</w:t>
        </w:r>
      </w:ins>
      <w:ins w:id="1870" w:author="Greg Landry" w:date="2017-06-09T13:41:00Z">
        <w:r w:rsidR="00681B7A">
          <w:t>s</w:t>
        </w:r>
      </w:ins>
      <w:ins w:id="1871" w:author="Alan Hawse" w:date="2017-06-09T13:29:00Z">
        <w:r>
          <w:t xml:space="preserve"> after the DCT.  You can then access those files from your firmware.</w:t>
        </w:r>
      </w:ins>
      <w:ins w:id="1872" w:author="Alan Hawse" w:date="2017-06-09T13:30:00Z">
        <w:r>
          <w:t xml:space="preserve">  You can store</w:t>
        </w:r>
      </w:ins>
      <w:ins w:id="1873" w:author="Alan Hawse" w:date="2017-06-09T13:31:00Z">
        <w:r>
          <w:t xml:space="preserve"> and use</w:t>
        </w:r>
      </w:ins>
      <w:ins w:id="1874" w:author="Alan Hawse" w:date="2017-06-09T13:30:00Z">
        <w:r>
          <w:t xml:space="preserve"> certificates in that filesystem by</w:t>
        </w:r>
      </w:ins>
      <w:ins w:id="1875" w:author="Greg Landry" w:date="2017-06-09T13:42:00Z">
        <w:r w:rsidR="00681B7A">
          <w:t xml:space="preserve"> doing the following</w:t>
        </w:r>
      </w:ins>
      <w:ins w:id="1876" w:author="Alan Hawse" w:date="2017-06-09T13:31:00Z">
        <w:r>
          <w:t>:</w:t>
        </w:r>
      </w:ins>
    </w:p>
    <w:p w14:paraId="36D2B786" w14:textId="5452FD7D" w:rsidR="00DE6F6A" w:rsidRDefault="00DE6F6A">
      <w:pPr>
        <w:pStyle w:val="ListParagraph"/>
        <w:numPr>
          <w:ilvl w:val="0"/>
          <w:numId w:val="37"/>
        </w:numPr>
        <w:rPr>
          <w:ins w:id="1877" w:author="Alan Hawse" w:date="2017-06-09T13:30:00Z"/>
        </w:rPr>
        <w:pPrChange w:id="1878" w:author="Alan Hawse" w:date="2017-06-09T13:30:00Z">
          <w:pPr/>
        </w:pPrChange>
      </w:pPr>
      <w:ins w:id="1879" w:author="Alan Hawse" w:date="2017-06-09T13:30:00Z">
        <w:del w:id="1880" w:author="Greg Landry" w:date="2017-06-09T13:48:00Z">
          <w:r w:rsidDel="0085303C">
            <w:delText>Add</w:delText>
          </w:r>
        </w:del>
        <w:del w:id="1881" w:author="Greg Landry" w:date="2017-06-09T13:41:00Z">
          <w:r w:rsidDel="00681B7A">
            <w:delText>ing</w:delText>
          </w:r>
        </w:del>
      </w:ins>
      <w:ins w:id="1882" w:author="Greg Landry" w:date="2017-06-09T13:48:00Z">
        <w:r w:rsidR="0085303C">
          <w:t>Store</w:t>
        </w:r>
      </w:ins>
      <w:ins w:id="1883" w:author="Alan Hawse" w:date="2017-06-09T13:30:00Z">
        <w:r>
          <w:t xml:space="preserve"> the file to the resources directory</w:t>
        </w:r>
      </w:ins>
      <w:ins w:id="1884" w:author="Greg Landry" w:date="2017-06-09T13:48:00Z">
        <w:r w:rsidR="0085303C">
          <w:t xml:space="preserve"> </w:t>
        </w:r>
        <w:r w:rsidR="0085303C" w:rsidRPr="00667172">
          <w:rPr>
            <w:i/>
          </w:rPr>
          <w:t>resources/apps/yourapp/</w:t>
        </w:r>
      </w:ins>
      <w:ins w:id="1885" w:author="Greg Landry" w:date="2017-06-09T13:46:00Z">
        <w:r w:rsidR="00681B7A">
          <w:t>.</w:t>
        </w:r>
      </w:ins>
    </w:p>
    <w:p w14:paraId="118EBA82" w14:textId="7952C1A5" w:rsidR="00DE6F6A" w:rsidRDefault="00667172">
      <w:pPr>
        <w:pStyle w:val="ListParagraph"/>
        <w:numPr>
          <w:ilvl w:val="0"/>
          <w:numId w:val="37"/>
        </w:numPr>
        <w:rPr>
          <w:ins w:id="1886" w:author="Greg Landry" w:date="2017-06-09T13:42:00Z"/>
        </w:rPr>
        <w:pPrChange w:id="1887" w:author="Alan Hawse" w:date="2017-06-09T13:30:00Z">
          <w:pPr/>
        </w:pPrChange>
      </w:pPr>
      <w:ins w:id="1888" w:author="Greg Landry" w:date="2017-06-09T13:53:00Z">
        <w:r>
          <w:t xml:space="preserve">Again, assuming an app name of </w:t>
        </w:r>
      </w:ins>
      <w:ins w:id="1889" w:author="Greg Landry" w:date="2017-06-09T13:54:00Z">
        <w:r w:rsidRPr="00667172">
          <w:rPr>
            <w:i/>
            <w:rPrChange w:id="1890" w:author="Greg Landry" w:date="2017-06-09T13:54:00Z">
              <w:rPr/>
            </w:rPrChange>
          </w:rPr>
          <w:t>httpbin_org</w:t>
        </w:r>
        <w:r>
          <w:t xml:space="preserve"> and certificate file name of </w:t>
        </w:r>
        <w:r w:rsidRPr="00667172">
          <w:rPr>
            <w:i/>
            <w:rPrChange w:id="1891" w:author="Greg Landry" w:date="2017-06-09T13:54:00Z">
              <w:rPr/>
            </w:rPrChange>
          </w:rPr>
          <w:t>ca.pem</w:t>
        </w:r>
        <w:r>
          <w:t>, a</w:t>
        </w:r>
      </w:ins>
      <w:ins w:id="1892" w:author="Alan Hawse" w:date="2017-06-09T13:30:00Z">
        <w:del w:id="1893" w:author="Greg Landry" w:date="2017-06-09T13:54:00Z">
          <w:r w:rsidR="00DE6F6A" w:rsidDel="00667172">
            <w:delText>A</w:delText>
          </w:r>
        </w:del>
        <w:r w:rsidR="00DE6F6A">
          <w:t>dd</w:t>
        </w:r>
        <w:del w:id="1894" w:author="Greg Landry" w:date="2017-06-09T13:41:00Z">
          <w:r w:rsidR="00DE6F6A" w:rsidDel="00681B7A">
            <w:delText>ing</w:delText>
          </w:r>
        </w:del>
        <w:r w:rsidR="00DE6F6A">
          <w:t xml:space="preserve"> the</w:t>
        </w:r>
      </w:ins>
      <w:ins w:id="1895" w:author="Greg Landry" w:date="2017-06-09T13:42:00Z">
        <w:r w:rsidR="00681B7A">
          <w:t xml:space="preserve"> path to the </w:t>
        </w:r>
      </w:ins>
      <w:ins w:id="1896" w:author="Greg Landry" w:date="2017-06-09T13:54:00Z">
        <w:r>
          <w:t>certificate</w:t>
        </w:r>
      </w:ins>
      <w:ins w:id="1897" w:author="Greg Landry" w:date="2017-06-09T13:42:00Z">
        <w:r w:rsidR="00681B7A">
          <w:t xml:space="preserve"> as a</w:t>
        </w:r>
      </w:ins>
      <w:ins w:id="1898" w:author="Alan Hawse" w:date="2017-06-09T13:30:00Z">
        <w:r w:rsidR="00DE6F6A">
          <w:t xml:space="preserve"> RESOURCES tag </w:t>
        </w:r>
        <w:del w:id="1899" w:author="Greg Landry" w:date="2017-06-09T13:42:00Z">
          <w:r w:rsidR="00DE6F6A" w:rsidDel="00681B7A">
            <w:delText>to</w:delText>
          </w:r>
        </w:del>
      </w:ins>
      <w:ins w:id="1900" w:author="Greg Landry" w:date="2017-06-09T13:42:00Z">
        <w:r w:rsidR="00681B7A">
          <w:t>in</w:t>
        </w:r>
      </w:ins>
      <w:ins w:id="1901" w:author="Alan Hawse" w:date="2017-06-09T13:30:00Z">
        <w:r w:rsidR="00DE6F6A">
          <w:t xml:space="preserve"> your </w:t>
        </w:r>
      </w:ins>
      <w:ins w:id="1902" w:author="Greg Landry" w:date="2017-06-09T13:46:00Z">
        <w:r w:rsidR="00681B7A">
          <w:t>M</w:t>
        </w:r>
      </w:ins>
      <w:ins w:id="1903" w:author="Alan Hawse" w:date="2017-06-09T13:30:00Z">
        <w:del w:id="1904" w:author="Greg Landry" w:date="2017-06-09T13:46:00Z">
          <w:r w:rsidR="00DE6F6A" w:rsidDel="00681B7A">
            <w:delText>M</w:delText>
          </w:r>
        </w:del>
        <w:r w:rsidR="00DE6F6A">
          <w:t>akefile</w:t>
        </w:r>
      </w:ins>
      <w:ins w:id="1905" w:author="Greg Landry" w:date="2017-06-09T13:43:00Z">
        <w:r w:rsidR="00681B7A">
          <w:t>. For example:</w:t>
        </w:r>
      </w:ins>
    </w:p>
    <w:p w14:paraId="7F0C52C3" w14:textId="77777777" w:rsidR="00681B7A" w:rsidRPr="00A37FB4" w:rsidDel="00A37FB4" w:rsidRDefault="00681B7A">
      <w:pPr>
        <w:pStyle w:val="CCode"/>
        <w:spacing w:after="0"/>
        <w:ind w:left="1440"/>
        <w:rPr>
          <w:del w:id="1906" w:author="Greg Landry" w:date="2017-06-12T12:42:00Z"/>
          <w:rPrChange w:id="1907" w:author="Greg Landry" w:date="2017-06-12T12:42:00Z">
            <w:rPr>
              <w:del w:id="1908" w:author="Greg Landry" w:date="2017-06-12T12:42:00Z"/>
              <w:rFonts w:ascii="Monaco" w:hAnsi="Monaco" w:cs="Times New Roman"/>
              <w:sz w:val="17"/>
              <w:szCs w:val="17"/>
            </w:rPr>
          </w:rPrChange>
        </w:rPr>
        <w:pPrChange w:id="1909" w:author="Greg Landry" w:date="2017-06-12T12:42:00Z">
          <w:pPr/>
        </w:pPrChange>
      </w:pPr>
      <w:moveToRangeStart w:id="1910" w:author="Greg Landry" w:date="2017-06-09T13:43:00Z" w:name="move484779110"/>
      <w:moveTo w:id="1911" w:author="Greg Landry" w:date="2017-06-09T13:43:00Z">
        <w:r w:rsidRPr="00A37FB4">
          <w:rPr>
            <w:rPrChange w:id="1912" w:author="Greg Landry" w:date="2017-06-12T12:42:00Z">
              <w:rPr>
                <w:rFonts w:ascii="Monaco" w:hAnsi="Monaco" w:cs="Times New Roman"/>
                <w:color w:val="608CDE"/>
                <w:sz w:val="17"/>
                <w:szCs w:val="17"/>
              </w:rPr>
            </w:rPrChange>
          </w:rPr>
          <w:t>$(NAME)_RESOURCES  := apps/httpbin_org/ca.pem</w:t>
        </w:r>
      </w:moveTo>
    </w:p>
    <w:moveToRangeEnd w:id="1910"/>
    <w:p w14:paraId="25AC47E6" w14:textId="5F3B57E0" w:rsidR="00681B7A" w:rsidRDefault="00681B7A">
      <w:pPr>
        <w:pStyle w:val="CCode"/>
        <w:spacing w:after="0"/>
        <w:ind w:left="1440"/>
        <w:rPr>
          <w:ins w:id="1913" w:author="Alan Hawse" w:date="2017-06-09T13:30:00Z"/>
        </w:rPr>
        <w:pPrChange w:id="1914" w:author="Greg Landry" w:date="2017-06-12T12:42:00Z">
          <w:pPr/>
        </w:pPrChange>
      </w:pPr>
    </w:p>
    <w:p w14:paraId="385BB138" w14:textId="77777777" w:rsidR="001B6FB2" w:rsidRDefault="001B6FB2">
      <w:pPr>
        <w:pStyle w:val="ListParagraph"/>
        <w:numPr>
          <w:ilvl w:val="0"/>
          <w:numId w:val="37"/>
        </w:numPr>
        <w:spacing w:before="240"/>
        <w:rPr>
          <w:ins w:id="1915" w:author="Greg Landry" w:date="2017-06-09T15:39:00Z"/>
        </w:rPr>
        <w:pPrChange w:id="1916" w:author="Greg Landry" w:date="2017-06-12T12:43:00Z">
          <w:pPr/>
        </w:pPrChange>
      </w:pPr>
      <w:ins w:id="1917" w:author="Greg Landry" w:date="2017-06-09T15:39:00Z">
        <w:r>
          <w:t>In the project’s .c file, add:</w:t>
        </w:r>
      </w:ins>
    </w:p>
    <w:p w14:paraId="0A574CCD" w14:textId="53F9045D" w:rsidR="001B6FB2" w:rsidRPr="00B20D53" w:rsidRDefault="001B6FB2">
      <w:pPr>
        <w:pStyle w:val="CCode"/>
        <w:spacing w:after="0"/>
        <w:ind w:left="1440"/>
        <w:rPr>
          <w:ins w:id="1918" w:author="Greg Landry" w:date="2017-06-09T15:39:00Z"/>
        </w:rPr>
        <w:pPrChange w:id="1919" w:author="Greg Landry" w:date="2017-06-12T12:43:00Z">
          <w:pPr/>
        </w:pPrChange>
      </w:pPr>
      <w:ins w:id="1920" w:author="Greg Landry" w:date="2017-06-09T15:39:00Z">
        <w:r w:rsidRPr="004656A1">
          <w:t>#include “resource</w:t>
        </w:r>
      </w:ins>
      <w:ins w:id="1921" w:author="Greg Landry" w:date="2017-06-09T15:40:00Z">
        <w:r w:rsidR="001F5644" w:rsidRPr="00A37FB4">
          <w:rPr>
            <w:rPrChange w:id="1922" w:author="Greg Landry" w:date="2017-06-12T12:43:00Z">
              <w:rPr>
                <w:i/>
              </w:rPr>
            </w:rPrChange>
          </w:rPr>
          <w:t>s</w:t>
        </w:r>
      </w:ins>
      <w:ins w:id="1923" w:author="Greg Landry" w:date="2017-06-09T15:39:00Z">
        <w:r w:rsidRPr="004656A1">
          <w:t>.h”</w:t>
        </w:r>
      </w:ins>
    </w:p>
    <w:p w14:paraId="16A9D971" w14:textId="2967B353" w:rsidR="00DE6F6A" w:rsidRDefault="00DE6F6A">
      <w:pPr>
        <w:pStyle w:val="ListParagraph"/>
        <w:numPr>
          <w:ilvl w:val="0"/>
          <w:numId w:val="37"/>
        </w:numPr>
        <w:spacing w:before="240"/>
        <w:rPr>
          <w:ins w:id="1924" w:author="Greg Landry" w:date="2017-06-09T13:56:00Z"/>
        </w:rPr>
        <w:pPrChange w:id="1925" w:author="Greg Landry" w:date="2017-06-12T12:43:00Z">
          <w:pPr/>
        </w:pPrChange>
      </w:pPr>
      <w:ins w:id="1926" w:author="Alan Hawse" w:date="2017-06-09T13:30:00Z">
        <w:r>
          <w:t>Load</w:t>
        </w:r>
        <w:del w:id="1927" w:author="Greg Landry" w:date="2017-06-09T13:41:00Z">
          <w:r w:rsidDel="00681B7A">
            <w:delText>ing</w:delText>
          </w:r>
        </w:del>
        <w:r>
          <w:t xml:space="preserve"> the file into </w:t>
        </w:r>
        <w:del w:id="1928" w:author="Greg Landry" w:date="2017-06-09T13:50:00Z">
          <w:r w:rsidDel="00054526">
            <w:delText xml:space="preserve">the </w:delText>
          </w:r>
        </w:del>
        <w:r>
          <w:t xml:space="preserve">RAM using </w:t>
        </w:r>
      </w:ins>
      <w:ins w:id="1929" w:author="Alan Hawse" w:date="2017-06-09T13:31:00Z">
        <w:r>
          <w:t>the API resource_get_readonly</w:t>
        </w:r>
      </w:ins>
      <w:ins w:id="1930" w:author="Greg Landry" w:date="2017-06-09T13:50:00Z">
        <w:r w:rsidR="00054526">
          <w:t>_buffer</w:t>
        </w:r>
      </w:ins>
      <w:ins w:id="1931" w:author="Greg Landry" w:date="2017-06-09T14:01:00Z">
        <w:r w:rsidR="005B3F82">
          <w:t>.</w:t>
        </w:r>
      </w:ins>
    </w:p>
    <w:p w14:paraId="24C2A9E6" w14:textId="79215058" w:rsidR="00013E85" w:rsidRDefault="00013E85">
      <w:pPr>
        <w:pStyle w:val="ListParagraph"/>
        <w:numPr>
          <w:ilvl w:val="1"/>
          <w:numId w:val="37"/>
        </w:numPr>
        <w:rPr>
          <w:ins w:id="1932" w:author="Greg Landry" w:date="2017-06-09T13:57:00Z"/>
        </w:rPr>
        <w:pPrChange w:id="1933" w:author="Greg Landry" w:date="2017-06-09T13:56:00Z">
          <w:pPr/>
        </w:pPrChange>
      </w:pPr>
      <w:ins w:id="1934" w:author="Greg Landry" w:date="2017-06-09T13:56:00Z">
        <w:r>
          <w:t xml:space="preserve">Note how paths are specified with “_DIR_” </w:t>
        </w:r>
      </w:ins>
      <w:ins w:id="1935" w:author="Greg Landry" w:date="2017-06-09T13:59:00Z">
        <w:r w:rsidR="00113918">
          <w:t>instead of</w:t>
        </w:r>
      </w:ins>
      <w:ins w:id="1936" w:author="Greg Landry" w:date="2017-06-09T13:56:00Z">
        <w:r>
          <w:t xml:space="preserve"> “/”.</w:t>
        </w:r>
      </w:ins>
    </w:p>
    <w:p w14:paraId="59CB38BC" w14:textId="15ADD5CE" w:rsidR="00113918" w:rsidRDefault="00113918">
      <w:pPr>
        <w:pStyle w:val="ListParagraph"/>
        <w:numPr>
          <w:ilvl w:val="1"/>
          <w:numId w:val="37"/>
        </w:numPr>
        <w:rPr>
          <w:ins w:id="1937" w:author="Alan Hawse" w:date="2017-06-09T13:31:00Z"/>
        </w:rPr>
        <w:pPrChange w:id="1938" w:author="Greg Landry" w:date="2017-06-09T13:56:00Z">
          <w:pPr/>
        </w:pPrChange>
      </w:pPr>
      <w:ins w:id="1939" w:author="Greg Landry" w:date="2017-06-09T13:57:00Z">
        <w:r>
          <w:t xml:space="preserve">Note how </w:t>
        </w:r>
      </w:ins>
      <w:ins w:id="1940" w:author="Greg Landry" w:date="2017-06-09T13:58:00Z">
        <w:r>
          <w:t xml:space="preserve">the file extension </w:t>
        </w:r>
      </w:ins>
      <w:ins w:id="1941" w:author="Greg Landry" w:date="2017-06-09T13:59:00Z">
        <w:r w:rsidR="00C25FF8">
          <w:t>is separated using</w:t>
        </w:r>
      </w:ins>
      <w:ins w:id="1942" w:author="Greg Landry" w:date="2017-06-09T13:58:00Z">
        <w:r>
          <w:t xml:space="preserve"> “_” </w:t>
        </w:r>
      </w:ins>
      <w:ins w:id="1943" w:author="Greg Landry" w:date="2017-06-09T13:59:00Z">
        <w:r>
          <w:t>instead of</w:t>
        </w:r>
      </w:ins>
      <w:ins w:id="1944" w:author="Greg Landry" w:date="2017-06-09T13:58:00Z">
        <w:r>
          <w:t xml:space="preserve"> </w:t>
        </w:r>
      </w:ins>
      <w:ins w:id="1945" w:author="Greg Landry" w:date="2017-06-09T13:57:00Z">
        <w:r>
          <w:t>“.”</w:t>
        </w:r>
      </w:ins>
    </w:p>
    <w:p w14:paraId="45A05925" w14:textId="216EAC7B" w:rsidR="00DE6F6A" w:rsidRDefault="00DE6F6A">
      <w:pPr>
        <w:pStyle w:val="ListParagraph"/>
        <w:numPr>
          <w:ilvl w:val="0"/>
          <w:numId w:val="37"/>
        </w:numPr>
        <w:rPr>
          <w:ins w:id="1946" w:author="Alan Hawse" w:date="2017-06-09T13:33:00Z"/>
        </w:rPr>
        <w:pPrChange w:id="1947" w:author="Alan Hawse" w:date="2017-06-09T13:30:00Z">
          <w:pPr/>
        </w:pPrChange>
      </w:pPr>
      <w:ins w:id="1948" w:author="Alan Hawse" w:date="2017-06-09T13:31:00Z">
        <w:r>
          <w:t>Initializ</w:t>
        </w:r>
      </w:ins>
      <w:ins w:id="1949" w:author="Greg Landry" w:date="2017-06-09T13:41:00Z">
        <w:r w:rsidR="00681B7A">
          <w:t>e</w:t>
        </w:r>
      </w:ins>
      <w:ins w:id="1950" w:author="Alan Hawse" w:date="2017-06-09T13:31:00Z">
        <w:del w:id="1951" w:author="Greg Landry" w:date="2017-06-09T13:41:00Z">
          <w:r w:rsidDel="00681B7A">
            <w:delText>ing</w:delText>
          </w:r>
        </w:del>
        <w:r>
          <w:t xml:space="preserve"> the certificate using </w:t>
        </w:r>
      </w:ins>
      <w:ins w:id="1952" w:author="Alan Hawse" w:date="2017-06-09T13:32:00Z">
        <w:r>
          <w:t xml:space="preserve">the API </w:t>
        </w:r>
        <w:r w:rsidRPr="00DE6F6A">
          <w:t>wiced_tls_init_root_ca_certificates</w:t>
        </w:r>
      </w:ins>
      <w:ins w:id="1953" w:author="Greg Landry" w:date="2017-06-09T14:01:00Z">
        <w:r w:rsidR="005B3F82">
          <w:t>.</w:t>
        </w:r>
      </w:ins>
    </w:p>
    <w:p w14:paraId="07D69BF3" w14:textId="532FA5AB" w:rsidR="00B07022" w:rsidDel="00681B7A" w:rsidRDefault="00681B7A">
      <w:pPr>
        <w:ind w:left="720"/>
        <w:rPr>
          <w:ins w:id="1954" w:author="Alan Hawse" w:date="2017-06-09T13:33:00Z"/>
          <w:del w:id="1955" w:author="Greg Landry" w:date="2017-06-09T13:43:00Z"/>
        </w:rPr>
        <w:pPrChange w:id="1956" w:author="Greg Landry" w:date="2017-06-09T13:43:00Z">
          <w:pPr/>
        </w:pPrChange>
      </w:pPr>
      <w:ins w:id="1957" w:author="Greg Landry" w:date="2017-06-09T13:43:00Z">
        <w:r>
          <w:t>For example:</w:t>
        </w:r>
      </w:ins>
    </w:p>
    <w:p w14:paraId="2665DAB4" w14:textId="2075EA79" w:rsidR="00B07022" w:rsidRPr="00DE6F6A" w:rsidDel="00681B7A" w:rsidRDefault="00B07022">
      <w:pPr>
        <w:ind w:left="720"/>
        <w:rPr>
          <w:ins w:id="1958" w:author="Alan Hawse" w:date="2017-06-09T13:28:00Z"/>
          <w:del w:id="1959" w:author="Greg Landry" w:date="2017-06-09T13:43:00Z"/>
          <w:sz w:val="24"/>
          <w:szCs w:val="24"/>
          <w:rPrChange w:id="1960" w:author="Alan Hawse" w:date="2017-06-09T13:28:00Z">
            <w:rPr>
              <w:ins w:id="1961" w:author="Alan Hawse" w:date="2017-06-09T13:28:00Z"/>
              <w:del w:id="1962" w:author="Greg Landry" w:date="2017-06-09T13:43:00Z"/>
              <w:rFonts w:ascii="Monaco" w:hAnsi="Monaco" w:cs="Times New Roman"/>
              <w:color w:val="608CDE"/>
              <w:sz w:val="17"/>
              <w:szCs w:val="17"/>
            </w:rPr>
          </w:rPrChange>
        </w:rPr>
        <w:pPrChange w:id="1963" w:author="Greg Landry" w:date="2017-06-09T13:43:00Z">
          <w:pPr/>
        </w:pPrChange>
      </w:pPr>
      <w:ins w:id="1964" w:author="Alan Hawse" w:date="2017-06-09T13:33:00Z">
        <w:del w:id="1965" w:author="Greg Landry" w:date="2017-06-09T13:43:00Z">
          <w:r w:rsidDel="00681B7A">
            <w:delText>Example makefile change:</w:delText>
          </w:r>
        </w:del>
      </w:ins>
    </w:p>
    <w:p w14:paraId="2C706E75" w14:textId="66B0EF1C" w:rsidR="00DE6F6A" w:rsidDel="00681B7A" w:rsidRDefault="00DE6F6A">
      <w:pPr>
        <w:ind w:left="720"/>
        <w:rPr>
          <w:ins w:id="1966" w:author="Alan Hawse" w:date="2017-06-09T13:25:00Z"/>
          <w:del w:id="1967" w:author="Greg Landry" w:date="2017-06-09T13:43:00Z"/>
          <w:rFonts w:ascii="Monaco" w:hAnsi="Monaco" w:cs="Times New Roman"/>
          <w:color w:val="608CDE"/>
          <w:sz w:val="17"/>
          <w:szCs w:val="17"/>
        </w:rPr>
        <w:pPrChange w:id="1968" w:author="Greg Landry" w:date="2017-06-09T13:43:00Z">
          <w:pPr/>
        </w:pPrChange>
      </w:pPr>
    </w:p>
    <w:p w14:paraId="2680F32F" w14:textId="56A028D7" w:rsidR="000A2E0F" w:rsidDel="00681B7A" w:rsidRDefault="000A2E0F">
      <w:pPr>
        <w:ind w:left="720"/>
        <w:rPr>
          <w:ins w:id="1969" w:author="Alan Hawse" w:date="2017-06-09T13:27:00Z"/>
          <w:del w:id="1970" w:author="Greg Landry" w:date="2017-06-09T13:43:00Z"/>
          <w:rFonts w:ascii="Monaco" w:hAnsi="Monaco" w:cs="Times New Roman"/>
          <w:sz w:val="17"/>
          <w:szCs w:val="17"/>
        </w:rPr>
        <w:pPrChange w:id="1971" w:author="Greg Landry" w:date="2017-06-09T13:43:00Z">
          <w:pPr/>
        </w:pPrChange>
      </w:pPr>
      <w:moveFromRangeStart w:id="1972" w:author="Greg Landry" w:date="2017-06-09T13:43:00Z" w:name="move484779110"/>
      <w:moveFrom w:id="1973" w:author="Greg Landry" w:date="2017-06-09T13:43:00Z">
        <w:ins w:id="1974" w:author="Alan Hawse" w:date="2017-06-09T13:25:00Z">
          <w:del w:id="1975" w:author="Greg Landry" w:date="2017-06-09T13:43:00Z">
            <w:r w:rsidRPr="000A2E0F" w:rsidDel="00681B7A">
              <w:rPr>
                <w:rFonts w:ascii="Monaco" w:hAnsi="Monaco" w:cs="Times New Roman"/>
                <w:color w:val="608CDE"/>
                <w:sz w:val="17"/>
                <w:szCs w:val="17"/>
              </w:rPr>
              <w:delText>$(NAME)_RESOURCES  :</w:delText>
            </w:r>
            <w:r w:rsidRPr="000A2E0F" w:rsidDel="00681B7A">
              <w:rPr>
                <w:rFonts w:ascii="Monaco" w:hAnsi="Monaco" w:cs="Times New Roman"/>
                <w:sz w:val="17"/>
                <w:szCs w:val="17"/>
              </w:rPr>
              <w:delText>= apps/httpbin_org/ca.pem</w:delText>
            </w:r>
          </w:del>
        </w:ins>
      </w:moveFrom>
    </w:p>
    <w:moveFromRangeEnd w:id="1972"/>
    <w:p w14:paraId="7C1045E1" w14:textId="306A72E5" w:rsidR="00DE6F6A" w:rsidDel="00681B7A" w:rsidRDefault="00DE6F6A">
      <w:pPr>
        <w:ind w:left="720"/>
        <w:rPr>
          <w:ins w:id="1976" w:author="Alan Hawse" w:date="2017-06-09T13:33:00Z"/>
          <w:del w:id="1977" w:author="Greg Landry" w:date="2017-06-09T13:43:00Z"/>
          <w:rFonts w:ascii="Monaco" w:hAnsi="Monaco" w:cs="Times New Roman"/>
          <w:sz w:val="17"/>
          <w:szCs w:val="17"/>
        </w:rPr>
        <w:pPrChange w:id="1978" w:author="Greg Landry" w:date="2017-06-09T13:43:00Z">
          <w:pPr/>
        </w:pPrChange>
      </w:pPr>
    </w:p>
    <w:p w14:paraId="045A0FBF" w14:textId="5B94B912" w:rsidR="00B07022" w:rsidRDefault="00B07022">
      <w:pPr>
        <w:ind w:left="720"/>
        <w:rPr>
          <w:ins w:id="1979" w:author="Alan Hawse" w:date="2017-06-09T13:27:00Z"/>
          <w:rFonts w:ascii="Monaco" w:hAnsi="Monaco" w:cs="Times New Roman"/>
          <w:sz w:val="17"/>
          <w:szCs w:val="17"/>
        </w:rPr>
        <w:pPrChange w:id="1980" w:author="Greg Landry" w:date="2017-06-09T13:43:00Z">
          <w:pPr/>
        </w:pPrChange>
      </w:pPr>
      <w:ins w:id="1981" w:author="Alan Hawse" w:date="2017-06-09T13:33:00Z">
        <w:del w:id="1982" w:author="Greg Landry" w:date="2017-06-09T13:43:00Z">
          <w:r w:rsidDel="00681B7A">
            <w:rPr>
              <w:rFonts w:ascii="Monaco" w:hAnsi="Monaco" w:cs="Times New Roman"/>
              <w:sz w:val="17"/>
              <w:szCs w:val="17"/>
            </w:rPr>
            <w:delText>Example code change:</w:delText>
          </w:r>
        </w:del>
      </w:ins>
    </w:p>
    <w:p w14:paraId="47FF14AF" w14:textId="77777777" w:rsidR="00DE6F6A" w:rsidRPr="00DE6F6A" w:rsidRDefault="00DE6F6A">
      <w:pPr>
        <w:pStyle w:val="CCode"/>
        <w:spacing w:after="0"/>
        <w:rPr>
          <w:ins w:id="1983" w:author="Alan Hawse" w:date="2017-06-09T13:27:00Z"/>
        </w:rPr>
        <w:pPrChange w:id="1984" w:author="Greg Landry" w:date="2017-06-09T13:43:00Z">
          <w:pPr/>
        </w:pPrChange>
      </w:pPr>
      <w:ins w:id="1985" w:author="Alan Hawse" w:date="2017-06-09T13:27:00Z">
        <w:r w:rsidRPr="00DE6F6A">
          <w:rPr>
            <w:rFonts w:eastAsiaTheme="majorEastAsia"/>
            <w:color w:val="000000"/>
          </w:rPr>
          <w:t xml:space="preserve">    </w:t>
        </w:r>
        <w:r w:rsidRPr="00DE6F6A">
          <w:t>/* Initialize the root CA certificate */</w:t>
        </w:r>
      </w:ins>
    </w:p>
    <w:p w14:paraId="1FC9655A" w14:textId="77777777" w:rsidR="00DE6F6A" w:rsidRPr="00DE6F6A" w:rsidRDefault="00DE6F6A">
      <w:pPr>
        <w:pStyle w:val="CCode"/>
        <w:spacing w:after="0"/>
        <w:rPr>
          <w:ins w:id="1986" w:author="Alan Hawse" w:date="2017-06-09T13:27:00Z"/>
        </w:rPr>
        <w:pPrChange w:id="1987" w:author="Greg Landry" w:date="2017-06-09T13:43:00Z">
          <w:pPr/>
        </w:pPrChange>
      </w:pPr>
      <w:ins w:id="1988" w:author="Alan Hawse" w:date="2017-06-09T13:27:00Z">
        <w:r w:rsidRPr="00DE6F6A">
          <w:rPr>
            <w:rFonts w:eastAsiaTheme="majorEastAsia"/>
          </w:rPr>
          <w:t xml:space="preserve">    </w:t>
        </w:r>
        <w:r w:rsidRPr="00DE6F6A">
          <w:t>uint32_t size_out;</w:t>
        </w:r>
      </w:ins>
    </w:p>
    <w:p w14:paraId="0C41F721" w14:textId="77777777" w:rsidR="00DE6F6A" w:rsidRPr="00DE6F6A" w:rsidDel="00681B7A" w:rsidRDefault="00DE6F6A">
      <w:pPr>
        <w:pStyle w:val="CCode"/>
        <w:spacing w:after="0"/>
        <w:rPr>
          <w:ins w:id="1989" w:author="Alan Hawse" w:date="2017-06-09T13:27:00Z"/>
          <w:del w:id="1990" w:author="Greg Landry" w:date="2017-06-09T13:43:00Z"/>
        </w:rPr>
        <w:pPrChange w:id="1991" w:author="Greg Landry" w:date="2017-06-09T13:43:00Z">
          <w:pPr/>
        </w:pPrChange>
      </w:pPr>
      <w:ins w:id="1992" w:author="Alan Hawse" w:date="2017-06-09T13:27:00Z">
        <w:r w:rsidRPr="00DE6F6A">
          <w:rPr>
            <w:rFonts w:eastAsiaTheme="majorEastAsia"/>
          </w:rPr>
          <w:t xml:space="preserve">    </w:t>
        </w:r>
        <w:r w:rsidRPr="00DE6F6A">
          <w:t>resource_get_readonly_buffer( &amp;resources_apps_DIR_httpbin_org_DIR_ca_pem, 0, 2048, &amp;size_out, (</w:t>
        </w:r>
        <w:r w:rsidRPr="00DE6F6A">
          <w:rPr>
            <w:color w:val="931A68"/>
          </w:rPr>
          <w:t>const</w:t>
        </w:r>
        <w:r w:rsidRPr="00DE6F6A">
          <w:t xml:space="preserve"> </w:t>
        </w:r>
        <w:r w:rsidRPr="00DE6F6A">
          <w:rPr>
            <w:color w:val="931A68"/>
          </w:rPr>
          <w:t>void</w:t>
        </w:r>
        <w:r w:rsidRPr="00DE6F6A">
          <w:t xml:space="preserve"> **) &amp;httpbin_root_ca_certificate );</w:t>
        </w:r>
      </w:ins>
    </w:p>
    <w:p w14:paraId="59B260C3" w14:textId="77777777" w:rsidR="00DE6F6A" w:rsidRPr="00DE6F6A" w:rsidRDefault="00DE6F6A">
      <w:pPr>
        <w:pStyle w:val="CCode"/>
        <w:spacing w:after="0"/>
        <w:rPr>
          <w:ins w:id="1993" w:author="Alan Hawse" w:date="2017-06-09T13:27:00Z"/>
        </w:rPr>
        <w:pPrChange w:id="1994" w:author="Greg Landry" w:date="2017-06-09T13:43:00Z">
          <w:pPr/>
        </w:pPrChange>
      </w:pPr>
    </w:p>
    <w:p w14:paraId="2B370663" w14:textId="77777777" w:rsidR="00DE6F6A" w:rsidRPr="00DE6F6A" w:rsidRDefault="00DE6F6A">
      <w:pPr>
        <w:pStyle w:val="CCode"/>
        <w:spacing w:after="0"/>
        <w:rPr>
          <w:ins w:id="1995" w:author="Alan Hawse" w:date="2017-06-09T13:27:00Z"/>
        </w:rPr>
        <w:pPrChange w:id="1996" w:author="Greg Landry" w:date="2017-06-09T13:43:00Z">
          <w:pPr/>
        </w:pPrChange>
      </w:pPr>
      <w:ins w:id="1997" w:author="Alan Hawse" w:date="2017-06-09T13:27:00Z">
        <w:r w:rsidRPr="007979DB">
          <w:rPr>
            <w:rPrChange w:id="1998" w:author="Greg Landry" w:date="2017-06-09T14:00:00Z">
              <w:rPr>
                <w:rFonts w:eastAsiaTheme="majorEastAsia"/>
              </w:rPr>
            </w:rPrChange>
          </w:rPr>
          <w:t xml:space="preserve">    </w:t>
        </w:r>
        <w:r w:rsidRPr="00DE6F6A">
          <w:t>result = wiced_tls_init_root_ca_certificates( httpbin_root_ca_certificate, size_out );</w:t>
        </w:r>
      </w:ins>
    </w:p>
    <w:p w14:paraId="78FCCCDE" w14:textId="77777777" w:rsidR="00DE6F6A" w:rsidRPr="00DE6F6A" w:rsidRDefault="00DE6F6A">
      <w:pPr>
        <w:pStyle w:val="CCode"/>
        <w:spacing w:after="0"/>
        <w:rPr>
          <w:ins w:id="1999" w:author="Alan Hawse" w:date="2017-06-09T13:27:00Z"/>
        </w:rPr>
        <w:pPrChange w:id="2000" w:author="Greg Landry" w:date="2017-06-09T13:43:00Z">
          <w:pPr/>
        </w:pPrChange>
      </w:pPr>
      <w:ins w:id="2001" w:author="Alan Hawse" w:date="2017-06-09T13:27:00Z">
        <w:r w:rsidRPr="007979DB">
          <w:rPr>
            <w:rPrChange w:id="2002" w:author="Greg Landry" w:date="2017-06-09T14:00:00Z">
              <w:rPr>
                <w:rFonts w:eastAsiaTheme="majorEastAsia"/>
              </w:rPr>
            </w:rPrChange>
          </w:rPr>
          <w:t>    if</w:t>
        </w:r>
        <w:r w:rsidRPr="00DE6F6A">
          <w:t xml:space="preserve"> ( result != WICED_SUCCESS )</w:t>
        </w:r>
      </w:ins>
    </w:p>
    <w:p w14:paraId="154C56BD" w14:textId="77777777" w:rsidR="00DE6F6A" w:rsidRPr="00DE6F6A" w:rsidRDefault="00DE6F6A">
      <w:pPr>
        <w:pStyle w:val="CCode"/>
        <w:spacing w:after="0"/>
        <w:rPr>
          <w:ins w:id="2003" w:author="Alan Hawse" w:date="2017-06-09T13:27:00Z"/>
        </w:rPr>
        <w:pPrChange w:id="2004" w:author="Greg Landry" w:date="2017-06-09T13:43:00Z">
          <w:pPr/>
        </w:pPrChange>
      </w:pPr>
      <w:ins w:id="2005" w:author="Alan Hawse" w:date="2017-06-09T13:27:00Z">
        <w:r w:rsidRPr="00DE6F6A">
          <w:rPr>
            <w:rFonts w:eastAsiaTheme="majorEastAsia"/>
          </w:rPr>
          <w:t xml:space="preserve">    </w:t>
        </w:r>
        <w:r w:rsidRPr="00DE6F6A">
          <w:t>{</w:t>
        </w:r>
      </w:ins>
    </w:p>
    <w:p w14:paraId="2CA84E54" w14:textId="77777777" w:rsidR="00DE6F6A" w:rsidRPr="007979DB" w:rsidRDefault="00DE6F6A">
      <w:pPr>
        <w:pStyle w:val="CCode"/>
        <w:spacing w:after="0"/>
        <w:rPr>
          <w:ins w:id="2006" w:author="Alan Hawse" w:date="2017-06-09T13:27:00Z"/>
          <w:rPrChange w:id="2007" w:author="Greg Landry" w:date="2017-06-09T14:00:00Z">
            <w:rPr>
              <w:ins w:id="2008" w:author="Alan Hawse" w:date="2017-06-09T13:27:00Z"/>
              <w:color w:val="3933FF"/>
            </w:rPr>
          </w:rPrChange>
        </w:rPr>
        <w:pPrChange w:id="2009" w:author="Greg Landry" w:date="2017-06-09T13:43:00Z">
          <w:pPr/>
        </w:pPrChange>
      </w:pPr>
      <w:ins w:id="2010" w:author="Alan Hawse" w:date="2017-06-09T13:27:00Z">
        <w:r w:rsidRPr="007979DB">
          <w:rPr>
            <w:rPrChange w:id="2011" w:author="Greg Landry" w:date="2017-06-09T14:00:00Z">
              <w:rPr>
                <w:rFonts w:eastAsiaTheme="majorEastAsia"/>
                <w:color w:val="000000"/>
              </w:rPr>
            </w:rPrChange>
          </w:rPr>
          <w:t>        WPRINT_APP_INFO( ( "Error: Root CA certificate failed to initialize: %u\n", result) );</w:t>
        </w:r>
      </w:ins>
    </w:p>
    <w:p w14:paraId="4FD1B2CC" w14:textId="77777777" w:rsidR="00DE6F6A" w:rsidRPr="00DE6F6A" w:rsidRDefault="00DE6F6A">
      <w:pPr>
        <w:pStyle w:val="CCode"/>
        <w:spacing w:after="0"/>
        <w:rPr>
          <w:ins w:id="2012" w:author="Alan Hawse" w:date="2017-06-09T13:27:00Z"/>
        </w:rPr>
        <w:pPrChange w:id="2013" w:author="Greg Landry" w:date="2017-06-09T13:43:00Z">
          <w:pPr/>
        </w:pPrChange>
      </w:pPr>
      <w:ins w:id="2014" w:author="Alan Hawse" w:date="2017-06-09T13:27:00Z">
        <w:r w:rsidRPr="007979DB">
          <w:rPr>
            <w:rPrChange w:id="2015" w:author="Greg Landry" w:date="2017-06-09T14:00:00Z">
              <w:rPr>
                <w:rFonts w:eastAsiaTheme="majorEastAsia"/>
              </w:rPr>
            </w:rPrChange>
          </w:rPr>
          <w:t>        return</w:t>
        </w:r>
        <w:r w:rsidRPr="00DE6F6A">
          <w:t>;</w:t>
        </w:r>
      </w:ins>
    </w:p>
    <w:p w14:paraId="3AC5247C" w14:textId="77777777" w:rsidR="00DE6F6A" w:rsidRPr="00DE6F6A" w:rsidDel="00681B7A" w:rsidRDefault="00DE6F6A">
      <w:pPr>
        <w:pStyle w:val="CCode"/>
        <w:rPr>
          <w:ins w:id="2016" w:author="Alan Hawse" w:date="2017-06-09T13:27:00Z"/>
          <w:del w:id="2017" w:author="Greg Landry" w:date="2017-06-09T13:45:00Z"/>
        </w:rPr>
        <w:pPrChange w:id="2018" w:author="Alan Hawse" w:date="2017-06-09T13:28:00Z">
          <w:pPr/>
        </w:pPrChange>
      </w:pPr>
      <w:ins w:id="2019" w:author="Alan Hawse" w:date="2017-06-09T13:27:00Z">
        <w:r w:rsidRPr="00DE6F6A">
          <w:rPr>
            <w:rFonts w:eastAsiaTheme="majorEastAsia"/>
          </w:rPr>
          <w:t xml:space="preserve">    </w:t>
        </w:r>
        <w:r w:rsidRPr="00DE6F6A">
          <w:t>}</w:t>
        </w:r>
      </w:ins>
    </w:p>
    <w:p w14:paraId="77B19B8C" w14:textId="77777777" w:rsidR="006C4A0D" w:rsidRPr="006C4A0D" w:rsidRDefault="006C4A0D">
      <w:pPr>
        <w:pStyle w:val="CCode"/>
        <w:rPr>
          <w:ins w:id="2020" w:author="Alan Hawse" w:date="2017-06-08T16:42:00Z"/>
        </w:rPr>
        <w:pPrChange w:id="2021" w:author="Greg Landry" w:date="2017-06-09T13:45:00Z">
          <w:pPr>
            <w:jc w:val="center"/>
          </w:pPr>
        </w:pPrChange>
      </w:pPr>
    </w:p>
    <w:p w14:paraId="312A4CF0" w14:textId="77777777" w:rsidR="009C2EFA" w:rsidRDefault="009C2EFA">
      <w:pPr>
        <w:rPr>
          <w:ins w:id="2022" w:author="Greg Landry [2]" w:date="2017-07-17T16:33:00Z"/>
          <w:rFonts w:asciiTheme="majorHAnsi" w:eastAsiaTheme="majorEastAsia" w:hAnsiTheme="majorHAnsi" w:cstheme="majorBidi"/>
          <w:color w:val="2E74B5" w:themeColor="accent1" w:themeShade="BF"/>
        </w:rPr>
      </w:pPr>
      <w:ins w:id="2023" w:author="Greg Landry [2]" w:date="2017-07-17T16:33:00Z">
        <w:r>
          <w:br w:type="page"/>
        </w:r>
      </w:ins>
    </w:p>
    <w:p w14:paraId="2E26793D" w14:textId="0A3F158C" w:rsidR="00825E6E" w:rsidRDefault="00246424">
      <w:pPr>
        <w:pStyle w:val="Heading5"/>
        <w:rPr>
          <w:ins w:id="2024" w:author="Alan Hawse" w:date="2017-06-08T16:42:00Z"/>
        </w:rPr>
        <w:pPrChange w:id="2025" w:author="Greg Landry" w:date="2017-06-09T11:24:00Z">
          <w:pPr>
            <w:jc w:val="center"/>
          </w:pPr>
        </w:pPrChange>
      </w:pPr>
      <w:ins w:id="2026" w:author="Greg Landry" w:date="2017-06-09T11:14:00Z">
        <w:r>
          <w:lastRenderedPageBreak/>
          <w:t xml:space="preserve">Method 3: </w:t>
        </w:r>
      </w:ins>
      <w:ins w:id="2027" w:author="Alan Hawse" w:date="2017-06-08T17:02:00Z">
        <w:r w:rsidR="00195536">
          <w:t>Storing and using certificates from “char arrays”</w:t>
        </w:r>
      </w:ins>
    </w:p>
    <w:p w14:paraId="65359C34" w14:textId="0658DD1E" w:rsidR="0043568A" w:rsidRDefault="0043568A">
      <w:pPr>
        <w:rPr>
          <w:ins w:id="2028" w:author="Alan Hawse" w:date="2017-06-09T13:19:00Z"/>
        </w:rPr>
      </w:pPr>
      <w:ins w:id="2029" w:author="Alan Hawse" w:date="2017-06-09T13:19:00Z">
        <w:r>
          <w:t xml:space="preserve">You can embed the certificate into a static const char array </w:t>
        </w:r>
      </w:ins>
      <w:ins w:id="2030" w:author="Greg Landry" w:date="2017-06-09T13:44:00Z">
        <w:r w:rsidR="00681B7A">
          <w:t xml:space="preserve">in the source code </w:t>
        </w:r>
      </w:ins>
      <w:ins w:id="2031" w:author="Alan Hawse" w:date="2017-06-09T13:19:00Z">
        <w:r>
          <w:t xml:space="preserve">by editing the PEM file to have </w:t>
        </w:r>
      </w:ins>
      <w:ins w:id="2032" w:author="Alan Hawse" w:date="2017-06-09T13:21:00Z">
        <w:r>
          <w:t xml:space="preserve">“\r\n” at the end of the lines.  </w:t>
        </w:r>
        <w:del w:id="2033" w:author="Greg Landry [2]" w:date="2017-08-29T10:53:00Z">
          <w:r w:rsidDel="00B13FE9">
            <w:delText>You</w:delText>
          </w:r>
        </w:del>
      </w:ins>
      <w:ins w:id="2034" w:author="Greg Landry [2]" w:date="2017-08-29T10:53:00Z">
        <w:r w:rsidR="00B13FE9">
          <w:t>The</w:t>
        </w:r>
      </w:ins>
      <w:ins w:id="2035" w:author="Alan Hawse" w:date="2017-06-09T13:21:00Z">
        <w:r>
          <w:t xml:space="preserve"> certificate will look like this</w:t>
        </w:r>
      </w:ins>
      <w:ins w:id="2036" w:author="Greg Landry" w:date="2017-06-09T13:44:00Z">
        <w:r w:rsidR="00681B7A">
          <w:t xml:space="preserve"> in the source file</w:t>
        </w:r>
      </w:ins>
      <w:ins w:id="2037" w:author="Alan Hawse" w:date="2017-06-09T13:21:00Z">
        <w:r>
          <w:t>:</w:t>
        </w:r>
      </w:ins>
    </w:p>
    <w:p w14:paraId="3CE17A30" w14:textId="77777777" w:rsidR="0043568A" w:rsidRPr="002670C9" w:rsidRDefault="0043568A">
      <w:pPr>
        <w:pStyle w:val="CCode"/>
        <w:spacing w:after="0"/>
        <w:rPr>
          <w:ins w:id="2038" w:author="Alan Hawse" w:date="2017-06-09T13:20:00Z"/>
          <w:rFonts w:ascii="Courier New" w:hAnsi="Courier New" w:cs="Courier New"/>
          <w:sz w:val="16"/>
          <w:rPrChange w:id="2039" w:author="Greg Landry" w:date="2017-06-09T13:51:00Z">
            <w:rPr>
              <w:ins w:id="2040" w:author="Alan Hawse" w:date="2017-06-09T13:20:00Z"/>
            </w:rPr>
          </w:rPrChange>
        </w:rPr>
        <w:pPrChange w:id="2041" w:author="Greg Landry" w:date="2017-06-09T13:45:00Z">
          <w:pPr/>
        </w:pPrChange>
      </w:pPr>
      <w:ins w:id="2042" w:author="Alan Hawse" w:date="2017-06-09T13:20:00Z">
        <w:r w:rsidRPr="002670C9">
          <w:rPr>
            <w:rFonts w:ascii="Courier New" w:hAnsi="Courier New" w:cs="Courier New"/>
            <w:sz w:val="16"/>
            <w:rPrChange w:id="2043" w:author="Greg Landry" w:date="2017-06-09T13:51:00Z">
              <w:rPr/>
            </w:rPrChange>
          </w:rPr>
          <w:t>static const char httpbin_root_ca_certificate[] =</w:t>
        </w:r>
      </w:ins>
    </w:p>
    <w:p w14:paraId="31194873" w14:textId="77777777" w:rsidR="0043568A" w:rsidRPr="002670C9" w:rsidRDefault="0043568A">
      <w:pPr>
        <w:pStyle w:val="CCode"/>
        <w:spacing w:after="0"/>
        <w:rPr>
          <w:ins w:id="2044" w:author="Alan Hawse" w:date="2017-06-09T13:20:00Z"/>
          <w:rFonts w:ascii="Courier New" w:hAnsi="Courier New" w:cs="Courier New"/>
          <w:sz w:val="16"/>
          <w:rPrChange w:id="2045" w:author="Greg Landry" w:date="2017-06-09T13:51:00Z">
            <w:rPr>
              <w:ins w:id="2046" w:author="Alan Hawse" w:date="2017-06-09T13:20:00Z"/>
            </w:rPr>
          </w:rPrChange>
        </w:rPr>
        <w:pPrChange w:id="2047" w:author="Greg Landry" w:date="2017-06-09T13:45:00Z">
          <w:pPr/>
        </w:pPrChange>
      </w:pPr>
      <w:ins w:id="2048" w:author="Alan Hawse" w:date="2017-06-09T13:20:00Z">
        <w:r w:rsidRPr="002670C9">
          <w:rPr>
            <w:rFonts w:ascii="Courier New" w:hAnsi="Courier New" w:cs="Courier New"/>
            <w:sz w:val="16"/>
            <w:rPrChange w:id="2049" w:author="Greg Landry" w:date="2017-06-09T13:51:00Z">
              <w:rPr/>
            </w:rPrChange>
          </w:rPr>
          <w:t xml:space="preserve">        "-----BEGIN CERTIFICATE-----\r\n"                                        \</w:t>
        </w:r>
      </w:ins>
    </w:p>
    <w:p w14:paraId="31FD2DE2" w14:textId="77777777" w:rsidR="0043568A" w:rsidRPr="002670C9" w:rsidRDefault="0043568A">
      <w:pPr>
        <w:pStyle w:val="CCode"/>
        <w:spacing w:after="0"/>
        <w:rPr>
          <w:ins w:id="2050" w:author="Alan Hawse" w:date="2017-06-09T13:20:00Z"/>
          <w:rFonts w:ascii="Courier New" w:hAnsi="Courier New" w:cs="Courier New"/>
          <w:sz w:val="16"/>
          <w:rPrChange w:id="2051" w:author="Greg Landry" w:date="2017-06-09T13:51:00Z">
            <w:rPr>
              <w:ins w:id="2052" w:author="Alan Hawse" w:date="2017-06-09T13:20:00Z"/>
            </w:rPr>
          </w:rPrChange>
        </w:rPr>
        <w:pPrChange w:id="2053" w:author="Greg Landry" w:date="2017-06-09T13:45:00Z">
          <w:pPr/>
        </w:pPrChange>
      </w:pPr>
      <w:ins w:id="2054" w:author="Alan Hawse" w:date="2017-06-09T13:20:00Z">
        <w:r w:rsidRPr="002670C9">
          <w:rPr>
            <w:rFonts w:ascii="Courier New" w:hAnsi="Courier New" w:cs="Courier New"/>
            <w:sz w:val="16"/>
            <w:rPrChange w:id="2055" w:author="Greg Landry" w:date="2017-06-09T13:51:00Z">
              <w:rPr/>
            </w:rPrChange>
          </w:rPr>
          <w:t xml:space="preserve">        "MIIDSjCCAjKgAwIBAgIQRK+wgNajJ7qJMDmGLvhAazANBgkqhkiG9w0BAQUFADA/\r\n"   \</w:t>
        </w:r>
      </w:ins>
    </w:p>
    <w:p w14:paraId="58D6033A" w14:textId="77777777" w:rsidR="0043568A" w:rsidRPr="002670C9" w:rsidRDefault="0043568A">
      <w:pPr>
        <w:pStyle w:val="CCode"/>
        <w:spacing w:after="0"/>
        <w:rPr>
          <w:ins w:id="2056" w:author="Alan Hawse" w:date="2017-06-09T13:20:00Z"/>
          <w:rFonts w:ascii="Courier New" w:hAnsi="Courier New" w:cs="Courier New"/>
          <w:sz w:val="16"/>
          <w:rPrChange w:id="2057" w:author="Greg Landry" w:date="2017-06-09T13:51:00Z">
            <w:rPr>
              <w:ins w:id="2058" w:author="Alan Hawse" w:date="2017-06-09T13:20:00Z"/>
            </w:rPr>
          </w:rPrChange>
        </w:rPr>
        <w:pPrChange w:id="2059" w:author="Greg Landry" w:date="2017-06-09T13:45:00Z">
          <w:pPr/>
        </w:pPrChange>
      </w:pPr>
      <w:ins w:id="2060" w:author="Alan Hawse" w:date="2017-06-09T13:20:00Z">
        <w:r w:rsidRPr="002670C9">
          <w:rPr>
            <w:rFonts w:ascii="Courier New" w:hAnsi="Courier New" w:cs="Courier New"/>
            <w:sz w:val="16"/>
            <w:rPrChange w:id="2061" w:author="Greg Landry" w:date="2017-06-09T13:51:00Z">
              <w:rPr/>
            </w:rPrChange>
          </w:rPr>
          <w:t xml:space="preserve">        "MSQwIgYDVQQKExtEaWdpdGFsIFNpZ25hdHVyZSBUcnVzdCBDby4xFzAVBgNVBAMT\r\n"   \</w:t>
        </w:r>
      </w:ins>
    </w:p>
    <w:p w14:paraId="2546B6E4" w14:textId="77777777" w:rsidR="0043568A" w:rsidRPr="002670C9" w:rsidRDefault="0043568A">
      <w:pPr>
        <w:pStyle w:val="CCode"/>
        <w:spacing w:after="0"/>
        <w:rPr>
          <w:ins w:id="2062" w:author="Alan Hawse" w:date="2017-06-09T13:20:00Z"/>
          <w:rFonts w:ascii="Courier New" w:hAnsi="Courier New" w:cs="Courier New"/>
          <w:sz w:val="16"/>
          <w:rPrChange w:id="2063" w:author="Greg Landry" w:date="2017-06-09T13:51:00Z">
            <w:rPr>
              <w:ins w:id="2064" w:author="Alan Hawse" w:date="2017-06-09T13:20:00Z"/>
            </w:rPr>
          </w:rPrChange>
        </w:rPr>
        <w:pPrChange w:id="2065" w:author="Greg Landry" w:date="2017-06-09T13:45:00Z">
          <w:pPr/>
        </w:pPrChange>
      </w:pPr>
      <w:ins w:id="2066" w:author="Alan Hawse" w:date="2017-06-09T13:20:00Z">
        <w:r w:rsidRPr="002670C9">
          <w:rPr>
            <w:rFonts w:ascii="Courier New" w:hAnsi="Courier New" w:cs="Courier New"/>
            <w:sz w:val="16"/>
            <w:rPrChange w:id="2067" w:author="Greg Landry" w:date="2017-06-09T13:51:00Z">
              <w:rPr/>
            </w:rPrChange>
          </w:rPr>
          <w:t xml:space="preserve">        "DkRTVCBSb290IENBIFgzMB4XDTAwMDkzMDIxMTIxOVoXDTIxMDkzMDE0MDExNVow\r\n"   \</w:t>
        </w:r>
      </w:ins>
    </w:p>
    <w:p w14:paraId="24E3151B" w14:textId="77777777" w:rsidR="0043568A" w:rsidRPr="002670C9" w:rsidRDefault="0043568A">
      <w:pPr>
        <w:pStyle w:val="CCode"/>
        <w:spacing w:after="0"/>
        <w:rPr>
          <w:ins w:id="2068" w:author="Alan Hawse" w:date="2017-06-09T13:20:00Z"/>
          <w:rFonts w:ascii="Courier New" w:hAnsi="Courier New" w:cs="Courier New"/>
          <w:sz w:val="16"/>
          <w:rPrChange w:id="2069" w:author="Greg Landry" w:date="2017-06-09T13:51:00Z">
            <w:rPr>
              <w:ins w:id="2070" w:author="Alan Hawse" w:date="2017-06-09T13:20:00Z"/>
            </w:rPr>
          </w:rPrChange>
        </w:rPr>
        <w:pPrChange w:id="2071" w:author="Greg Landry" w:date="2017-06-09T13:45:00Z">
          <w:pPr/>
        </w:pPrChange>
      </w:pPr>
      <w:ins w:id="2072" w:author="Alan Hawse" w:date="2017-06-09T13:20:00Z">
        <w:r w:rsidRPr="002670C9">
          <w:rPr>
            <w:rFonts w:ascii="Courier New" w:hAnsi="Courier New" w:cs="Courier New"/>
            <w:sz w:val="16"/>
            <w:rPrChange w:id="2073" w:author="Greg Landry" w:date="2017-06-09T13:51:00Z">
              <w:rPr/>
            </w:rPrChange>
          </w:rPr>
          <w:t xml:space="preserve">        "PzEkMCIGA1UEChMbRGlnaXRhbCBTaWduYXR1cmUgVHJ1c3QgQ28uMRcwFQYDVQQD\r\n"   \</w:t>
        </w:r>
      </w:ins>
    </w:p>
    <w:p w14:paraId="36AD8334" w14:textId="77777777" w:rsidR="0043568A" w:rsidRPr="002670C9" w:rsidRDefault="0043568A">
      <w:pPr>
        <w:pStyle w:val="CCode"/>
        <w:spacing w:after="0"/>
        <w:rPr>
          <w:ins w:id="2074" w:author="Alan Hawse" w:date="2017-06-09T13:20:00Z"/>
          <w:rFonts w:ascii="Courier New" w:hAnsi="Courier New" w:cs="Courier New"/>
          <w:sz w:val="16"/>
          <w:rPrChange w:id="2075" w:author="Greg Landry" w:date="2017-06-09T13:51:00Z">
            <w:rPr>
              <w:ins w:id="2076" w:author="Alan Hawse" w:date="2017-06-09T13:20:00Z"/>
            </w:rPr>
          </w:rPrChange>
        </w:rPr>
        <w:pPrChange w:id="2077" w:author="Greg Landry" w:date="2017-06-09T13:45:00Z">
          <w:pPr/>
        </w:pPrChange>
      </w:pPr>
      <w:ins w:id="2078" w:author="Alan Hawse" w:date="2017-06-09T13:20:00Z">
        <w:r w:rsidRPr="002670C9">
          <w:rPr>
            <w:rFonts w:ascii="Courier New" w:hAnsi="Courier New" w:cs="Courier New"/>
            <w:sz w:val="16"/>
            <w:rPrChange w:id="2079" w:author="Greg Landry" w:date="2017-06-09T13:51:00Z">
              <w:rPr/>
            </w:rPrChange>
          </w:rPr>
          <w:t xml:space="preserve">        "Ew5EU1QgUm9vdCBDQSBYMzCCASIwDQYJKoZIhvcNAQEBBQADggEPADCCAQoCggEB\r\n"   \</w:t>
        </w:r>
      </w:ins>
    </w:p>
    <w:p w14:paraId="398F25ED" w14:textId="77777777" w:rsidR="0043568A" w:rsidRPr="002670C9" w:rsidRDefault="0043568A">
      <w:pPr>
        <w:pStyle w:val="CCode"/>
        <w:spacing w:after="0"/>
        <w:rPr>
          <w:ins w:id="2080" w:author="Alan Hawse" w:date="2017-06-09T13:20:00Z"/>
          <w:rFonts w:ascii="Courier New" w:hAnsi="Courier New" w:cs="Courier New"/>
          <w:sz w:val="16"/>
          <w:rPrChange w:id="2081" w:author="Greg Landry" w:date="2017-06-09T13:51:00Z">
            <w:rPr>
              <w:ins w:id="2082" w:author="Alan Hawse" w:date="2017-06-09T13:20:00Z"/>
            </w:rPr>
          </w:rPrChange>
        </w:rPr>
        <w:pPrChange w:id="2083" w:author="Greg Landry" w:date="2017-06-09T13:45:00Z">
          <w:pPr/>
        </w:pPrChange>
      </w:pPr>
      <w:ins w:id="2084" w:author="Alan Hawse" w:date="2017-06-09T13:20:00Z">
        <w:r w:rsidRPr="002670C9">
          <w:rPr>
            <w:rFonts w:ascii="Courier New" w:hAnsi="Courier New" w:cs="Courier New"/>
            <w:sz w:val="16"/>
            <w:rPrChange w:id="2085" w:author="Greg Landry" w:date="2017-06-09T13:51:00Z">
              <w:rPr/>
            </w:rPrChange>
          </w:rPr>
          <w:t xml:space="preserve">        "AN+v6ZdQCINXtMxiZfaQguzH0yxrMMpb7NnDfcdAwRgUi+DoM3ZJKuM/IUmTrE4O\r\n"   \</w:t>
        </w:r>
      </w:ins>
    </w:p>
    <w:p w14:paraId="43AECC3D" w14:textId="77777777" w:rsidR="0043568A" w:rsidRPr="002670C9" w:rsidRDefault="0043568A">
      <w:pPr>
        <w:pStyle w:val="CCode"/>
        <w:spacing w:after="0"/>
        <w:rPr>
          <w:ins w:id="2086" w:author="Alan Hawse" w:date="2017-06-09T13:20:00Z"/>
          <w:rFonts w:ascii="Courier New" w:hAnsi="Courier New" w:cs="Courier New"/>
          <w:sz w:val="16"/>
          <w:rPrChange w:id="2087" w:author="Greg Landry" w:date="2017-06-09T13:51:00Z">
            <w:rPr>
              <w:ins w:id="2088" w:author="Alan Hawse" w:date="2017-06-09T13:20:00Z"/>
            </w:rPr>
          </w:rPrChange>
        </w:rPr>
        <w:pPrChange w:id="2089" w:author="Greg Landry" w:date="2017-06-09T13:45:00Z">
          <w:pPr/>
        </w:pPrChange>
      </w:pPr>
      <w:ins w:id="2090" w:author="Alan Hawse" w:date="2017-06-09T13:20:00Z">
        <w:r w:rsidRPr="002670C9">
          <w:rPr>
            <w:rFonts w:ascii="Courier New" w:hAnsi="Courier New" w:cs="Courier New"/>
            <w:sz w:val="16"/>
            <w:rPrChange w:id="2091" w:author="Greg Landry" w:date="2017-06-09T13:51:00Z">
              <w:rPr/>
            </w:rPrChange>
          </w:rPr>
          <w:t xml:space="preserve">        "rz5Iy2Xu/NMhD2XSKtkyj4zl93ewEnu1lcCJo6m67XMuegwGMoOifooUMM0RoOEq\r\n"   \</w:t>
        </w:r>
      </w:ins>
    </w:p>
    <w:p w14:paraId="23DE2384" w14:textId="77777777" w:rsidR="0043568A" w:rsidRPr="002670C9" w:rsidRDefault="0043568A">
      <w:pPr>
        <w:pStyle w:val="CCode"/>
        <w:spacing w:after="0"/>
        <w:rPr>
          <w:ins w:id="2092" w:author="Alan Hawse" w:date="2017-06-09T13:20:00Z"/>
          <w:rFonts w:ascii="Courier New" w:hAnsi="Courier New" w:cs="Courier New"/>
          <w:sz w:val="16"/>
          <w:rPrChange w:id="2093" w:author="Greg Landry" w:date="2017-06-09T13:51:00Z">
            <w:rPr>
              <w:ins w:id="2094" w:author="Alan Hawse" w:date="2017-06-09T13:20:00Z"/>
            </w:rPr>
          </w:rPrChange>
        </w:rPr>
        <w:pPrChange w:id="2095" w:author="Greg Landry" w:date="2017-06-09T13:45:00Z">
          <w:pPr/>
        </w:pPrChange>
      </w:pPr>
      <w:ins w:id="2096" w:author="Alan Hawse" w:date="2017-06-09T13:20:00Z">
        <w:r w:rsidRPr="002670C9">
          <w:rPr>
            <w:rFonts w:ascii="Courier New" w:hAnsi="Courier New" w:cs="Courier New"/>
            <w:sz w:val="16"/>
            <w:rPrChange w:id="2097" w:author="Greg Landry" w:date="2017-06-09T13:51:00Z">
              <w:rPr/>
            </w:rPrChange>
          </w:rPr>
          <w:t xml:space="preserve">        "OLl5CjH9UL2AZd+3UWODyOKIYepLYYHsUmu5ouJLGiifSKOeDNoJjj4XLh7dIN9b\r\n"   \</w:t>
        </w:r>
      </w:ins>
    </w:p>
    <w:p w14:paraId="1C055340" w14:textId="77777777" w:rsidR="0043568A" w:rsidRPr="002670C9" w:rsidRDefault="0043568A">
      <w:pPr>
        <w:pStyle w:val="CCode"/>
        <w:spacing w:after="0"/>
        <w:rPr>
          <w:ins w:id="2098" w:author="Alan Hawse" w:date="2017-06-09T13:20:00Z"/>
          <w:rFonts w:ascii="Courier New" w:hAnsi="Courier New" w:cs="Courier New"/>
          <w:sz w:val="16"/>
          <w:rPrChange w:id="2099" w:author="Greg Landry" w:date="2017-06-09T13:51:00Z">
            <w:rPr>
              <w:ins w:id="2100" w:author="Alan Hawse" w:date="2017-06-09T13:20:00Z"/>
            </w:rPr>
          </w:rPrChange>
        </w:rPr>
        <w:pPrChange w:id="2101" w:author="Greg Landry" w:date="2017-06-09T13:45:00Z">
          <w:pPr/>
        </w:pPrChange>
      </w:pPr>
      <w:ins w:id="2102" w:author="Alan Hawse" w:date="2017-06-09T13:20:00Z">
        <w:r w:rsidRPr="002670C9">
          <w:rPr>
            <w:rFonts w:ascii="Courier New" w:hAnsi="Courier New" w:cs="Courier New"/>
            <w:sz w:val="16"/>
            <w:rPrChange w:id="2103" w:author="Greg Landry" w:date="2017-06-09T13:51:00Z">
              <w:rPr/>
            </w:rPrChange>
          </w:rPr>
          <w:t xml:space="preserve">        "xiqKqy69cK3FCxolkHRyxXtqqzTWMIn/5WgTe1QLyNau7Fqckh49ZLOMxt+/yUFw\r\n"   \</w:t>
        </w:r>
      </w:ins>
    </w:p>
    <w:p w14:paraId="13577EFE" w14:textId="77777777" w:rsidR="0043568A" w:rsidRPr="002670C9" w:rsidRDefault="0043568A">
      <w:pPr>
        <w:pStyle w:val="CCode"/>
        <w:spacing w:after="0"/>
        <w:rPr>
          <w:ins w:id="2104" w:author="Alan Hawse" w:date="2017-06-09T13:20:00Z"/>
          <w:rFonts w:ascii="Courier New" w:hAnsi="Courier New" w:cs="Courier New"/>
          <w:sz w:val="16"/>
          <w:rPrChange w:id="2105" w:author="Greg Landry" w:date="2017-06-09T13:51:00Z">
            <w:rPr>
              <w:ins w:id="2106" w:author="Alan Hawse" w:date="2017-06-09T13:20:00Z"/>
            </w:rPr>
          </w:rPrChange>
        </w:rPr>
        <w:pPrChange w:id="2107" w:author="Greg Landry" w:date="2017-06-09T13:45:00Z">
          <w:pPr/>
        </w:pPrChange>
      </w:pPr>
      <w:ins w:id="2108" w:author="Alan Hawse" w:date="2017-06-09T13:20:00Z">
        <w:r w:rsidRPr="002670C9">
          <w:rPr>
            <w:rFonts w:ascii="Courier New" w:hAnsi="Courier New" w:cs="Courier New"/>
            <w:sz w:val="16"/>
            <w:rPrChange w:id="2109" w:author="Greg Landry" w:date="2017-06-09T13:51:00Z">
              <w:rPr/>
            </w:rPrChange>
          </w:rPr>
          <w:t xml:space="preserve">        "7BZy1SbsOFU5Q9D8/RhcQPGX69Wam40dutolucbY38EVAjqr2m7xPi71XAicPNaD\r\n"   \</w:t>
        </w:r>
      </w:ins>
    </w:p>
    <w:p w14:paraId="1EAF875B" w14:textId="77777777" w:rsidR="0043568A" w:rsidRPr="002670C9" w:rsidRDefault="0043568A">
      <w:pPr>
        <w:pStyle w:val="CCode"/>
        <w:spacing w:after="0"/>
        <w:rPr>
          <w:ins w:id="2110" w:author="Alan Hawse" w:date="2017-06-09T13:20:00Z"/>
          <w:rFonts w:ascii="Courier New" w:hAnsi="Courier New" w:cs="Courier New"/>
          <w:sz w:val="16"/>
          <w:rPrChange w:id="2111" w:author="Greg Landry" w:date="2017-06-09T13:51:00Z">
            <w:rPr>
              <w:ins w:id="2112" w:author="Alan Hawse" w:date="2017-06-09T13:20:00Z"/>
            </w:rPr>
          </w:rPrChange>
        </w:rPr>
        <w:pPrChange w:id="2113" w:author="Greg Landry" w:date="2017-06-09T13:45:00Z">
          <w:pPr/>
        </w:pPrChange>
      </w:pPr>
      <w:ins w:id="2114" w:author="Alan Hawse" w:date="2017-06-09T13:20:00Z">
        <w:r w:rsidRPr="002670C9">
          <w:rPr>
            <w:rFonts w:ascii="Courier New" w:hAnsi="Courier New" w:cs="Courier New"/>
            <w:sz w:val="16"/>
            <w:rPrChange w:id="2115" w:author="Greg Landry" w:date="2017-06-09T13:51:00Z">
              <w:rPr/>
            </w:rPrChange>
          </w:rPr>
          <w:t xml:space="preserve">        "aeQQmxkqtilX4+U9m5/wAl0CAwEAAaNCMEAwDwYDVR0TAQH/BAUwAwEB/zAOBgNV\r\n"   \</w:t>
        </w:r>
      </w:ins>
    </w:p>
    <w:p w14:paraId="4EE8608F" w14:textId="77777777" w:rsidR="0043568A" w:rsidRPr="002670C9" w:rsidRDefault="0043568A">
      <w:pPr>
        <w:pStyle w:val="CCode"/>
        <w:spacing w:after="0"/>
        <w:rPr>
          <w:ins w:id="2116" w:author="Alan Hawse" w:date="2017-06-09T13:20:00Z"/>
          <w:rFonts w:ascii="Courier New" w:hAnsi="Courier New" w:cs="Courier New"/>
          <w:sz w:val="16"/>
          <w:rPrChange w:id="2117" w:author="Greg Landry" w:date="2017-06-09T13:51:00Z">
            <w:rPr>
              <w:ins w:id="2118" w:author="Alan Hawse" w:date="2017-06-09T13:20:00Z"/>
            </w:rPr>
          </w:rPrChange>
        </w:rPr>
        <w:pPrChange w:id="2119" w:author="Greg Landry" w:date="2017-06-09T13:45:00Z">
          <w:pPr/>
        </w:pPrChange>
      </w:pPr>
      <w:ins w:id="2120" w:author="Alan Hawse" w:date="2017-06-09T13:20:00Z">
        <w:r w:rsidRPr="002670C9">
          <w:rPr>
            <w:rFonts w:ascii="Courier New" w:hAnsi="Courier New" w:cs="Courier New"/>
            <w:sz w:val="16"/>
            <w:rPrChange w:id="2121" w:author="Greg Landry" w:date="2017-06-09T13:51:00Z">
              <w:rPr/>
            </w:rPrChange>
          </w:rPr>
          <w:t xml:space="preserve">        "HQ8BAf8EBAMCAQYwHQYDVR0OBBYEFMSnsaR7LHH62+FLkHX/xBVghYkQMA0GCSqG\r\n"   \</w:t>
        </w:r>
      </w:ins>
    </w:p>
    <w:p w14:paraId="43CD381F" w14:textId="77777777" w:rsidR="0043568A" w:rsidRPr="002670C9" w:rsidRDefault="0043568A">
      <w:pPr>
        <w:pStyle w:val="CCode"/>
        <w:spacing w:after="0"/>
        <w:rPr>
          <w:ins w:id="2122" w:author="Alan Hawse" w:date="2017-06-09T13:20:00Z"/>
          <w:rFonts w:ascii="Courier New" w:hAnsi="Courier New" w:cs="Courier New"/>
          <w:sz w:val="16"/>
          <w:rPrChange w:id="2123" w:author="Greg Landry" w:date="2017-06-09T13:51:00Z">
            <w:rPr>
              <w:ins w:id="2124" w:author="Alan Hawse" w:date="2017-06-09T13:20:00Z"/>
            </w:rPr>
          </w:rPrChange>
        </w:rPr>
        <w:pPrChange w:id="2125" w:author="Greg Landry" w:date="2017-06-09T13:45:00Z">
          <w:pPr/>
        </w:pPrChange>
      </w:pPr>
      <w:ins w:id="2126" w:author="Alan Hawse" w:date="2017-06-09T13:20:00Z">
        <w:r w:rsidRPr="002670C9">
          <w:rPr>
            <w:rFonts w:ascii="Courier New" w:hAnsi="Courier New" w:cs="Courier New"/>
            <w:sz w:val="16"/>
            <w:rPrChange w:id="2127" w:author="Greg Landry" w:date="2017-06-09T13:51:00Z">
              <w:rPr/>
            </w:rPrChange>
          </w:rPr>
          <w:t xml:space="preserve">        "SIb3DQEBBQUAA4IBAQCjGiybFwBcqR7uKGY3Or+Dxz9LwwmglSBd49lZRNI+DT69\r\n"   \</w:t>
        </w:r>
      </w:ins>
    </w:p>
    <w:p w14:paraId="32EEE5DD" w14:textId="77777777" w:rsidR="0043568A" w:rsidRPr="002670C9" w:rsidRDefault="0043568A">
      <w:pPr>
        <w:pStyle w:val="CCode"/>
        <w:spacing w:after="0"/>
        <w:rPr>
          <w:ins w:id="2128" w:author="Alan Hawse" w:date="2017-06-09T13:20:00Z"/>
          <w:rFonts w:ascii="Courier New" w:hAnsi="Courier New" w:cs="Courier New"/>
          <w:sz w:val="16"/>
          <w:rPrChange w:id="2129" w:author="Greg Landry" w:date="2017-06-09T13:51:00Z">
            <w:rPr>
              <w:ins w:id="2130" w:author="Alan Hawse" w:date="2017-06-09T13:20:00Z"/>
            </w:rPr>
          </w:rPrChange>
        </w:rPr>
        <w:pPrChange w:id="2131" w:author="Greg Landry" w:date="2017-06-09T13:45:00Z">
          <w:pPr/>
        </w:pPrChange>
      </w:pPr>
      <w:ins w:id="2132" w:author="Alan Hawse" w:date="2017-06-09T13:20:00Z">
        <w:r w:rsidRPr="002670C9">
          <w:rPr>
            <w:rFonts w:ascii="Courier New" w:hAnsi="Courier New" w:cs="Courier New"/>
            <w:sz w:val="16"/>
            <w:rPrChange w:id="2133" w:author="Greg Landry" w:date="2017-06-09T13:51:00Z">
              <w:rPr/>
            </w:rPrChange>
          </w:rPr>
          <w:t xml:space="preserve">        "ikugdB/OEIKcdBodfpga3csTS7MgROSR6cz8faXbauX+5v3gTt23ADq1cEmv8uXr\r\n"   \</w:t>
        </w:r>
      </w:ins>
    </w:p>
    <w:p w14:paraId="11F518A5" w14:textId="77777777" w:rsidR="0043568A" w:rsidRPr="002670C9" w:rsidRDefault="0043568A">
      <w:pPr>
        <w:pStyle w:val="CCode"/>
        <w:spacing w:after="0"/>
        <w:rPr>
          <w:ins w:id="2134" w:author="Alan Hawse" w:date="2017-06-09T13:20:00Z"/>
          <w:rFonts w:ascii="Courier New" w:hAnsi="Courier New" w:cs="Courier New"/>
          <w:sz w:val="16"/>
          <w:rPrChange w:id="2135" w:author="Greg Landry" w:date="2017-06-09T13:51:00Z">
            <w:rPr>
              <w:ins w:id="2136" w:author="Alan Hawse" w:date="2017-06-09T13:20:00Z"/>
            </w:rPr>
          </w:rPrChange>
        </w:rPr>
        <w:pPrChange w:id="2137" w:author="Greg Landry" w:date="2017-06-09T13:45:00Z">
          <w:pPr/>
        </w:pPrChange>
      </w:pPr>
      <w:ins w:id="2138" w:author="Alan Hawse" w:date="2017-06-09T13:20:00Z">
        <w:r w:rsidRPr="002670C9">
          <w:rPr>
            <w:rFonts w:ascii="Courier New" w:hAnsi="Courier New" w:cs="Courier New"/>
            <w:sz w:val="16"/>
            <w:rPrChange w:id="2139" w:author="Greg Landry" w:date="2017-06-09T13:51:00Z">
              <w:rPr/>
            </w:rPrChange>
          </w:rPr>
          <w:t xml:space="preserve">        "AvHRAosZy5Q6XkjEGB5YGV8eAlrwDPGxrancWYaLbumR9YbK+rlmM6pZW87ipxZz\r\n"   \</w:t>
        </w:r>
      </w:ins>
    </w:p>
    <w:p w14:paraId="02BF1EC1" w14:textId="77777777" w:rsidR="0043568A" w:rsidRPr="002670C9" w:rsidRDefault="0043568A">
      <w:pPr>
        <w:pStyle w:val="CCode"/>
        <w:spacing w:after="0"/>
        <w:rPr>
          <w:ins w:id="2140" w:author="Alan Hawse" w:date="2017-06-09T13:20:00Z"/>
          <w:rFonts w:ascii="Courier New" w:hAnsi="Courier New" w:cs="Courier New"/>
          <w:sz w:val="16"/>
          <w:rPrChange w:id="2141" w:author="Greg Landry" w:date="2017-06-09T13:51:00Z">
            <w:rPr>
              <w:ins w:id="2142" w:author="Alan Hawse" w:date="2017-06-09T13:20:00Z"/>
            </w:rPr>
          </w:rPrChange>
        </w:rPr>
        <w:pPrChange w:id="2143" w:author="Greg Landry" w:date="2017-06-09T13:45:00Z">
          <w:pPr/>
        </w:pPrChange>
      </w:pPr>
      <w:ins w:id="2144" w:author="Alan Hawse" w:date="2017-06-09T13:20:00Z">
        <w:r w:rsidRPr="002670C9">
          <w:rPr>
            <w:rFonts w:ascii="Courier New" w:hAnsi="Courier New" w:cs="Courier New"/>
            <w:sz w:val="16"/>
            <w:rPrChange w:id="2145" w:author="Greg Landry" w:date="2017-06-09T13:51:00Z">
              <w:rPr/>
            </w:rPrChange>
          </w:rPr>
          <w:t xml:space="preserve">        "R8srzJmwN0jP41ZL9c8PDHIyh8bwRLtTcm1D9SZImlJnt1ir/md2cXjbDaJWFBM5\r\n"   \</w:t>
        </w:r>
      </w:ins>
    </w:p>
    <w:p w14:paraId="790B770D" w14:textId="77777777" w:rsidR="0043568A" w:rsidRPr="002670C9" w:rsidRDefault="0043568A">
      <w:pPr>
        <w:pStyle w:val="CCode"/>
        <w:spacing w:after="0"/>
        <w:rPr>
          <w:ins w:id="2146" w:author="Alan Hawse" w:date="2017-06-09T13:20:00Z"/>
          <w:rFonts w:ascii="Courier New" w:hAnsi="Courier New" w:cs="Courier New"/>
          <w:sz w:val="16"/>
          <w:rPrChange w:id="2147" w:author="Greg Landry" w:date="2017-06-09T13:51:00Z">
            <w:rPr>
              <w:ins w:id="2148" w:author="Alan Hawse" w:date="2017-06-09T13:20:00Z"/>
            </w:rPr>
          </w:rPrChange>
        </w:rPr>
        <w:pPrChange w:id="2149" w:author="Greg Landry" w:date="2017-06-09T13:45:00Z">
          <w:pPr/>
        </w:pPrChange>
      </w:pPr>
      <w:ins w:id="2150" w:author="Alan Hawse" w:date="2017-06-09T13:20:00Z">
        <w:r w:rsidRPr="002670C9">
          <w:rPr>
            <w:rFonts w:ascii="Courier New" w:hAnsi="Courier New" w:cs="Courier New"/>
            <w:sz w:val="16"/>
            <w:rPrChange w:id="2151" w:author="Greg Landry" w:date="2017-06-09T13:51:00Z">
              <w:rPr/>
            </w:rPrChange>
          </w:rPr>
          <w:t xml:space="preserve">        "JDGFoqgCWjBH4d1QB7wCCZAA62RjYJsWvIjJEubSfZGL+T0yjWW06XyxV3bqxbYo\r\n"   \</w:t>
        </w:r>
      </w:ins>
    </w:p>
    <w:p w14:paraId="47E31C9E" w14:textId="77777777" w:rsidR="0043568A" w:rsidRPr="002670C9" w:rsidRDefault="0043568A">
      <w:pPr>
        <w:pStyle w:val="CCode"/>
        <w:spacing w:after="0"/>
        <w:rPr>
          <w:ins w:id="2152" w:author="Alan Hawse" w:date="2017-06-09T13:20:00Z"/>
          <w:rFonts w:ascii="Courier New" w:hAnsi="Courier New" w:cs="Courier New"/>
          <w:sz w:val="16"/>
          <w:rPrChange w:id="2153" w:author="Greg Landry" w:date="2017-06-09T13:51:00Z">
            <w:rPr>
              <w:ins w:id="2154" w:author="Alan Hawse" w:date="2017-06-09T13:20:00Z"/>
            </w:rPr>
          </w:rPrChange>
        </w:rPr>
        <w:pPrChange w:id="2155" w:author="Greg Landry" w:date="2017-06-09T13:45:00Z">
          <w:pPr/>
        </w:pPrChange>
      </w:pPr>
      <w:ins w:id="2156" w:author="Alan Hawse" w:date="2017-06-09T13:20:00Z">
        <w:r w:rsidRPr="002670C9">
          <w:rPr>
            <w:rFonts w:ascii="Courier New" w:hAnsi="Courier New" w:cs="Courier New"/>
            <w:sz w:val="16"/>
            <w:rPrChange w:id="2157" w:author="Greg Landry" w:date="2017-06-09T13:51:00Z">
              <w:rPr/>
            </w:rPrChange>
          </w:rPr>
          <w:t xml:space="preserve">        "Ob8VZRzI9neWagqNdwvYkQsEjgfbKbYK7p2CNTUQ\r\n"                           \</w:t>
        </w:r>
      </w:ins>
    </w:p>
    <w:p w14:paraId="6ECDC3B8" w14:textId="77777777" w:rsidR="0043568A" w:rsidRPr="002670C9" w:rsidRDefault="0043568A">
      <w:pPr>
        <w:pStyle w:val="CCode"/>
        <w:rPr>
          <w:ins w:id="2158" w:author="Alan Hawse" w:date="2017-06-09T13:20:00Z"/>
          <w:rFonts w:ascii="Courier New" w:hAnsi="Courier New" w:cs="Courier New"/>
          <w:sz w:val="16"/>
          <w:rPrChange w:id="2159" w:author="Greg Landry" w:date="2017-06-09T13:51:00Z">
            <w:rPr>
              <w:ins w:id="2160" w:author="Alan Hawse" w:date="2017-06-09T13:20:00Z"/>
            </w:rPr>
          </w:rPrChange>
        </w:rPr>
        <w:pPrChange w:id="2161" w:author="Alan Hawse" w:date="2017-06-09T13:20:00Z">
          <w:pPr/>
        </w:pPrChange>
      </w:pPr>
      <w:ins w:id="2162" w:author="Alan Hawse" w:date="2017-06-09T13:20:00Z">
        <w:r w:rsidRPr="002670C9">
          <w:rPr>
            <w:rFonts w:ascii="Courier New" w:hAnsi="Courier New" w:cs="Courier New"/>
            <w:sz w:val="16"/>
            <w:rPrChange w:id="2163" w:author="Greg Landry" w:date="2017-06-09T13:51:00Z">
              <w:rPr/>
            </w:rPrChange>
          </w:rPr>
          <w:t xml:space="preserve">        "-----END CERTIFICATE-----\n";</w:t>
        </w:r>
      </w:ins>
    </w:p>
    <w:p w14:paraId="64E9F2DA" w14:textId="71EB898D" w:rsidR="00246424" w:rsidRPr="006B588A" w:rsidRDefault="0059315B">
      <w:pPr>
        <w:pStyle w:val="CCode"/>
        <w:rPr>
          <w:ins w:id="2164" w:author="Greg Landry" w:date="2017-06-09T11:14:00Z"/>
          <w:rPrChange w:id="2165" w:author="Alan Hawse" w:date="2017-07-17T11:38:00Z">
            <w:rPr>
              <w:ins w:id="2166" w:author="Greg Landry" w:date="2017-06-09T11:14:00Z"/>
              <w:rFonts w:ascii="Cambria" w:eastAsia="Times New Roman" w:hAnsi="Cambria"/>
              <w:b/>
              <w:bCs/>
              <w:color w:val="4F81BD"/>
              <w:sz w:val="26"/>
              <w:szCs w:val="26"/>
            </w:rPr>
          </w:rPrChange>
        </w:rPr>
        <w:pPrChange w:id="2167" w:author="Alan Hawse" w:date="2017-07-17T11:38:00Z">
          <w:pPr/>
        </w:pPrChange>
      </w:pPr>
      <w:ins w:id="2168" w:author="Alan Hawse" w:date="2017-07-17T11:34:00Z">
        <w:r>
          <w:t xml:space="preserve"> </w:t>
        </w:r>
      </w:ins>
      <w:ins w:id="2169" w:author="Greg Landry" w:date="2017-06-09T13:45:00Z">
        <w:del w:id="2170" w:author="Alan Hawse" w:date="2017-07-17T11:34:00Z">
          <w:r w:rsidR="00681B7A" w:rsidDel="0059315B">
            <w:delText>the array defined,</w:delText>
          </w:r>
        </w:del>
      </w:ins>
      <w:ins w:id="2171" w:author="Greg Landry" w:date="2017-06-09T14:01:00Z">
        <w:del w:id="2172" w:author="Alan Hawse" w:date="2017-07-17T11:34:00Z">
          <w:r w:rsidR="0083263F" w:rsidDel="0059315B">
            <w:delText xml:space="preserve"> </w:delText>
          </w:r>
        </w:del>
      </w:ins>
      <w:ins w:id="2173" w:author="Greg Landry" w:date="2017-06-09T11:14:00Z">
        <w:del w:id="2174" w:author="Alan Hawse" w:date="2017-06-09T13:19:00Z">
          <w:r w:rsidR="00246424" w:rsidDel="0043568A">
            <w:br w:type="page"/>
          </w:r>
        </w:del>
      </w:ins>
    </w:p>
    <w:p w14:paraId="135BB0A0" w14:textId="77777777" w:rsidR="00F10FA8" w:rsidRDefault="00F10FA8">
      <w:pPr>
        <w:rPr>
          <w:ins w:id="2175" w:author="Alan Hawse" w:date="2017-07-17T11:49:00Z"/>
          <w:rFonts w:ascii="Cambria" w:eastAsia="Times New Roman" w:hAnsi="Cambria"/>
          <w:b/>
          <w:bCs/>
          <w:color w:val="4F81BD"/>
        </w:rPr>
      </w:pPr>
      <w:ins w:id="2176" w:author="Alan Hawse" w:date="2017-07-17T11:49:00Z">
        <w:r>
          <w:br w:type="page"/>
        </w:r>
      </w:ins>
    </w:p>
    <w:p w14:paraId="64015211" w14:textId="10EFD68C" w:rsidR="00DF2D6A" w:rsidRDefault="00DF2D6A" w:rsidP="00DF2D6A">
      <w:pPr>
        <w:pStyle w:val="Heading3"/>
        <w:rPr>
          <w:ins w:id="2177" w:author="Alan Hawse" w:date="2017-06-18T12:49:00Z"/>
        </w:rPr>
      </w:pPr>
      <w:ins w:id="2178" w:author="Alan Hawse" w:date="2017-06-18T12:49:00Z">
        <w:r>
          <w:lastRenderedPageBreak/>
          <w:t xml:space="preserve">TCP/IP </w:t>
        </w:r>
      </w:ins>
      <w:ins w:id="2179" w:author="Alan Hawse" w:date="2017-07-17T15:55:00Z">
        <w:r w:rsidR="00FC77F9">
          <w:t>Sockets with</w:t>
        </w:r>
      </w:ins>
      <w:ins w:id="2180" w:author="Alan Hawse" w:date="2017-06-18T12:49:00Z">
        <w:r>
          <w:t xml:space="preserve"> TLS</w:t>
        </w:r>
      </w:ins>
    </w:p>
    <w:p w14:paraId="0A16FC24" w14:textId="77777777" w:rsidR="00C42584" w:rsidRPr="00AC6F35" w:rsidRDefault="00C42584" w:rsidP="00C42584">
      <w:pPr>
        <w:pStyle w:val="Heading3"/>
        <w:rPr>
          <w:ins w:id="2181" w:author="Greg Landry [2]" w:date="2017-08-28T18:08:00Z"/>
          <w:sz w:val="20"/>
        </w:rPr>
      </w:pPr>
      <w:ins w:id="2182" w:author="Greg Landry [2]" w:date="2017-08-28T18:08:00Z">
        <w:r>
          <w:fldChar w:fldCharType="begin"/>
        </w:r>
        <w:r>
          <w:instrText xml:space="preserve"> HYPERLINK "https://en.wikipedia.org/wiki/Transport_Layer_Security" </w:instrText>
        </w:r>
        <w:r>
          <w:fldChar w:fldCharType="separate"/>
        </w:r>
        <w:r w:rsidRPr="00AC6F35">
          <w:rPr>
            <w:rStyle w:val="Hyperlink"/>
            <w:sz w:val="20"/>
          </w:rPr>
          <w:t>Secure Sockets Layer (SSL) / Transport Layer Security (TLS)</w:t>
        </w:r>
        <w:r>
          <w:rPr>
            <w:rStyle w:val="Hyperlink"/>
            <w:sz w:val="20"/>
          </w:rPr>
          <w:fldChar w:fldCharType="end"/>
        </w:r>
      </w:ins>
    </w:p>
    <w:p w14:paraId="2ED39558" w14:textId="77777777" w:rsidR="00C42584" w:rsidRDefault="00C42584" w:rsidP="00C42584">
      <w:pPr>
        <w:rPr>
          <w:ins w:id="2183" w:author="Greg Landry [2]" w:date="2017-08-28T18:08:00Z"/>
        </w:rPr>
      </w:pPr>
      <w:ins w:id="2184" w:author="Greg Landry [2]" w:date="2017-08-28T18:08:00Z">
        <w:r>
          <w:t>For the key sharing to work, everyone must agree on a standard way to implement the key exchanges and resulting encryption.  That method is SSL and its successor TLS which are two Application Layer Protocols that handle the key exchange described in the previous section and present an encrypted data pipe to the layer above it - i.e. the Web Browser or the WICED device running MQTT.  SSL is a fairly heavy (memory and CPU) protocol and has largely been displaced by the lighter weight and newer, more secure, TLS (now on version 1.2).</w:t>
        </w:r>
      </w:ins>
    </w:p>
    <w:p w14:paraId="06152784" w14:textId="77777777" w:rsidR="00C42584" w:rsidRDefault="00C42584" w:rsidP="00C42584">
      <w:pPr>
        <w:rPr>
          <w:ins w:id="2185" w:author="Greg Landry [2]" w:date="2017-08-28T18:08:00Z"/>
        </w:rPr>
      </w:pPr>
      <w:ins w:id="2186" w:author="Greg Landry [2]" w:date="2017-08-28T18:08:00Z">
        <w:r>
          <w:t>Both protocols are generally ascribed to the Application layer but to me it has always felt like it really belongs between the Application and the Transport Layer.  TLS is built into WICED and if you give it the keys when you initialize a connection its operation appears transparent to the layer above it.  Several of the application layer protocols that are discussed in the next chapter rest on a TLS connection - i.e. HTTP</w:t>
        </w:r>
        <w:r>
          <w:sym w:font="Wingdings" w:char="F0E0"/>
        </w:r>
        <w:r>
          <w:t>TLS</w:t>
        </w:r>
        <w:r>
          <w:sym w:font="Wingdings" w:char="F0E0"/>
        </w:r>
        <w:r>
          <w:t>TCP</w:t>
        </w:r>
        <w:r>
          <w:sym w:font="Wingdings" w:char="F0E0"/>
        </w:r>
        <w:r>
          <w:t>IP</w:t>
        </w:r>
        <w:r>
          <w:sym w:font="Wingdings" w:char="F0E0"/>
        </w:r>
        <w:r>
          <w:t>Wi-Fi Datalink</w:t>
        </w:r>
        <w:r>
          <w:sym w:font="Wingdings" w:char="F0E0"/>
        </w:r>
        <w:r>
          <w:t>Wi-Fi</w:t>
        </w:r>
        <w:r>
          <w:sym w:font="Wingdings" w:char="F0E0"/>
        </w:r>
        <w:r>
          <w:t>Router</w:t>
        </w:r>
        <w:r>
          <w:sym w:font="Wingdings" w:char="F0E0"/>
        </w:r>
        <w:r>
          <w:t>WEB</w:t>
        </w:r>
        <w:r>
          <w:sym w:font="Wingdings" w:char="F0E0"/>
        </w:r>
        <w:r>
          <w:t>Router</w:t>
        </w:r>
        <w:r>
          <w:sym w:font="Wingdings" w:char="F0E0"/>
        </w:r>
        <w:r>
          <w:t>Server Ethernet</w:t>
        </w:r>
        <w:r>
          <w:sym w:font="Wingdings" w:char="F0E0"/>
        </w:r>
        <w:r>
          <w:t>Server Datalink</w:t>
        </w:r>
        <w:r>
          <w:sym w:font="Wingdings" w:char="F0E0"/>
        </w:r>
        <w:r>
          <w:t>Server IP</w:t>
        </w:r>
        <w:r>
          <w:sym w:font="Wingdings" w:char="F0E0"/>
        </w:r>
        <w:r>
          <w:t>Server TCP</w:t>
        </w:r>
        <w:r>
          <w:sym w:font="Wingdings" w:char="F0E0"/>
        </w:r>
        <w:r>
          <w:t>TLS</w:t>
        </w:r>
        <w:r>
          <w:sym w:font="Wingdings" w:char="F0E0"/>
        </w:r>
        <w:r>
          <w:t>HTTP Server</w:t>
        </w:r>
      </w:ins>
    </w:p>
    <w:p w14:paraId="74999E8F" w14:textId="77777777" w:rsidR="00C42584" w:rsidRDefault="00C42584" w:rsidP="00C42584">
      <w:pPr>
        <w:rPr>
          <w:ins w:id="2187" w:author="Greg Landry [2]" w:date="2017-08-28T18:08:00Z"/>
        </w:rPr>
      </w:pPr>
      <w:ins w:id="2188" w:author="Greg Landry [2]" w:date="2017-08-28T18:08:00Z">
        <w:r>
          <w:t>The documentation for TLS resides in Components</w:t>
        </w:r>
        <w:r>
          <w:sym w:font="Wingdings" w:char="F0E0"/>
        </w:r>
        <w:r>
          <w:t>IP Communication</w:t>
        </w:r>
        <w:r>
          <w:sym w:font="Wingdings" w:char="F0E0"/>
        </w:r>
        <w:r>
          <w:t>TLS Security.</w:t>
        </w:r>
      </w:ins>
    </w:p>
    <w:p w14:paraId="4464C936" w14:textId="77777777" w:rsidR="00C42584" w:rsidRDefault="00C42584" w:rsidP="00C42584">
      <w:pPr>
        <w:jc w:val="center"/>
        <w:rPr>
          <w:ins w:id="2189" w:author="Greg Landry [2]" w:date="2017-08-28T18:08:00Z"/>
        </w:rPr>
      </w:pPr>
      <w:ins w:id="2190" w:author="Greg Landry [2]" w:date="2017-08-28T18:08:00Z">
        <w:r>
          <w:rPr>
            <w:noProof/>
          </w:rPr>
          <w:drawing>
            <wp:inline distT="0" distB="0" distL="0" distR="0" wp14:anchorId="698800CB" wp14:editId="21936655">
              <wp:extent cx="5280025" cy="356485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3645"/>
                      <a:stretch/>
                    </pic:blipFill>
                    <pic:spPr bwMode="auto">
                      <a:xfrm>
                        <a:off x="0" y="0"/>
                        <a:ext cx="5305023" cy="3581730"/>
                      </a:xfrm>
                      <a:prstGeom prst="rect">
                        <a:avLst/>
                      </a:prstGeom>
                      <a:ln>
                        <a:noFill/>
                      </a:ln>
                      <a:extLst>
                        <a:ext uri="{53640926-AAD7-44D8-BBD7-CCE9431645EC}">
                          <a14:shadowObscured xmlns:a14="http://schemas.microsoft.com/office/drawing/2010/main"/>
                        </a:ext>
                      </a:extLst>
                    </pic:spPr>
                  </pic:pic>
                </a:graphicData>
              </a:graphic>
            </wp:inline>
          </w:drawing>
        </w:r>
      </w:ins>
    </w:p>
    <w:p w14:paraId="58B9FFC4" w14:textId="77777777" w:rsidR="00286587" w:rsidRDefault="00286587">
      <w:pPr>
        <w:rPr>
          <w:ins w:id="2191" w:author="Greg Landry [2]" w:date="2017-08-28T18:08:00Z"/>
        </w:rPr>
        <w:pPrChange w:id="2192" w:author="Alan Hawse" w:date="2017-06-18T12:49:00Z">
          <w:pPr>
            <w:pStyle w:val="Heading3"/>
          </w:pPr>
        </w:pPrChange>
      </w:pPr>
    </w:p>
    <w:p w14:paraId="29F20ABE" w14:textId="77777777" w:rsidR="00286587" w:rsidRDefault="00286587">
      <w:pPr>
        <w:rPr>
          <w:ins w:id="2193" w:author="Greg Landry [2]" w:date="2017-08-28T18:08:00Z"/>
        </w:rPr>
      </w:pPr>
      <w:ins w:id="2194" w:author="Greg Landry [2]" w:date="2017-08-28T18:08:00Z">
        <w:r>
          <w:br w:type="page"/>
        </w:r>
      </w:ins>
    </w:p>
    <w:p w14:paraId="0B487C31" w14:textId="3D4F6568" w:rsidR="00580181" w:rsidDel="004367B9" w:rsidRDefault="00580181">
      <w:pPr>
        <w:rPr>
          <w:ins w:id="2195" w:author="Alan Hawse" w:date="2017-07-18T12:11:00Z"/>
          <w:del w:id="2196" w:author="Greg Landry [2]" w:date="2017-07-18T15:08:00Z"/>
        </w:rPr>
        <w:pPrChange w:id="2197" w:author="Alan Hawse" w:date="2017-06-18T12:49:00Z">
          <w:pPr>
            <w:pStyle w:val="Heading3"/>
          </w:pPr>
        </w:pPrChange>
      </w:pPr>
      <w:ins w:id="2198" w:author="Alan Hawse" w:date="2017-07-18T12:11:00Z">
        <w:r>
          <w:lastRenderedPageBreak/>
          <w:t xml:space="preserve">In the WICED TLS API there are two </w:t>
        </w:r>
      </w:ins>
      <w:ins w:id="2199" w:author="Alan Hawse" w:date="2017-07-18T12:12:00Z">
        <w:r>
          <w:t>structures</w:t>
        </w:r>
      </w:ins>
      <w:ins w:id="2200" w:author="Alan Hawse" w:date="2017-07-18T12:11:00Z">
        <w:r>
          <w:t xml:space="preserve"> which you need</w:t>
        </w:r>
      </w:ins>
      <w:ins w:id="2201" w:author="Alan Hawse" w:date="2017-07-18T12:18:00Z">
        <w:r w:rsidR="00D77484">
          <w:t>:</w:t>
        </w:r>
      </w:ins>
    </w:p>
    <w:p w14:paraId="6AEE5FA8" w14:textId="77777777" w:rsidR="00580181" w:rsidRDefault="00580181">
      <w:pPr>
        <w:rPr>
          <w:ins w:id="2202" w:author="Alan Hawse" w:date="2017-07-18T12:13:00Z"/>
        </w:rPr>
        <w:pPrChange w:id="2203" w:author="Alan Hawse" w:date="2017-06-18T12:49:00Z">
          <w:pPr>
            <w:pStyle w:val="Heading3"/>
          </w:pPr>
        </w:pPrChange>
      </w:pPr>
    </w:p>
    <w:p w14:paraId="1CB19FA9" w14:textId="47A7B472" w:rsidR="00580181" w:rsidDel="004367B9" w:rsidRDefault="00580181">
      <w:pPr>
        <w:ind w:left="720"/>
        <w:rPr>
          <w:ins w:id="2204" w:author="Alan Hawse" w:date="2017-07-18T12:13:00Z"/>
          <w:del w:id="2205" w:author="Greg Landry [2]" w:date="2017-07-18T15:08:00Z"/>
        </w:rPr>
        <w:pPrChange w:id="2206" w:author="Greg Landry [2]" w:date="2017-07-18T15:08:00Z">
          <w:pPr>
            <w:pStyle w:val="Heading3"/>
          </w:pPr>
        </w:pPrChange>
      </w:pPr>
      <w:ins w:id="2207" w:author="Alan Hawse" w:date="2017-07-18T12:13:00Z">
        <w:r w:rsidRPr="00580181">
          <w:rPr>
            <w:b/>
            <w:u w:val="single"/>
            <w:rPrChange w:id="2208" w:author="Alan Hawse" w:date="2017-07-18T12:16:00Z">
              <w:rPr/>
            </w:rPrChange>
          </w:rPr>
          <w:t>wiced_tls_identity_t</w:t>
        </w:r>
        <w:r>
          <w:t xml:space="preserve"> </w:t>
        </w:r>
      </w:ins>
      <w:ins w:id="2209" w:author="Alan Hawse" w:date="2017-07-18T12:14:00Z">
        <w:r>
          <w:t>–</w:t>
        </w:r>
      </w:ins>
      <w:ins w:id="2210" w:author="Alan Hawse" w:date="2017-07-18T12:13:00Z">
        <w:r>
          <w:t xml:space="preserve"> </w:t>
        </w:r>
      </w:ins>
      <w:ins w:id="2211" w:author="Alan Hawse" w:date="2017-07-18T12:14:00Z">
        <w:r>
          <w:t>this</w:t>
        </w:r>
      </w:ins>
      <w:ins w:id="2212" w:author="Alan Hawse" w:date="2017-07-18T12:13:00Z">
        <w:r>
          <w:t xml:space="preserve"> </w:t>
        </w:r>
      </w:ins>
      <w:ins w:id="2213" w:author="Alan Hawse" w:date="2017-07-18T12:14:00Z">
        <w:r>
          <w:t xml:space="preserve">structure is used to hold your Public Key (in PEM certificate format) and your Private Key </w:t>
        </w:r>
      </w:ins>
      <w:ins w:id="2214" w:author="Alan Hawse" w:date="2017-07-18T12:15:00Z">
        <w:r>
          <w:t>(</w:t>
        </w:r>
      </w:ins>
      <w:ins w:id="2215" w:author="Alan Hawse" w:date="2017-07-18T12:14:00Z">
        <w:r>
          <w:t>in PEM format)</w:t>
        </w:r>
      </w:ins>
      <w:ins w:id="2216" w:author="Alan Hawse" w:date="2017-07-18T12:15:00Z">
        <w:r>
          <w:t xml:space="preserve">.  On the client </w:t>
        </w:r>
        <w:del w:id="2217" w:author="Greg Landry [2]" w:date="2017-07-18T15:07:00Z">
          <w:r w:rsidDel="004367B9">
            <w:delText>side</w:delText>
          </w:r>
        </w:del>
      </w:ins>
      <w:ins w:id="2218" w:author="Greg Landry [2]" w:date="2017-07-18T15:07:00Z">
        <w:r w:rsidR="004367B9">
          <w:t>side,</w:t>
        </w:r>
      </w:ins>
      <w:ins w:id="2219" w:author="Alan Hawse" w:date="2017-07-18T12:15:00Z">
        <w:r>
          <w:t xml:space="preserve"> this is only used if the </w:t>
        </w:r>
      </w:ins>
      <w:ins w:id="2220" w:author="Alan Hawse" w:date="2017-07-18T12:16:00Z">
        <w:r w:rsidR="00D77484">
          <w:t xml:space="preserve">protocol requires the </w:t>
        </w:r>
      </w:ins>
      <w:ins w:id="2221" w:author="Alan Hawse" w:date="2017-07-18T12:15:00Z">
        <w:r>
          <w:t>server to verify the client</w:t>
        </w:r>
      </w:ins>
      <w:ins w:id="2222" w:author="Greg Landry [2]" w:date="2017-07-18T15:07:00Z">
        <w:r w:rsidR="004367B9">
          <w:t>’</w:t>
        </w:r>
      </w:ins>
      <w:ins w:id="2223" w:author="Alan Hawse" w:date="2017-07-18T12:15:00Z">
        <w:r>
          <w:t xml:space="preserve">s identity </w:t>
        </w:r>
      </w:ins>
      <w:ins w:id="2224" w:author="Greg Landry [2]" w:date="2017-07-18T15:07:00Z">
        <w:r w:rsidR="004367B9">
          <w:t>(</w:t>
        </w:r>
      </w:ins>
      <w:ins w:id="2225" w:author="Alan Hawse" w:date="2017-07-18T12:15:00Z">
        <w:r>
          <w:t>e.g. MQTT</w:t>
        </w:r>
      </w:ins>
      <w:ins w:id="2226" w:author="Greg Landry [2]" w:date="2017-07-18T15:07:00Z">
        <w:r w:rsidR="004367B9">
          <w:t>)</w:t>
        </w:r>
      </w:ins>
      <w:ins w:id="2227" w:author="Alan Hawse" w:date="2017-07-18T12:15:00Z">
        <w:r>
          <w:t xml:space="preserve">.  On the server </w:t>
        </w:r>
        <w:del w:id="2228" w:author="Greg Landry [2]" w:date="2017-07-18T15:07:00Z">
          <w:r w:rsidDel="004367B9">
            <w:delText>side</w:delText>
          </w:r>
        </w:del>
      </w:ins>
      <w:ins w:id="2229" w:author="Greg Landry [2]" w:date="2017-07-18T15:07:00Z">
        <w:r w:rsidR="004367B9">
          <w:t>side,</w:t>
        </w:r>
      </w:ins>
      <w:ins w:id="2230" w:author="Alan Hawse" w:date="2017-07-18T12:15:00Z">
        <w:r>
          <w:t xml:space="preserve"> this is the </w:t>
        </w:r>
      </w:ins>
      <w:ins w:id="2231" w:author="Alan Hawse" w:date="2017-07-18T12:16:00Z">
        <w:r>
          <w:t>server</w:t>
        </w:r>
      </w:ins>
      <w:ins w:id="2232" w:author="Greg Landry [2]" w:date="2017-07-18T15:07:00Z">
        <w:r w:rsidR="004367B9">
          <w:t>’</w:t>
        </w:r>
      </w:ins>
      <w:ins w:id="2233" w:author="Alan Hawse" w:date="2017-07-18T12:16:00Z">
        <w:r>
          <w:t xml:space="preserve">s certificate (which contains its </w:t>
        </w:r>
      </w:ins>
      <w:ins w:id="2234" w:author="Alan Hawse" w:date="2017-07-18T12:15:00Z">
        <w:r>
          <w:t>public key</w:t>
        </w:r>
      </w:ins>
      <w:ins w:id="2235" w:author="Alan Hawse" w:date="2017-07-18T12:16:00Z">
        <w:r>
          <w:t>)</w:t>
        </w:r>
      </w:ins>
      <w:ins w:id="2236" w:author="Alan Hawse" w:date="2017-07-18T12:15:00Z">
        <w:r>
          <w:t xml:space="preserve"> that is sent to </w:t>
        </w:r>
      </w:ins>
      <w:ins w:id="2237" w:author="Alan Hawse" w:date="2017-07-18T12:16:00Z">
        <w:r>
          <w:t>initialize</w:t>
        </w:r>
      </w:ins>
      <w:ins w:id="2238" w:author="Alan Hawse" w:date="2017-07-18T12:15:00Z">
        <w:r>
          <w:t xml:space="preserve"> </w:t>
        </w:r>
      </w:ins>
      <w:ins w:id="2239" w:author="Alan Hawse" w:date="2017-07-18T12:16:00Z">
        <w:r>
          <w:t>the connection</w:t>
        </w:r>
      </w:ins>
      <w:ins w:id="2240" w:author="Alan Hawse" w:date="2017-07-18T12:17:00Z">
        <w:r w:rsidR="00D77484">
          <w:t xml:space="preserve">.  You initialize this structure with a call to </w:t>
        </w:r>
        <w:r w:rsidR="00D77484" w:rsidRPr="00BA602E">
          <w:rPr>
            <w:i/>
            <w:rPrChange w:id="2241" w:author="Greg Landry [2]" w:date="2017-07-18T15:08:00Z">
              <w:rPr/>
            </w:rPrChange>
          </w:rPr>
          <w:t>wiced_tls_init_identity</w:t>
        </w:r>
        <w:r w:rsidR="00D77484">
          <w:t>.  You need to pass it the Certificate and Private key which can be read out of the DCT, Resources</w:t>
        </w:r>
      </w:ins>
      <w:ins w:id="2242" w:author="Greg Landry [2]" w:date="2017-07-18T15:07:00Z">
        <w:r w:rsidR="004367B9">
          <w:t>,</w:t>
        </w:r>
      </w:ins>
      <w:ins w:id="2243" w:author="Alan Hawse" w:date="2017-07-18T12:17:00Z">
        <w:r w:rsidR="00D77484">
          <w:t xml:space="preserve"> or from #defines</w:t>
        </w:r>
      </w:ins>
      <w:ins w:id="2244" w:author="Greg Landry [2]" w:date="2017-07-18T15:07:00Z">
        <w:r w:rsidR="004367B9">
          <w:t xml:space="preserve"> as explained above</w:t>
        </w:r>
      </w:ins>
      <w:ins w:id="2245" w:author="Alan Hawse" w:date="2017-07-18T12:17:00Z">
        <w:r w:rsidR="00D77484">
          <w:t>.</w:t>
        </w:r>
      </w:ins>
    </w:p>
    <w:p w14:paraId="11559E96" w14:textId="77777777" w:rsidR="00580181" w:rsidRDefault="00580181">
      <w:pPr>
        <w:ind w:left="720"/>
        <w:rPr>
          <w:ins w:id="2246" w:author="Alan Hawse" w:date="2017-07-18T12:12:00Z"/>
        </w:rPr>
        <w:pPrChange w:id="2247" w:author="Greg Landry [2]" w:date="2017-07-18T15:08:00Z">
          <w:pPr>
            <w:pStyle w:val="Heading3"/>
          </w:pPr>
        </w:pPrChange>
      </w:pPr>
    </w:p>
    <w:p w14:paraId="4F936F2A" w14:textId="59B03E09" w:rsidR="00580181" w:rsidRPr="00B56257" w:rsidDel="004367B9" w:rsidRDefault="00580181">
      <w:pPr>
        <w:ind w:left="720"/>
        <w:rPr>
          <w:ins w:id="2248" w:author="Alan Hawse" w:date="2017-07-18T12:11:00Z"/>
          <w:del w:id="2249" w:author="Greg Landry [2]" w:date="2017-07-18T15:08:00Z"/>
        </w:rPr>
        <w:pPrChange w:id="2250" w:author="Greg Landry [2]" w:date="2017-07-18T15:08:00Z">
          <w:pPr>
            <w:pStyle w:val="Heading3"/>
          </w:pPr>
        </w:pPrChange>
      </w:pPr>
      <w:ins w:id="2251" w:author="Alan Hawse" w:date="2017-07-18T12:12:00Z">
        <w:r w:rsidRPr="00580181">
          <w:rPr>
            <w:b/>
            <w:u w:val="single"/>
            <w:rPrChange w:id="2252" w:author="Alan Hawse" w:date="2017-07-18T12:12:00Z">
              <w:rPr/>
            </w:rPrChange>
          </w:rPr>
          <w:t>wiced_tls_context_t</w:t>
        </w:r>
        <w:r>
          <w:t xml:space="preserve"> – this structure is used to hold the TLS state</w:t>
        </w:r>
      </w:ins>
      <w:ins w:id="2253" w:author="Alan Hawse" w:date="2017-07-18T12:13:00Z">
        <w:r>
          <w:t xml:space="preserve"> </w:t>
        </w:r>
      </w:ins>
      <w:ins w:id="2254" w:author="Alan Hawse" w:date="2017-07-18T12:12:00Z">
        <w:r>
          <w:t>machine</w:t>
        </w:r>
      </w:ins>
      <w:ins w:id="2255" w:author="Alan Hawse" w:date="2017-07-18T12:13:00Z">
        <w:r>
          <w:t xml:space="preserve"> and security information</w:t>
        </w:r>
      </w:ins>
      <w:ins w:id="2256" w:author="Alan Hawse" w:date="2017-07-18T12:12:00Z">
        <w:r>
          <w:t xml:space="preserve"> for the connection.  Before launching TLS you need to initialize this structure with a </w:t>
        </w:r>
        <w:r w:rsidRPr="00BA602E">
          <w:rPr>
            <w:i/>
            <w:rPrChange w:id="2257" w:author="Greg Landry [2]" w:date="2017-07-18T15:08:00Z">
              <w:rPr/>
            </w:rPrChange>
          </w:rPr>
          <w:t>wiced_tls_init_context</w:t>
        </w:r>
        <w:r>
          <w:t xml:space="preserve"> call</w:t>
        </w:r>
      </w:ins>
      <w:ins w:id="2258" w:author="Greg Landry [2]" w:date="2017-07-18T15:08:00Z">
        <w:r w:rsidR="00890B7C">
          <w:t>.</w:t>
        </w:r>
      </w:ins>
    </w:p>
    <w:p w14:paraId="76D11EB1" w14:textId="77777777" w:rsidR="00580181" w:rsidRDefault="00580181">
      <w:pPr>
        <w:ind w:left="720"/>
        <w:rPr>
          <w:ins w:id="2259" w:author="Alan Hawse" w:date="2017-07-18T12:11:00Z"/>
        </w:rPr>
        <w:pPrChange w:id="2260" w:author="Greg Landry [2]" w:date="2017-07-18T15:08:00Z">
          <w:pPr>
            <w:pStyle w:val="Heading3"/>
          </w:pPr>
        </w:pPrChange>
      </w:pPr>
    </w:p>
    <w:p w14:paraId="377EADDA" w14:textId="6C797FB9" w:rsidR="00AC244D" w:rsidDel="004F22DC" w:rsidRDefault="00AC244D">
      <w:pPr>
        <w:rPr>
          <w:del w:id="2261" w:author="Greg Landry [2]" w:date="2017-07-18T19:43:00Z"/>
        </w:rPr>
        <w:pPrChange w:id="2262" w:author="Alan Hawse" w:date="2017-06-18T12:49:00Z">
          <w:pPr>
            <w:pStyle w:val="Heading3"/>
          </w:pPr>
        </w:pPrChange>
      </w:pPr>
    </w:p>
    <w:p w14:paraId="6EB8CB8E" w14:textId="77777777" w:rsidR="00AC244D" w:rsidRDefault="00E24D17">
      <w:pPr>
        <w:rPr>
          <w:ins w:id="2263" w:author="Alan Hawse" w:date="2017-07-18T16:29:00Z"/>
        </w:rPr>
        <w:pPrChange w:id="2264" w:author="Alan Hawse" w:date="2017-06-18T12:49:00Z">
          <w:pPr>
            <w:pStyle w:val="Heading3"/>
          </w:pPr>
        </w:pPrChange>
      </w:pPr>
      <w:ins w:id="2265" w:author="Alan Hawse" w:date="2017-07-17T15:52:00Z">
        <w:r>
          <w:t xml:space="preserve">A TLS encrypted TCP Socket is almost exactly </w:t>
        </w:r>
      </w:ins>
      <w:ins w:id="2266" w:author="Alan Hawse" w:date="2017-07-17T15:55:00Z">
        <w:r w:rsidR="00FC77F9">
          <w:t>the same as a</w:t>
        </w:r>
      </w:ins>
      <w:ins w:id="2267" w:author="Alan Hawse" w:date="2017-07-17T15:56:00Z">
        <w:r w:rsidR="00FC77F9">
          <w:t>n</w:t>
        </w:r>
      </w:ins>
      <w:ins w:id="2268" w:author="Alan Hawse" w:date="2017-07-17T15:55:00Z">
        <w:r w:rsidR="00FC77F9">
          <w:t xml:space="preserve"> unencrypted socket. </w:t>
        </w:r>
      </w:ins>
    </w:p>
    <w:p w14:paraId="5BAFACB4" w14:textId="30580E46" w:rsidR="00AC244D" w:rsidDel="004F22DC" w:rsidRDefault="002E5428">
      <w:pPr>
        <w:rPr>
          <w:ins w:id="2269" w:author="Alan Hawse" w:date="2017-07-18T16:29:00Z"/>
          <w:del w:id="2270" w:author="Greg Landry [2]" w:date="2017-07-18T19:43:00Z"/>
        </w:rPr>
        <w:pPrChange w:id="2271" w:author="Alan Hawse" w:date="2017-06-18T12:49:00Z">
          <w:pPr>
            <w:pStyle w:val="Heading3"/>
          </w:pPr>
        </w:pPrChange>
      </w:pPr>
      <w:ins w:id="2272" w:author="Greg Landry [2]" w:date="2017-08-29T08:37:00Z">
        <w:r>
          <w:rPr>
            <w:noProof/>
          </w:rPr>
          <w:drawing>
            <wp:inline distT="0" distB="0" distL="0" distR="0" wp14:anchorId="50CD8CCB" wp14:editId="43EF7DED">
              <wp:extent cx="5010150" cy="3711147"/>
              <wp:effectExtent l="0" t="0" r="0" b="381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5620" cy="3737420"/>
                      </a:xfrm>
                      <a:prstGeom prst="rect">
                        <a:avLst/>
                      </a:prstGeom>
                      <a:noFill/>
                    </pic:spPr>
                  </pic:pic>
                </a:graphicData>
              </a:graphic>
            </wp:inline>
          </w:drawing>
        </w:r>
      </w:ins>
    </w:p>
    <w:p w14:paraId="5C4F3D7F" w14:textId="18812220" w:rsidR="00AC244D" w:rsidRDefault="00257DDD">
      <w:pPr>
        <w:jc w:val="center"/>
        <w:rPr>
          <w:ins w:id="2273" w:author="Alan Hawse" w:date="2017-07-18T16:32:00Z"/>
        </w:rPr>
        <w:pPrChange w:id="2274" w:author="Greg Landry [2]" w:date="2017-07-18T19:45:00Z">
          <w:pPr>
            <w:pStyle w:val="Heading3"/>
          </w:pPr>
        </w:pPrChange>
      </w:pPr>
      <w:ins w:id="2275" w:author="Greg Landry [2]" w:date="2017-07-17T16:30:00Z">
        <w:del w:id="2276" w:author="Alan Hawse" w:date="2017-07-18T16:29:00Z">
          <w:r w:rsidDel="00AC244D">
            <w:delText>:</w:delText>
          </w:r>
        </w:del>
      </w:ins>
      <w:ins w:id="2277" w:author="Alan Hawse" w:date="2017-07-18T16:31:00Z">
        <w:del w:id="2278" w:author="Greg Landry [2]" w:date="2017-08-29T08:37:00Z">
          <w:r w:rsidR="00AC244D" w:rsidRPr="00AC244D" w:rsidDel="002E5428">
            <w:rPr>
              <w:noProof/>
            </w:rPr>
            <w:drawing>
              <wp:inline distT="0" distB="0" distL="0" distR="0" wp14:anchorId="4F71A813" wp14:editId="2D06E29E">
                <wp:extent cx="4594670" cy="3657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99552" cy="3661487"/>
                        </a:xfrm>
                        <a:prstGeom prst="rect">
                          <a:avLst/>
                        </a:prstGeom>
                      </pic:spPr>
                    </pic:pic>
                  </a:graphicData>
                </a:graphic>
              </wp:inline>
            </w:drawing>
          </w:r>
        </w:del>
      </w:ins>
    </w:p>
    <w:p w14:paraId="39129C08" w14:textId="674CD275" w:rsidR="00AC244D" w:rsidDel="00B1504F" w:rsidRDefault="00AC244D">
      <w:pPr>
        <w:rPr>
          <w:ins w:id="2279" w:author="Alan Hawse" w:date="2017-07-18T16:32:00Z"/>
          <w:del w:id="2280" w:author="Greg Landry [2]" w:date="2017-07-18T19:45:00Z"/>
        </w:rPr>
        <w:pPrChange w:id="2281" w:author="Alan Hawse" w:date="2017-06-18T12:49:00Z">
          <w:pPr>
            <w:pStyle w:val="Heading3"/>
          </w:pPr>
        </w:pPrChange>
      </w:pPr>
    </w:p>
    <w:p w14:paraId="0CD65AA2" w14:textId="70D2D3A2" w:rsidR="00AC244D" w:rsidRDefault="00AC244D">
      <w:pPr>
        <w:rPr>
          <w:ins w:id="2282" w:author="Alan Hawse" w:date="2017-07-18T16:32:00Z"/>
        </w:rPr>
        <w:pPrChange w:id="2283" w:author="Alan Hawse" w:date="2017-06-18T12:49:00Z">
          <w:pPr>
            <w:pStyle w:val="Heading3"/>
          </w:pPr>
        </w:pPrChange>
      </w:pPr>
      <w:ins w:id="2284" w:author="Alan Hawse" w:date="2017-07-18T16:32:00Z">
        <w:r>
          <w:t>Two steps in this picture are optional:</w:t>
        </w:r>
      </w:ins>
    </w:p>
    <w:p w14:paraId="165FB5EC" w14:textId="73CEF235" w:rsidR="00AC244D" w:rsidRDefault="00AC244D">
      <w:pPr>
        <w:pStyle w:val="ListParagraph"/>
        <w:numPr>
          <w:ilvl w:val="0"/>
          <w:numId w:val="46"/>
        </w:numPr>
        <w:rPr>
          <w:ins w:id="2285" w:author="Alan Hawse" w:date="2017-07-18T16:33:00Z"/>
        </w:rPr>
        <w:pPrChange w:id="2286" w:author="Alan Hawse" w:date="2017-07-18T16:32:00Z">
          <w:pPr>
            <w:pStyle w:val="Heading3"/>
          </w:pPr>
        </w:pPrChange>
      </w:pPr>
      <w:ins w:id="2287" w:author="Alan Hawse" w:date="2017-07-18T16:32:00Z">
        <w:r>
          <w:t>The server may optionally request the Client X.509 Certificate</w:t>
        </w:r>
      </w:ins>
      <w:ins w:id="2288" w:author="Alan Hawse" w:date="2017-07-18T16:33:00Z">
        <w:r>
          <w:t xml:space="preserve">.  If you are the Client and the server requests your certificate then you must have the </w:t>
        </w:r>
        <w:r w:rsidRPr="004F22DC">
          <w:rPr>
            <w:i/>
            <w:rPrChange w:id="2289" w:author="Greg Landry [2]" w:date="2017-07-18T19:44:00Z">
              <w:rPr/>
            </w:rPrChange>
          </w:rPr>
          <w:t>wiced_tls_identity_t</w:t>
        </w:r>
        <w:r>
          <w:t xml:space="preserve"> initialized or the server will get an error message</w:t>
        </w:r>
      </w:ins>
      <w:ins w:id="2290" w:author="Greg Landry [2]" w:date="2017-07-18T19:44:00Z">
        <w:r w:rsidR="004F22DC">
          <w:t>.</w:t>
        </w:r>
      </w:ins>
    </w:p>
    <w:p w14:paraId="18487576" w14:textId="5BF4D5CA" w:rsidR="00AC244D" w:rsidRDefault="00AC244D">
      <w:pPr>
        <w:pStyle w:val="ListParagraph"/>
        <w:numPr>
          <w:ilvl w:val="0"/>
          <w:numId w:val="46"/>
        </w:numPr>
        <w:rPr>
          <w:ins w:id="2291" w:author="Alan Hawse" w:date="2017-07-18T16:32:00Z"/>
        </w:rPr>
        <w:pPrChange w:id="2292" w:author="Alan Hawse" w:date="2017-07-18T16:32:00Z">
          <w:pPr>
            <w:pStyle w:val="Heading3"/>
          </w:pPr>
        </w:pPrChange>
      </w:pPr>
      <w:ins w:id="2293" w:author="Alan Hawse" w:date="2017-07-18T16:34:00Z">
        <w:r>
          <w:t xml:space="preserve">The Client is not required to verify the Server X.509 Certificate.  In the WICED TLS if you do not call </w:t>
        </w:r>
        <w:r w:rsidRPr="004F22DC">
          <w:rPr>
            <w:i/>
            <w:rPrChange w:id="2294" w:author="Greg Landry [2]" w:date="2017-07-18T19:44:00Z">
              <w:rPr/>
            </w:rPrChange>
          </w:rPr>
          <w:t>wiced_tls_init_root_ca_certificates</w:t>
        </w:r>
        <w:r>
          <w:t xml:space="preserve">, then the firmware assumes that you </w:t>
        </w:r>
      </w:ins>
      <w:ins w:id="2295" w:author="Alan Hawse" w:date="2017-07-18T16:35:00Z">
        <w:r>
          <w:t>don’t</w:t>
        </w:r>
      </w:ins>
      <w:ins w:id="2296" w:author="Alan Hawse" w:date="2017-07-18T16:34:00Z">
        <w:r>
          <w:t xml:space="preserve"> </w:t>
        </w:r>
      </w:ins>
      <w:ins w:id="2297" w:author="Alan Hawse" w:date="2017-07-18T16:35:00Z">
        <w:r>
          <w:t>want to verify the server certificate.</w:t>
        </w:r>
      </w:ins>
      <w:ins w:id="2298" w:author="Greg Landry [2]" w:date="2017-07-18T19:44:00Z">
        <w:r w:rsidR="004F22DC">
          <w:t xml:space="preserve"> In that case</w:t>
        </w:r>
      </w:ins>
      <w:ins w:id="2299" w:author="Greg Landry [2]" w:date="2017-08-29T08:43:00Z">
        <w:r w:rsidR="00C031F2">
          <w:t>,</w:t>
        </w:r>
      </w:ins>
      <w:ins w:id="2300" w:author="Greg Landry [2]" w:date="2017-07-18T19:44:00Z">
        <w:r w:rsidR="004F22DC">
          <w:t xml:space="preserve"> it trusts the connection without verifying the certificate</w:t>
        </w:r>
      </w:ins>
      <w:ins w:id="2301" w:author="Greg Landry [2]" w:date="2017-08-29T08:43:00Z">
        <w:r w:rsidR="00C031F2">
          <w:t xml:space="preserve"> so it is always recommended that you verify the server’s certificate.</w:t>
        </w:r>
      </w:ins>
    </w:p>
    <w:p w14:paraId="094B2A7C" w14:textId="2FB55DDB" w:rsidR="00AC244D" w:rsidDel="00B1504F" w:rsidRDefault="00AC244D">
      <w:pPr>
        <w:ind w:left="360"/>
        <w:rPr>
          <w:ins w:id="2302" w:author="Alan Hawse" w:date="2017-07-18T16:35:00Z"/>
          <w:del w:id="2303" w:author="Greg Landry [2]" w:date="2017-07-18T19:44:00Z"/>
        </w:rPr>
        <w:pPrChange w:id="2304" w:author="Alan Hawse" w:date="2017-07-18T16:35:00Z">
          <w:pPr>
            <w:pStyle w:val="Heading3"/>
          </w:pPr>
        </w:pPrChange>
      </w:pPr>
    </w:p>
    <w:p w14:paraId="0FB5836C" w14:textId="40A76340" w:rsidR="00F10FA8" w:rsidRDefault="00BA602E">
      <w:pPr>
        <w:keepNext/>
        <w:rPr>
          <w:ins w:id="2305" w:author="Alan Hawse" w:date="2017-07-17T11:42:00Z"/>
        </w:rPr>
        <w:pPrChange w:id="2306" w:author="Greg Landry [2]" w:date="2017-07-18T19:46:00Z">
          <w:pPr>
            <w:pStyle w:val="Heading3"/>
          </w:pPr>
        </w:pPrChange>
      </w:pPr>
      <w:ins w:id="2307" w:author="Greg Landry [2]" w:date="2017-07-18T15:09:00Z">
        <w:del w:id="2308" w:author="Alan Hawse" w:date="2017-07-18T16:40:00Z">
          <w:r w:rsidDel="000B49CB">
            <w:delText>.</w:delText>
          </w:r>
        </w:del>
        <w:del w:id="2309" w:author="Alan Hawse" w:date="2017-07-18T16:42:00Z">
          <w:r w:rsidRPr="004656A1" w:rsidDel="000B49CB">
            <w:rPr>
              <w:i/>
            </w:rPr>
            <w:delText>..</w:delText>
          </w:r>
        </w:del>
      </w:ins>
      <w:ins w:id="2310" w:author="Greg Landry [2]" w:date="2017-07-17T16:31:00Z">
        <w:del w:id="2311" w:author="Alan Hawse" w:date="2017-07-18T12:11:00Z">
          <w:r w:rsidR="00257DDD" w:rsidDel="00580181">
            <w:delText>from the previous step</w:delText>
          </w:r>
        </w:del>
        <w:del w:id="2312" w:author="Alan Hawse" w:date="2017-07-18T16:42:00Z">
          <w:r w:rsidR="00257DDD" w:rsidDel="000B49CB">
            <w:delText xml:space="preserve"> the previous step</w:delText>
          </w:r>
        </w:del>
      </w:ins>
      <w:ins w:id="2313" w:author="Greg Landry [2]" w:date="2017-07-18T15:09:00Z">
        <w:del w:id="2314" w:author="Alan Hawse" w:date="2017-07-18T16:37:00Z">
          <w:r w:rsidDel="00AC244D">
            <w:delText xml:space="preserve"> its</w:delText>
          </w:r>
        </w:del>
        <w:del w:id="2315" w:author="Alan Hawse" w:date="2017-07-18T16:42:00Z">
          <w:r w:rsidDel="000B49CB">
            <w:delText>.</w:delText>
          </w:r>
        </w:del>
        <w:r w:rsidR="006A2B03">
          <w:t xml:space="preserve">The </w:t>
        </w:r>
      </w:ins>
      <w:ins w:id="2316" w:author="Alan Hawse" w:date="2017-07-17T16:01:00Z">
        <w:r w:rsidR="00FC77F9">
          <w:t>TCP Client TLS</w:t>
        </w:r>
      </w:ins>
      <w:ins w:id="2317" w:author="Greg Landry [2]" w:date="2017-07-18T15:11:00Z">
        <w:r w:rsidR="007A312C">
          <w:t xml:space="preserve"> firmware</w:t>
        </w:r>
      </w:ins>
      <w:ins w:id="2318" w:author="Alan Hawse" w:date="2017-07-17T16:01:00Z">
        <w:r w:rsidR="00FC77F9">
          <w:t xml:space="preserve"> </w:t>
        </w:r>
      </w:ins>
      <w:ins w:id="2319" w:author="Greg Landry [2]" w:date="2017-07-18T15:09:00Z">
        <w:r w:rsidR="006A2B03">
          <w:t>f</w:t>
        </w:r>
      </w:ins>
      <w:ins w:id="2320" w:author="Alan Hawse" w:date="2017-07-17T16:01:00Z">
        <w:del w:id="2321" w:author="Greg Landry [2]" w:date="2017-07-18T15:09:00Z">
          <w:r w:rsidR="00FC77F9" w:rsidDel="006A2B03">
            <w:delText>F</w:delText>
          </w:r>
        </w:del>
        <w:r w:rsidR="00FC77F9">
          <w:t>low</w:t>
        </w:r>
      </w:ins>
      <w:ins w:id="2322" w:author="Greg Landry [2]" w:date="2017-07-18T15:09:00Z">
        <w:r w:rsidR="006A2B03">
          <w:t xml:space="preserve"> is</w:t>
        </w:r>
      </w:ins>
      <w:ins w:id="2323" w:author="Alan Hawse" w:date="2017-07-17T16:01:00Z">
        <w:r w:rsidR="00FC77F9">
          <w:t>:</w:t>
        </w:r>
      </w:ins>
    </w:p>
    <w:tbl>
      <w:tblPr>
        <w:tblStyle w:val="TableGrid"/>
        <w:tblW w:w="0" w:type="auto"/>
        <w:tblLook w:val="04A0" w:firstRow="1" w:lastRow="0" w:firstColumn="1" w:lastColumn="0" w:noHBand="0" w:noVBand="1"/>
        <w:tblPrChange w:id="2324" w:author="Greg Landry [2]" w:date="2017-08-29T11:32:00Z">
          <w:tblPr>
            <w:tblStyle w:val="TableGrid"/>
            <w:tblW w:w="0" w:type="auto"/>
            <w:tblLook w:val="04A0" w:firstRow="1" w:lastRow="0" w:firstColumn="1" w:lastColumn="0" w:noHBand="0" w:noVBand="1"/>
          </w:tblPr>
        </w:tblPrChange>
      </w:tblPr>
      <w:tblGrid>
        <w:gridCol w:w="415"/>
        <w:gridCol w:w="3797"/>
        <w:gridCol w:w="5364"/>
        <w:tblGridChange w:id="2325">
          <w:tblGrid>
            <w:gridCol w:w="415"/>
            <w:gridCol w:w="4"/>
            <w:gridCol w:w="49"/>
            <w:gridCol w:w="2374"/>
            <w:gridCol w:w="694"/>
            <w:gridCol w:w="676"/>
            <w:gridCol w:w="5364"/>
          </w:tblGrid>
        </w:tblGridChange>
      </w:tblGrid>
      <w:tr w:rsidR="000B49CB" w14:paraId="3390A7F2" w14:textId="77777777" w:rsidTr="00A70043">
        <w:trPr>
          <w:ins w:id="2326" w:author="Alan Hawse" w:date="2017-07-17T11:43:00Z"/>
        </w:trPr>
        <w:tc>
          <w:tcPr>
            <w:tcW w:w="419" w:type="dxa"/>
            <w:tcPrChange w:id="2327" w:author="Greg Landry [2]" w:date="2017-08-29T11:32:00Z">
              <w:tcPr>
                <w:tcW w:w="468" w:type="dxa"/>
                <w:gridSpan w:val="3"/>
              </w:tcPr>
            </w:tcPrChange>
          </w:tcPr>
          <w:p w14:paraId="5215AEEA" w14:textId="709766BD" w:rsidR="000B49CB" w:rsidRPr="00832C3C" w:rsidRDefault="000B49CB">
            <w:pPr>
              <w:jc w:val="center"/>
              <w:rPr>
                <w:ins w:id="2328" w:author="Alan Hawse" w:date="2017-07-18T16:42:00Z"/>
                <w:b/>
                <w:sz w:val="18"/>
                <w:rPrChange w:id="2329" w:author="Greg Landry [2]" w:date="2017-08-29T11:32:00Z">
                  <w:rPr>
                    <w:ins w:id="2330" w:author="Alan Hawse" w:date="2017-07-18T16:42:00Z"/>
                    <w:b/>
                  </w:rPr>
                </w:rPrChange>
              </w:rPr>
            </w:pPr>
            <w:ins w:id="2331" w:author="Alan Hawse" w:date="2017-07-18T16:42:00Z">
              <w:r w:rsidRPr="00832C3C">
                <w:rPr>
                  <w:b/>
                  <w:sz w:val="18"/>
                  <w:rPrChange w:id="2332" w:author="Greg Landry [2]" w:date="2017-08-29T11:32:00Z">
                    <w:rPr>
                      <w:b/>
                    </w:rPr>
                  </w:rPrChange>
                </w:rPr>
                <w:t>#</w:t>
              </w:r>
            </w:ins>
          </w:p>
        </w:tc>
        <w:tc>
          <w:tcPr>
            <w:tcW w:w="4320" w:type="dxa"/>
            <w:tcPrChange w:id="2333" w:author="Greg Landry [2]" w:date="2017-08-29T11:32:00Z">
              <w:tcPr>
                <w:tcW w:w="2374" w:type="dxa"/>
              </w:tcPr>
            </w:tcPrChange>
          </w:tcPr>
          <w:p w14:paraId="32A67E72" w14:textId="313B7C20" w:rsidR="000B49CB" w:rsidRPr="00832C3C" w:rsidRDefault="000B49CB">
            <w:pPr>
              <w:jc w:val="center"/>
              <w:rPr>
                <w:ins w:id="2334" w:author="Alan Hawse" w:date="2017-07-17T11:43:00Z"/>
                <w:b/>
                <w:sz w:val="18"/>
                <w:rPrChange w:id="2335" w:author="Greg Landry [2]" w:date="2017-08-29T11:32:00Z">
                  <w:rPr>
                    <w:ins w:id="2336" w:author="Alan Hawse" w:date="2017-07-17T11:43:00Z"/>
                  </w:rPr>
                </w:rPrChange>
              </w:rPr>
              <w:pPrChange w:id="2337" w:author="Alan Hawse" w:date="2017-07-17T11:46:00Z">
                <w:pPr/>
              </w:pPrChange>
            </w:pPr>
            <w:ins w:id="2338" w:author="Alan Hawse" w:date="2017-07-17T11:46:00Z">
              <w:r w:rsidRPr="00832C3C">
                <w:rPr>
                  <w:b/>
                  <w:sz w:val="18"/>
                  <w:rPrChange w:id="2339" w:author="Greg Landry [2]" w:date="2017-08-29T11:32:00Z">
                    <w:rPr/>
                  </w:rPrChange>
                </w:rPr>
                <w:t>Step</w:t>
              </w:r>
            </w:ins>
          </w:p>
        </w:tc>
        <w:tc>
          <w:tcPr>
            <w:tcW w:w="5418" w:type="dxa"/>
            <w:tcPrChange w:id="2340" w:author="Greg Landry [2]" w:date="2017-08-29T11:32:00Z">
              <w:tcPr>
                <w:tcW w:w="6734" w:type="dxa"/>
                <w:gridSpan w:val="3"/>
              </w:tcPr>
            </w:tcPrChange>
          </w:tcPr>
          <w:p w14:paraId="384D9F4D" w14:textId="3CAB38F9" w:rsidR="000B49CB" w:rsidRPr="00832C3C" w:rsidRDefault="000B49CB">
            <w:pPr>
              <w:jc w:val="center"/>
              <w:rPr>
                <w:ins w:id="2341" w:author="Alan Hawse" w:date="2017-07-17T11:43:00Z"/>
                <w:b/>
                <w:sz w:val="18"/>
                <w:rPrChange w:id="2342" w:author="Greg Landry [2]" w:date="2017-08-29T11:32:00Z">
                  <w:rPr>
                    <w:ins w:id="2343" w:author="Alan Hawse" w:date="2017-07-17T11:43:00Z"/>
                  </w:rPr>
                </w:rPrChange>
              </w:rPr>
              <w:pPrChange w:id="2344" w:author="Alan Hawse" w:date="2017-07-17T11:46:00Z">
                <w:pPr/>
              </w:pPrChange>
            </w:pPr>
            <w:ins w:id="2345" w:author="Alan Hawse" w:date="2017-07-17T11:43:00Z">
              <w:r w:rsidRPr="00832C3C">
                <w:rPr>
                  <w:b/>
                  <w:sz w:val="18"/>
                  <w:rPrChange w:id="2346" w:author="Greg Landry [2]" w:date="2017-08-29T11:32:00Z">
                    <w:rPr/>
                  </w:rPrChange>
                </w:rPr>
                <w:t>Example</w:t>
              </w:r>
            </w:ins>
          </w:p>
        </w:tc>
      </w:tr>
      <w:tr w:rsidR="000B49CB" w14:paraId="66B39E56" w14:textId="77777777" w:rsidTr="00A70043">
        <w:trPr>
          <w:ins w:id="2347" w:author="Alan Hawse" w:date="2017-07-17T11:43:00Z"/>
        </w:trPr>
        <w:tc>
          <w:tcPr>
            <w:tcW w:w="419" w:type="dxa"/>
            <w:tcPrChange w:id="2348" w:author="Greg Landry [2]" w:date="2017-08-29T11:32:00Z">
              <w:tcPr>
                <w:tcW w:w="468" w:type="dxa"/>
                <w:gridSpan w:val="3"/>
              </w:tcPr>
            </w:tcPrChange>
          </w:tcPr>
          <w:p w14:paraId="6250AE06" w14:textId="0D33AE80" w:rsidR="000B49CB" w:rsidRPr="00832C3C" w:rsidRDefault="000B49CB">
            <w:pPr>
              <w:rPr>
                <w:ins w:id="2349" w:author="Alan Hawse" w:date="2017-07-18T16:42:00Z"/>
                <w:sz w:val="18"/>
                <w:rPrChange w:id="2350" w:author="Greg Landry [2]" w:date="2017-08-29T11:32:00Z">
                  <w:rPr>
                    <w:ins w:id="2351" w:author="Alan Hawse" w:date="2017-07-18T16:42:00Z"/>
                  </w:rPr>
                </w:rPrChange>
              </w:rPr>
            </w:pPr>
            <w:ins w:id="2352" w:author="Alan Hawse" w:date="2017-07-18T16:42:00Z">
              <w:r w:rsidRPr="00832C3C">
                <w:rPr>
                  <w:sz w:val="18"/>
                  <w:rPrChange w:id="2353" w:author="Greg Landry [2]" w:date="2017-08-29T11:32:00Z">
                    <w:rPr/>
                  </w:rPrChange>
                </w:rPr>
                <w:t>1</w:t>
              </w:r>
            </w:ins>
          </w:p>
        </w:tc>
        <w:tc>
          <w:tcPr>
            <w:tcW w:w="4320" w:type="dxa"/>
            <w:tcPrChange w:id="2354" w:author="Greg Landry [2]" w:date="2017-08-29T11:32:00Z">
              <w:tcPr>
                <w:tcW w:w="2374" w:type="dxa"/>
              </w:tcPr>
            </w:tcPrChange>
          </w:tcPr>
          <w:p w14:paraId="4F87C275" w14:textId="24E4384D" w:rsidR="000B49CB" w:rsidRPr="00832C3C" w:rsidRDefault="000B49CB">
            <w:pPr>
              <w:rPr>
                <w:ins w:id="2355" w:author="Alan Hawse" w:date="2017-07-17T11:43:00Z"/>
                <w:sz w:val="18"/>
                <w:rPrChange w:id="2356" w:author="Greg Landry [2]" w:date="2017-08-29T11:32:00Z">
                  <w:rPr>
                    <w:ins w:id="2357" w:author="Alan Hawse" w:date="2017-07-17T11:43:00Z"/>
                  </w:rPr>
                </w:rPrChange>
              </w:rPr>
            </w:pPr>
            <w:ins w:id="2358" w:author="Alan Hawse" w:date="2017-07-17T11:46:00Z">
              <w:r w:rsidRPr="00832C3C">
                <w:rPr>
                  <w:sz w:val="18"/>
                  <w:rPrChange w:id="2359" w:author="Greg Landry [2]" w:date="2017-08-29T11:32:00Z">
                    <w:rPr/>
                  </w:rPrChange>
                </w:rPr>
                <w:t>Create the socket</w:t>
              </w:r>
            </w:ins>
          </w:p>
        </w:tc>
        <w:tc>
          <w:tcPr>
            <w:tcW w:w="5418" w:type="dxa"/>
            <w:tcPrChange w:id="2360" w:author="Greg Landry [2]" w:date="2017-08-29T11:32:00Z">
              <w:tcPr>
                <w:tcW w:w="6734" w:type="dxa"/>
                <w:gridSpan w:val="3"/>
              </w:tcPr>
            </w:tcPrChange>
          </w:tcPr>
          <w:p w14:paraId="263BF0A7" w14:textId="6B3681D3" w:rsidR="000B49CB" w:rsidRPr="00832C3C" w:rsidRDefault="000B49CB">
            <w:pPr>
              <w:rPr>
                <w:ins w:id="2361" w:author="Alan Hawse" w:date="2017-07-17T11:43:00Z"/>
                <w:sz w:val="18"/>
                <w:rPrChange w:id="2362" w:author="Greg Landry [2]" w:date="2017-08-29T11:32:00Z">
                  <w:rPr>
                    <w:ins w:id="2363" w:author="Alan Hawse" w:date="2017-07-17T11:43:00Z"/>
                  </w:rPr>
                </w:rPrChange>
              </w:rPr>
            </w:pPr>
            <w:ins w:id="2364" w:author="Alan Hawse" w:date="2017-07-17T11:43:00Z">
              <w:r w:rsidRPr="00832C3C">
                <w:rPr>
                  <w:sz w:val="18"/>
                  <w:rPrChange w:id="2365" w:author="Greg Landry [2]" w:date="2017-08-29T11:32:00Z">
                    <w:rPr/>
                  </w:rPrChange>
                </w:rPr>
                <w:t xml:space="preserve">wiced_tcp_create_socket(&amp;socket, </w:t>
              </w:r>
              <w:r w:rsidRPr="00832C3C">
                <w:rPr>
                  <w:color w:val="0326CC"/>
                  <w:sz w:val="18"/>
                  <w:rPrChange w:id="2366" w:author="Greg Landry [2]" w:date="2017-08-29T11:32:00Z">
                    <w:rPr>
                      <w:color w:val="0326CC"/>
                    </w:rPr>
                  </w:rPrChange>
                </w:rPr>
                <w:t>WICED_STA_INTERFACE</w:t>
              </w:r>
              <w:r w:rsidRPr="00832C3C">
                <w:rPr>
                  <w:sz w:val="18"/>
                  <w:rPrChange w:id="2367" w:author="Greg Landry [2]" w:date="2017-08-29T11:32:00Z">
                    <w:rPr/>
                  </w:rPrChange>
                </w:rPr>
                <w:t>);</w:t>
              </w:r>
            </w:ins>
          </w:p>
        </w:tc>
      </w:tr>
      <w:tr w:rsidR="000B49CB" w14:paraId="6F6276B2" w14:textId="77777777" w:rsidTr="00A70043">
        <w:trPr>
          <w:ins w:id="2368" w:author="Alan Hawse" w:date="2017-07-17T11:43:00Z"/>
        </w:trPr>
        <w:tc>
          <w:tcPr>
            <w:tcW w:w="419" w:type="dxa"/>
            <w:tcPrChange w:id="2369" w:author="Greg Landry [2]" w:date="2017-08-29T11:32:00Z">
              <w:tcPr>
                <w:tcW w:w="468" w:type="dxa"/>
                <w:gridSpan w:val="3"/>
              </w:tcPr>
            </w:tcPrChange>
          </w:tcPr>
          <w:p w14:paraId="0F74774F" w14:textId="12BA1BA6" w:rsidR="000B49CB" w:rsidRPr="00832C3C" w:rsidRDefault="000B49CB">
            <w:pPr>
              <w:rPr>
                <w:ins w:id="2370" w:author="Alan Hawse" w:date="2017-07-18T16:42:00Z"/>
                <w:sz w:val="18"/>
                <w:rPrChange w:id="2371" w:author="Greg Landry [2]" w:date="2017-08-29T11:32:00Z">
                  <w:rPr>
                    <w:ins w:id="2372" w:author="Alan Hawse" w:date="2017-07-18T16:42:00Z"/>
                  </w:rPr>
                </w:rPrChange>
              </w:rPr>
            </w:pPr>
            <w:ins w:id="2373" w:author="Alan Hawse" w:date="2017-07-18T16:42:00Z">
              <w:r w:rsidRPr="00832C3C">
                <w:rPr>
                  <w:sz w:val="18"/>
                  <w:rPrChange w:id="2374" w:author="Greg Landry [2]" w:date="2017-08-29T11:32:00Z">
                    <w:rPr/>
                  </w:rPrChange>
                </w:rPr>
                <w:t>2</w:t>
              </w:r>
            </w:ins>
          </w:p>
        </w:tc>
        <w:tc>
          <w:tcPr>
            <w:tcW w:w="4320" w:type="dxa"/>
            <w:tcPrChange w:id="2375" w:author="Greg Landry [2]" w:date="2017-08-29T11:32:00Z">
              <w:tcPr>
                <w:tcW w:w="2374" w:type="dxa"/>
              </w:tcPr>
            </w:tcPrChange>
          </w:tcPr>
          <w:p w14:paraId="13CE3046" w14:textId="4C310408" w:rsidR="000B49CB" w:rsidRPr="00832C3C" w:rsidRDefault="000B49CB">
            <w:pPr>
              <w:rPr>
                <w:ins w:id="2376" w:author="Alan Hawse" w:date="2017-07-17T11:43:00Z"/>
                <w:sz w:val="18"/>
                <w:rPrChange w:id="2377" w:author="Greg Landry [2]" w:date="2017-08-29T11:32:00Z">
                  <w:rPr>
                    <w:ins w:id="2378" w:author="Alan Hawse" w:date="2017-07-17T11:43:00Z"/>
                  </w:rPr>
                </w:rPrChange>
              </w:rPr>
            </w:pPr>
            <w:ins w:id="2379" w:author="Alan Hawse" w:date="2017-07-17T11:46:00Z">
              <w:r w:rsidRPr="00832C3C">
                <w:rPr>
                  <w:sz w:val="18"/>
                  <w:rPrChange w:id="2380" w:author="Greg Landry [2]" w:date="2017-08-29T11:32:00Z">
                    <w:rPr/>
                  </w:rPrChange>
                </w:rPr>
                <w:t>Bind the socket to a port</w:t>
              </w:r>
            </w:ins>
          </w:p>
        </w:tc>
        <w:tc>
          <w:tcPr>
            <w:tcW w:w="5418" w:type="dxa"/>
            <w:tcPrChange w:id="2381" w:author="Greg Landry [2]" w:date="2017-08-29T11:32:00Z">
              <w:tcPr>
                <w:tcW w:w="6734" w:type="dxa"/>
                <w:gridSpan w:val="3"/>
              </w:tcPr>
            </w:tcPrChange>
          </w:tcPr>
          <w:p w14:paraId="681E978A" w14:textId="0FE4194C" w:rsidR="000B49CB" w:rsidRPr="00832C3C" w:rsidRDefault="000B49CB">
            <w:pPr>
              <w:rPr>
                <w:ins w:id="2382" w:author="Alan Hawse" w:date="2017-07-17T11:43:00Z"/>
                <w:sz w:val="18"/>
                <w:rPrChange w:id="2383" w:author="Greg Landry [2]" w:date="2017-08-29T11:32:00Z">
                  <w:rPr>
                    <w:ins w:id="2384" w:author="Alan Hawse" w:date="2017-07-17T11:43:00Z"/>
                  </w:rPr>
                </w:rPrChange>
              </w:rPr>
            </w:pPr>
            <w:ins w:id="2385" w:author="Alan Hawse" w:date="2017-07-17T11:43:00Z">
              <w:r w:rsidRPr="00832C3C">
                <w:rPr>
                  <w:sz w:val="18"/>
                  <w:rPrChange w:id="2386" w:author="Greg Landry [2]" w:date="2017-08-29T11:32:00Z">
                    <w:rPr/>
                  </w:rPrChange>
                </w:rPr>
                <w:t>wiced_tcp_bind(&amp;socket,WICED_ANY_PORT);</w:t>
              </w:r>
            </w:ins>
          </w:p>
        </w:tc>
      </w:tr>
      <w:tr w:rsidR="000B49CB" w14:paraId="0739D57D" w14:textId="77777777" w:rsidTr="00A70043">
        <w:trPr>
          <w:ins w:id="2387" w:author="Alan Hawse" w:date="2017-07-17T11:43:00Z"/>
        </w:trPr>
        <w:tc>
          <w:tcPr>
            <w:tcW w:w="419" w:type="dxa"/>
            <w:tcPrChange w:id="2388" w:author="Greg Landry [2]" w:date="2017-08-29T11:32:00Z">
              <w:tcPr>
                <w:tcW w:w="468" w:type="dxa"/>
                <w:gridSpan w:val="3"/>
              </w:tcPr>
            </w:tcPrChange>
          </w:tcPr>
          <w:p w14:paraId="7E33879D" w14:textId="08C37D29" w:rsidR="000B49CB" w:rsidRPr="00832C3C" w:rsidRDefault="000B49CB">
            <w:pPr>
              <w:rPr>
                <w:ins w:id="2389" w:author="Alan Hawse" w:date="2017-07-18T16:42:00Z"/>
                <w:sz w:val="18"/>
                <w:rPrChange w:id="2390" w:author="Greg Landry [2]" w:date="2017-08-29T11:32:00Z">
                  <w:rPr>
                    <w:ins w:id="2391" w:author="Alan Hawse" w:date="2017-07-18T16:42:00Z"/>
                  </w:rPr>
                </w:rPrChange>
              </w:rPr>
            </w:pPr>
            <w:ins w:id="2392" w:author="Alan Hawse" w:date="2017-07-18T16:42:00Z">
              <w:r w:rsidRPr="00832C3C">
                <w:rPr>
                  <w:sz w:val="18"/>
                  <w:rPrChange w:id="2393" w:author="Greg Landry [2]" w:date="2017-08-29T11:32:00Z">
                    <w:rPr/>
                  </w:rPrChange>
                </w:rPr>
                <w:t>3</w:t>
              </w:r>
            </w:ins>
          </w:p>
        </w:tc>
        <w:tc>
          <w:tcPr>
            <w:tcW w:w="4320" w:type="dxa"/>
            <w:tcPrChange w:id="2394" w:author="Greg Landry [2]" w:date="2017-08-29T11:32:00Z">
              <w:tcPr>
                <w:tcW w:w="2374" w:type="dxa"/>
              </w:tcPr>
            </w:tcPrChange>
          </w:tcPr>
          <w:p w14:paraId="2F7076C9" w14:textId="36AD720A" w:rsidR="000B49CB" w:rsidRPr="00832C3C" w:rsidRDefault="000B49CB">
            <w:pPr>
              <w:rPr>
                <w:ins w:id="2395" w:author="Alan Hawse" w:date="2017-07-17T11:43:00Z"/>
                <w:sz w:val="18"/>
                <w:rPrChange w:id="2396" w:author="Greg Landry [2]" w:date="2017-08-29T11:32:00Z">
                  <w:rPr>
                    <w:ins w:id="2397" w:author="Alan Hawse" w:date="2017-07-17T11:43:00Z"/>
                  </w:rPr>
                </w:rPrChange>
              </w:rPr>
            </w:pPr>
            <w:ins w:id="2398" w:author="Alan Hawse" w:date="2017-07-17T11:46:00Z">
              <w:r w:rsidRPr="00832C3C">
                <w:rPr>
                  <w:sz w:val="18"/>
                  <w:rPrChange w:id="2399" w:author="Greg Landry [2]" w:date="2017-08-29T11:32:00Z">
                    <w:rPr/>
                  </w:rPrChange>
                </w:rPr>
                <w:t xml:space="preserve">Read the </w:t>
              </w:r>
            </w:ins>
            <w:ins w:id="2400" w:author="Greg Landry [2]" w:date="2017-08-29T11:18:00Z">
              <w:r w:rsidR="00A16397" w:rsidRPr="00832C3C">
                <w:rPr>
                  <w:sz w:val="18"/>
                  <w:rPrChange w:id="2401" w:author="Greg Landry [2]" w:date="2017-08-29T11:32:00Z">
                    <w:rPr/>
                  </w:rPrChange>
                </w:rPr>
                <w:t xml:space="preserve">root certificate from the </w:t>
              </w:r>
            </w:ins>
            <w:ins w:id="2402" w:author="Alan Hawse" w:date="2017-07-17T11:46:00Z">
              <w:r w:rsidRPr="00832C3C">
                <w:rPr>
                  <w:sz w:val="18"/>
                  <w:rPrChange w:id="2403" w:author="Greg Landry [2]" w:date="2017-08-29T11:32:00Z">
                    <w:rPr/>
                  </w:rPrChange>
                </w:rPr>
                <w:t>security section of the DCT into RAM</w:t>
              </w:r>
            </w:ins>
            <w:ins w:id="2404" w:author="Greg Landry [2]" w:date="2017-08-29T11:17:00Z">
              <w:r w:rsidR="00A16397" w:rsidRPr="00832C3C">
                <w:rPr>
                  <w:sz w:val="18"/>
                  <w:rPrChange w:id="2405" w:author="Greg Landry [2]" w:date="2017-08-29T11:32:00Z">
                    <w:rPr/>
                  </w:rPrChange>
                </w:rPr>
                <w:t xml:space="preserve"> (method 1)</w:t>
              </w:r>
            </w:ins>
          </w:p>
        </w:tc>
        <w:tc>
          <w:tcPr>
            <w:tcW w:w="5418" w:type="dxa"/>
            <w:tcPrChange w:id="2406" w:author="Greg Landry [2]" w:date="2017-08-29T11:32:00Z">
              <w:tcPr>
                <w:tcW w:w="6734" w:type="dxa"/>
                <w:gridSpan w:val="3"/>
              </w:tcPr>
            </w:tcPrChange>
          </w:tcPr>
          <w:p w14:paraId="0889DB0F" w14:textId="61885CF4" w:rsidR="000B49CB" w:rsidRPr="00832C3C" w:rsidRDefault="000B49CB">
            <w:pPr>
              <w:rPr>
                <w:ins w:id="2407" w:author="Alan Hawse" w:date="2017-07-17T11:43:00Z"/>
                <w:sz w:val="18"/>
                <w:rPrChange w:id="2408" w:author="Greg Landry [2]" w:date="2017-08-29T11:32:00Z">
                  <w:rPr>
                    <w:ins w:id="2409" w:author="Alan Hawse" w:date="2017-07-17T11:43:00Z"/>
                  </w:rPr>
                </w:rPrChange>
              </w:rPr>
            </w:pPr>
            <w:ins w:id="2410" w:author="Alan Hawse" w:date="2017-07-17T11:44:00Z">
              <w:r w:rsidRPr="00832C3C">
                <w:rPr>
                  <w:sz w:val="18"/>
                  <w:rPrChange w:id="2411" w:author="Greg Landry [2]" w:date="2017-08-29T11:32:00Z">
                    <w:rPr/>
                  </w:rPrChange>
                </w:rPr>
                <w:t>wiced_dct_read_lock( (</w:t>
              </w:r>
              <w:r w:rsidRPr="00832C3C">
                <w:rPr>
                  <w:color w:val="931A68"/>
                  <w:sz w:val="18"/>
                  <w:rPrChange w:id="2412" w:author="Greg Landry [2]" w:date="2017-08-29T11:32:00Z">
                    <w:rPr>
                      <w:color w:val="931A68"/>
                    </w:rPr>
                  </w:rPrChange>
                </w:rPr>
                <w:t>void</w:t>
              </w:r>
              <w:r w:rsidRPr="00832C3C">
                <w:rPr>
                  <w:sz w:val="18"/>
                  <w:rPrChange w:id="2413" w:author="Greg Landry [2]" w:date="2017-08-29T11:32:00Z">
                    <w:rPr/>
                  </w:rPrChange>
                </w:rPr>
                <w:t xml:space="preserve">**) &amp;dct_security, </w:t>
              </w:r>
              <w:r w:rsidRPr="00832C3C">
                <w:rPr>
                  <w:color w:val="0326CC"/>
                  <w:sz w:val="18"/>
                  <w:rPrChange w:id="2414" w:author="Greg Landry [2]" w:date="2017-08-29T11:32:00Z">
                    <w:rPr>
                      <w:color w:val="0326CC"/>
                    </w:rPr>
                  </w:rPrChange>
                </w:rPr>
                <w:t>WICED_FALSE</w:t>
              </w:r>
              <w:r w:rsidRPr="00832C3C">
                <w:rPr>
                  <w:sz w:val="18"/>
                  <w:rPrChange w:id="2415" w:author="Greg Landry [2]" w:date="2017-08-29T11:32:00Z">
                    <w:rPr/>
                  </w:rPrChange>
                </w:rPr>
                <w:t xml:space="preserve">, </w:t>
              </w:r>
              <w:r w:rsidRPr="00832C3C">
                <w:rPr>
                  <w:color w:val="0326CC"/>
                  <w:sz w:val="18"/>
                  <w:rPrChange w:id="2416" w:author="Greg Landry [2]" w:date="2017-08-29T11:32:00Z">
                    <w:rPr>
                      <w:color w:val="0326CC"/>
                    </w:rPr>
                  </w:rPrChange>
                </w:rPr>
                <w:t>DCT_SECURITY_SECTION</w:t>
              </w:r>
              <w:r w:rsidRPr="00832C3C">
                <w:rPr>
                  <w:sz w:val="18"/>
                  <w:rPrChange w:id="2417" w:author="Greg Landry [2]" w:date="2017-08-29T11:32:00Z">
                    <w:rPr/>
                  </w:rPrChange>
                </w:rPr>
                <w:t xml:space="preserve">, 0, </w:t>
              </w:r>
              <w:r w:rsidRPr="00832C3C">
                <w:rPr>
                  <w:color w:val="931A68"/>
                  <w:sz w:val="18"/>
                  <w:rPrChange w:id="2418" w:author="Greg Landry [2]" w:date="2017-08-29T11:32:00Z">
                    <w:rPr>
                      <w:color w:val="931A68"/>
                    </w:rPr>
                  </w:rPrChange>
                </w:rPr>
                <w:t>sizeof</w:t>
              </w:r>
              <w:r w:rsidRPr="00832C3C">
                <w:rPr>
                  <w:sz w:val="18"/>
                  <w:rPrChange w:id="2419" w:author="Greg Landry [2]" w:date="2017-08-29T11:32:00Z">
                    <w:rPr/>
                  </w:rPrChange>
                </w:rPr>
                <w:t>( *dct_security ) ); </w:t>
              </w:r>
            </w:ins>
          </w:p>
        </w:tc>
      </w:tr>
      <w:tr w:rsidR="00024D96" w14:paraId="4430547A" w14:textId="77777777" w:rsidTr="00A70043">
        <w:trPr>
          <w:ins w:id="2420" w:author="Greg Landry [2]" w:date="2017-08-29T11:10:00Z"/>
        </w:trPr>
        <w:tc>
          <w:tcPr>
            <w:tcW w:w="419" w:type="dxa"/>
            <w:tcPrChange w:id="2421" w:author="Greg Landry [2]" w:date="2017-08-29T11:32:00Z">
              <w:tcPr>
                <w:tcW w:w="378" w:type="dxa"/>
                <w:gridSpan w:val="2"/>
              </w:tcPr>
            </w:tcPrChange>
          </w:tcPr>
          <w:p w14:paraId="109D8B5C" w14:textId="551C4453" w:rsidR="00024D96" w:rsidRPr="00832C3C" w:rsidRDefault="00A16397">
            <w:pPr>
              <w:rPr>
                <w:ins w:id="2422" w:author="Greg Landry [2]" w:date="2017-08-29T11:10:00Z"/>
                <w:sz w:val="18"/>
                <w:rPrChange w:id="2423" w:author="Greg Landry [2]" w:date="2017-08-29T11:32:00Z">
                  <w:rPr>
                    <w:ins w:id="2424" w:author="Greg Landry [2]" w:date="2017-08-29T11:10:00Z"/>
                  </w:rPr>
                </w:rPrChange>
              </w:rPr>
            </w:pPr>
            <w:ins w:id="2425" w:author="Greg Landry [2]" w:date="2017-08-29T11:19:00Z">
              <w:r w:rsidRPr="00832C3C">
                <w:rPr>
                  <w:sz w:val="18"/>
                  <w:rPrChange w:id="2426" w:author="Greg Landry [2]" w:date="2017-08-29T11:32:00Z">
                    <w:rPr/>
                  </w:rPrChange>
                </w:rPr>
                <w:t>4</w:t>
              </w:r>
            </w:ins>
          </w:p>
        </w:tc>
        <w:tc>
          <w:tcPr>
            <w:tcW w:w="4320" w:type="dxa"/>
            <w:tcPrChange w:id="2427" w:author="Greg Landry [2]" w:date="2017-08-29T11:32:00Z">
              <w:tcPr>
                <w:tcW w:w="3150" w:type="dxa"/>
                <w:gridSpan w:val="3"/>
              </w:tcPr>
            </w:tcPrChange>
          </w:tcPr>
          <w:p w14:paraId="06F8015F" w14:textId="2ABFBB24" w:rsidR="00024D96" w:rsidRPr="00832C3C" w:rsidRDefault="00A16397">
            <w:pPr>
              <w:rPr>
                <w:ins w:id="2428" w:author="Greg Landry [2]" w:date="2017-08-29T11:10:00Z"/>
                <w:sz w:val="18"/>
                <w:rPrChange w:id="2429" w:author="Greg Landry [2]" w:date="2017-08-29T11:32:00Z">
                  <w:rPr>
                    <w:ins w:id="2430" w:author="Greg Landry [2]" w:date="2017-08-29T11:10:00Z"/>
                  </w:rPr>
                </w:rPrChange>
              </w:rPr>
            </w:pPr>
            <w:ins w:id="2431" w:author="Greg Landry [2]" w:date="2017-08-29T11:17:00Z">
              <w:r w:rsidRPr="00832C3C">
                <w:rPr>
                  <w:sz w:val="18"/>
                  <w:rPrChange w:id="2432" w:author="Greg Landry [2]" w:date="2017-08-29T11:32:00Z">
                    <w:rPr/>
                  </w:rPrChange>
                </w:rPr>
                <w:t xml:space="preserve">Read </w:t>
              </w:r>
            </w:ins>
            <w:ins w:id="2433" w:author="Greg Landry [2]" w:date="2017-08-29T11:18:00Z">
              <w:r w:rsidRPr="00832C3C">
                <w:rPr>
                  <w:sz w:val="18"/>
                  <w:rPrChange w:id="2434" w:author="Greg Landry [2]" w:date="2017-08-29T11:32:00Z">
                    <w:rPr/>
                  </w:rPrChange>
                </w:rPr>
                <w:t>the client certificate from the resources filesystem (method 2)</w:t>
              </w:r>
            </w:ins>
            <w:ins w:id="2435" w:author="Greg Landry [2]" w:date="2017-08-29T11:19:00Z">
              <w:r w:rsidR="00770A27" w:rsidRPr="00832C3C">
                <w:rPr>
                  <w:sz w:val="18"/>
                  <w:rPrChange w:id="2436" w:author="Greg Landry [2]" w:date="2017-08-29T11:32:00Z">
                    <w:rPr/>
                  </w:rPrChange>
                </w:rPr>
                <w:t xml:space="preserve"> (only if the server requires client certificate validation)</w:t>
              </w:r>
            </w:ins>
          </w:p>
        </w:tc>
        <w:tc>
          <w:tcPr>
            <w:tcW w:w="5418" w:type="dxa"/>
            <w:tcPrChange w:id="2437" w:author="Greg Landry [2]" w:date="2017-08-29T11:32:00Z">
              <w:tcPr>
                <w:tcW w:w="6048" w:type="dxa"/>
                <w:gridSpan w:val="2"/>
              </w:tcPr>
            </w:tcPrChange>
          </w:tcPr>
          <w:p w14:paraId="73594EC8" w14:textId="75F53B35" w:rsidR="00024D96" w:rsidRPr="00832C3C" w:rsidRDefault="00591660">
            <w:pPr>
              <w:rPr>
                <w:ins w:id="2438" w:author="Greg Landry [2]" w:date="2017-08-29T11:10:00Z"/>
                <w:sz w:val="18"/>
                <w:rPrChange w:id="2439" w:author="Greg Landry [2]" w:date="2017-08-29T11:32:00Z">
                  <w:rPr>
                    <w:ins w:id="2440" w:author="Greg Landry [2]" w:date="2017-08-29T11:10:00Z"/>
                  </w:rPr>
                </w:rPrChange>
              </w:rPr>
            </w:pPr>
            <w:ins w:id="2441" w:author="Greg Landry [2]" w:date="2017-08-29T11:24:00Z">
              <w:r w:rsidRPr="00832C3C">
                <w:rPr>
                  <w:sz w:val="18"/>
                  <w:rPrChange w:id="2442" w:author="Greg Landry [2]" w:date="2017-08-29T11:32:00Z">
                    <w:rPr/>
                  </w:rPrChange>
                </w:rPr>
                <w:t>resource_get_reado</w:t>
              </w:r>
              <w:r w:rsidRPr="00832C3C">
                <w:rPr>
                  <w:sz w:val="18"/>
                  <w:rPrChange w:id="2443" w:author="Greg Landry [2]" w:date="2017-08-29T11:32:00Z">
                    <w:rPr/>
                  </w:rPrChange>
                </w:rPr>
                <w:t>nly_buffer( &amp;resources_apps_DIR</w:t>
              </w:r>
              <w:r w:rsidRPr="00832C3C">
                <w:rPr>
                  <w:sz w:val="18"/>
                  <w:rPrChange w:id="2444" w:author="Greg Landry [2]" w:date="2017-08-29T11:32:00Z">
                    <w:rPr/>
                  </w:rPrChange>
                </w:rPr>
                <w:t>_</w:t>
              </w:r>
              <w:r w:rsidRPr="00832C3C">
                <w:rPr>
                  <w:sz w:val="18"/>
                  <w:rPrChange w:id="2445" w:author="Greg Landry [2]" w:date="2017-08-29T11:32:00Z">
                    <w:rPr/>
                  </w:rPrChange>
                </w:rPr>
                <w:t>clientcer</w:t>
              </w:r>
              <w:r w:rsidRPr="00832C3C">
                <w:rPr>
                  <w:sz w:val="18"/>
                  <w:rPrChange w:id="2446" w:author="Greg Landry [2]" w:date="2017-08-29T11:32:00Z">
                    <w:rPr/>
                  </w:rPrChange>
                </w:rPr>
                <w:t>_pem, 0, 2048, &amp;size_out, (</w:t>
              </w:r>
              <w:r w:rsidRPr="00832C3C">
                <w:rPr>
                  <w:color w:val="931A68"/>
                  <w:sz w:val="18"/>
                  <w:rPrChange w:id="2447" w:author="Greg Landry [2]" w:date="2017-08-29T11:32:00Z">
                    <w:rPr>
                      <w:color w:val="931A68"/>
                    </w:rPr>
                  </w:rPrChange>
                </w:rPr>
                <w:t>const</w:t>
              </w:r>
              <w:r w:rsidRPr="00832C3C">
                <w:rPr>
                  <w:sz w:val="18"/>
                  <w:rPrChange w:id="2448" w:author="Greg Landry [2]" w:date="2017-08-29T11:32:00Z">
                    <w:rPr/>
                  </w:rPrChange>
                </w:rPr>
                <w:t xml:space="preserve"> </w:t>
              </w:r>
              <w:r w:rsidRPr="00832C3C">
                <w:rPr>
                  <w:color w:val="931A68"/>
                  <w:sz w:val="18"/>
                  <w:rPrChange w:id="2449" w:author="Greg Landry [2]" w:date="2017-08-29T11:32:00Z">
                    <w:rPr>
                      <w:color w:val="931A68"/>
                    </w:rPr>
                  </w:rPrChange>
                </w:rPr>
                <w:t>void</w:t>
              </w:r>
              <w:r w:rsidRPr="00832C3C">
                <w:rPr>
                  <w:sz w:val="18"/>
                  <w:rPrChange w:id="2450" w:author="Greg Landry [2]" w:date="2017-08-29T11:32:00Z">
                    <w:rPr/>
                  </w:rPrChange>
                </w:rPr>
                <w:t xml:space="preserve"> **) &amp;</w:t>
              </w:r>
            </w:ins>
            <w:ins w:id="2451" w:author="Greg Landry [2]" w:date="2017-08-29T11:25:00Z">
              <w:r w:rsidRPr="00832C3C">
                <w:rPr>
                  <w:sz w:val="18"/>
                  <w:rPrChange w:id="2452" w:author="Greg Landry [2]" w:date="2017-08-29T11:32:00Z">
                    <w:rPr/>
                  </w:rPrChange>
                </w:rPr>
                <w:t>security</w:t>
              </w:r>
            </w:ins>
            <w:ins w:id="2453" w:author="Greg Landry [2]" w:date="2017-08-29T11:24:00Z">
              <w:r w:rsidRPr="00832C3C">
                <w:rPr>
                  <w:sz w:val="18"/>
                  <w:rPrChange w:id="2454" w:author="Greg Landry [2]" w:date="2017-08-29T11:32:00Z">
                    <w:rPr/>
                  </w:rPrChange>
                </w:rPr>
                <w:t xml:space="preserve"> );</w:t>
              </w:r>
            </w:ins>
          </w:p>
        </w:tc>
      </w:tr>
      <w:tr w:rsidR="006E79F9" w14:paraId="2BB6111F" w14:textId="77777777" w:rsidTr="00A70043">
        <w:trPr>
          <w:ins w:id="2455" w:author="Greg Landry [2]" w:date="2017-08-29T14:52:00Z"/>
        </w:trPr>
        <w:tc>
          <w:tcPr>
            <w:tcW w:w="419" w:type="dxa"/>
          </w:tcPr>
          <w:p w14:paraId="21301043" w14:textId="77777777" w:rsidR="006E79F9" w:rsidRDefault="006E79F9">
            <w:pPr>
              <w:rPr>
                <w:ins w:id="2456" w:author="Greg Landry [2]" w:date="2017-08-29T14:52:00Z"/>
                <w:sz w:val="18"/>
              </w:rPr>
            </w:pPr>
          </w:p>
          <w:p w14:paraId="2BA750F3" w14:textId="3C40E8CF" w:rsidR="006E79F9" w:rsidRPr="00832C3C" w:rsidRDefault="006E79F9">
            <w:pPr>
              <w:rPr>
                <w:ins w:id="2457" w:author="Greg Landry [2]" w:date="2017-08-29T14:52:00Z"/>
                <w:sz w:val="18"/>
                <w:rPrChange w:id="2458" w:author="Greg Landry [2]" w:date="2017-08-29T11:32:00Z">
                  <w:rPr>
                    <w:ins w:id="2459" w:author="Greg Landry [2]" w:date="2017-08-29T14:52:00Z"/>
                    <w:sz w:val="18"/>
                  </w:rPr>
                </w:rPrChange>
              </w:rPr>
            </w:pPr>
          </w:p>
        </w:tc>
        <w:tc>
          <w:tcPr>
            <w:tcW w:w="4320" w:type="dxa"/>
          </w:tcPr>
          <w:p w14:paraId="4CD93DB6" w14:textId="77777777" w:rsidR="006E79F9" w:rsidRPr="00832C3C" w:rsidRDefault="006E79F9">
            <w:pPr>
              <w:rPr>
                <w:ins w:id="2460" w:author="Greg Landry [2]" w:date="2017-08-29T14:52:00Z"/>
                <w:sz w:val="18"/>
                <w:rPrChange w:id="2461" w:author="Greg Landry [2]" w:date="2017-08-29T11:32:00Z">
                  <w:rPr>
                    <w:ins w:id="2462" w:author="Greg Landry [2]" w:date="2017-08-29T14:52:00Z"/>
                    <w:sz w:val="18"/>
                  </w:rPr>
                </w:rPrChange>
              </w:rPr>
            </w:pPr>
          </w:p>
        </w:tc>
        <w:tc>
          <w:tcPr>
            <w:tcW w:w="5418" w:type="dxa"/>
          </w:tcPr>
          <w:p w14:paraId="45215B3D" w14:textId="77777777" w:rsidR="006E79F9" w:rsidRPr="00832C3C" w:rsidRDefault="006E79F9">
            <w:pPr>
              <w:rPr>
                <w:ins w:id="2463" w:author="Greg Landry [2]" w:date="2017-08-29T14:52:00Z"/>
                <w:sz w:val="18"/>
                <w:rPrChange w:id="2464" w:author="Greg Landry [2]" w:date="2017-08-29T11:32:00Z">
                  <w:rPr>
                    <w:ins w:id="2465" w:author="Greg Landry [2]" w:date="2017-08-29T14:52:00Z"/>
                    <w:sz w:val="18"/>
                  </w:rPr>
                </w:rPrChange>
              </w:rPr>
            </w:pPr>
          </w:p>
        </w:tc>
      </w:tr>
      <w:tr w:rsidR="000B49CB" w14:paraId="5CB1CC87" w14:textId="77777777" w:rsidTr="00A70043">
        <w:trPr>
          <w:ins w:id="2466" w:author="Alan Hawse" w:date="2017-07-17T11:43:00Z"/>
        </w:trPr>
        <w:tc>
          <w:tcPr>
            <w:tcW w:w="419" w:type="dxa"/>
            <w:tcPrChange w:id="2467" w:author="Greg Landry [2]" w:date="2017-08-29T11:32:00Z">
              <w:tcPr>
                <w:tcW w:w="468" w:type="dxa"/>
                <w:gridSpan w:val="3"/>
              </w:tcPr>
            </w:tcPrChange>
          </w:tcPr>
          <w:p w14:paraId="3A745A37" w14:textId="2829FDE1" w:rsidR="000B49CB" w:rsidRPr="00832C3C" w:rsidRDefault="00A16397">
            <w:pPr>
              <w:rPr>
                <w:ins w:id="2468" w:author="Alan Hawse" w:date="2017-07-18T16:42:00Z"/>
                <w:sz w:val="18"/>
                <w:rPrChange w:id="2469" w:author="Greg Landry [2]" w:date="2017-08-29T11:32:00Z">
                  <w:rPr>
                    <w:ins w:id="2470" w:author="Alan Hawse" w:date="2017-07-18T16:42:00Z"/>
                  </w:rPr>
                </w:rPrChange>
              </w:rPr>
            </w:pPr>
            <w:ins w:id="2471" w:author="Greg Landry [2]" w:date="2017-08-29T11:19:00Z">
              <w:r w:rsidRPr="00832C3C">
                <w:rPr>
                  <w:sz w:val="18"/>
                  <w:rPrChange w:id="2472" w:author="Greg Landry [2]" w:date="2017-08-29T11:32:00Z">
                    <w:rPr/>
                  </w:rPrChange>
                </w:rPr>
                <w:t>5</w:t>
              </w:r>
            </w:ins>
            <w:ins w:id="2473" w:author="Alan Hawse" w:date="2017-07-18T16:42:00Z">
              <w:del w:id="2474" w:author="Greg Landry [2]" w:date="2017-08-29T11:19:00Z">
                <w:r w:rsidR="000B49CB" w:rsidRPr="00832C3C" w:rsidDel="00A16397">
                  <w:rPr>
                    <w:sz w:val="18"/>
                    <w:rPrChange w:id="2475" w:author="Greg Landry [2]" w:date="2017-08-29T11:32:00Z">
                      <w:rPr/>
                    </w:rPrChange>
                  </w:rPr>
                  <w:delText>4</w:delText>
                </w:r>
              </w:del>
            </w:ins>
          </w:p>
        </w:tc>
        <w:tc>
          <w:tcPr>
            <w:tcW w:w="4320" w:type="dxa"/>
            <w:tcPrChange w:id="2476" w:author="Greg Landry [2]" w:date="2017-08-29T11:32:00Z">
              <w:tcPr>
                <w:tcW w:w="2374" w:type="dxa"/>
              </w:tcPr>
            </w:tcPrChange>
          </w:tcPr>
          <w:p w14:paraId="50BFD940" w14:textId="1820B1B4" w:rsidR="000B49CB" w:rsidRPr="00832C3C" w:rsidRDefault="000B49CB">
            <w:pPr>
              <w:rPr>
                <w:ins w:id="2477" w:author="Alan Hawse" w:date="2017-07-17T11:43:00Z"/>
                <w:sz w:val="18"/>
                <w:rPrChange w:id="2478" w:author="Greg Landry [2]" w:date="2017-08-29T11:32:00Z">
                  <w:rPr>
                    <w:ins w:id="2479" w:author="Alan Hawse" w:date="2017-07-17T11:43:00Z"/>
                  </w:rPr>
                </w:rPrChange>
              </w:rPr>
            </w:pPr>
            <w:ins w:id="2480" w:author="Alan Hawse" w:date="2017-07-17T11:46:00Z">
              <w:r w:rsidRPr="00832C3C">
                <w:rPr>
                  <w:sz w:val="18"/>
                  <w:rPrChange w:id="2481" w:author="Greg Landry [2]" w:date="2017-08-29T11:32:00Z">
                    <w:rPr/>
                  </w:rPrChange>
                </w:rPr>
                <w:t>Initialize a TLS Identity</w:t>
              </w:r>
            </w:ins>
            <w:ins w:id="2482" w:author="Alan Hawse" w:date="2017-07-17T11:50:00Z">
              <w:r w:rsidRPr="00832C3C">
                <w:rPr>
                  <w:sz w:val="18"/>
                  <w:rPrChange w:id="2483" w:author="Greg Landry [2]" w:date="2017-08-29T11:32:00Z">
                    <w:rPr/>
                  </w:rPrChange>
                </w:rPr>
                <w:t xml:space="preserve"> with the </w:t>
              </w:r>
            </w:ins>
            <w:ins w:id="2484" w:author="Greg Landry [2]" w:date="2017-08-29T08:44:00Z">
              <w:r w:rsidR="00832522" w:rsidRPr="00832C3C">
                <w:rPr>
                  <w:sz w:val="18"/>
                  <w:rPrChange w:id="2485" w:author="Greg Landry [2]" w:date="2017-08-29T11:32:00Z">
                    <w:rPr/>
                  </w:rPrChange>
                </w:rPr>
                <w:t xml:space="preserve">client’s </w:t>
              </w:r>
            </w:ins>
            <w:ins w:id="2486" w:author="Alan Hawse" w:date="2017-07-17T11:50:00Z">
              <w:r w:rsidRPr="00832C3C">
                <w:rPr>
                  <w:sz w:val="18"/>
                  <w:rPrChange w:id="2487" w:author="Greg Landry [2]" w:date="2017-08-29T11:32:00Z">
                    <w:rPr/>
                  </w:rPrChange>
                </w:rPr>
                <w:t>certificate and the private key</w:t>
              </w:r>
            </w:ins>
            <w:ins w:id="2488" w:author="Alan Hawse" w:date="2017-07-18T16:38:00Z">
              <w:r w:rsidRPr="00832C3C">
                <w:rPr>
                  <w:sz w:val="18"/>
                  <w:rPrChange w:id="2489" w:author="Greg Landry [2]" w:date="2017-08-29T11:32:00Z">
                    <w:rPr/>
                  </w:rPrChange>
                </w:rPr>
                <w:t xml:space="preserve"> (</w:t>
              </w:r>
            </w:ins>
            <w:ins w:id="2490" w:author="Greg Landry [2]" w:date="2017-08-29T08:42:00Z">
              <w:r w:rsidR="00C94C5D" w:rsidRPr="00832C3C">
                <w:rPr>
                  <w:sz w:val="18"/>
                  <w:rPrChange w:id="2491" w:author="Greg Landry [2]" w:date="2017-08-29T11:32:00Z">
                    <w:rPr/>
                  </w:rPrChange>
                </w:rPr>
                <w:t xml:space="preserve">only </w:t>
              </w:r>
            </w:ins>
            <w:ins w:id="2492" w:author="Alan Hawse" w:date="2017-07-18T16:38:00Z">
              <w:r w:rsidRPr="00832C3C">
                <w:rPr>
                  <w:sz w:val="18"/>
                  <w:rPrChange w:id="2493" w:author="Greg Landry [2]" w:date="2017-08-29T11:32:00Z">
                    <w:rPr/>
                  </w:rPrChange>
                </w:rPr>
                <w:t xml:space="preserve">if </w:t>
              </w:r>
            </w:ins>
            <w:ins w:id="2494" w:author="Greg Landry [2]" w:date="2017-08-29T08:42:00Z">
              <w:r w:rsidR="00C94C5D" w:rsidRPr="00832C3C">
                <w:rPr>
                  <w:sz w:val="18"/>
                  <w:rPrChange w:id="2495" w:author="Greg Landry [2]" w:date="2017-08-29T11:32:00Z">
                    <w:rPr/>
                  </w:rPrChange>
                </w:rPr>
                <w:t xml:space="preserve">the </w:t>
              </w:r>
            </w:ins>
            <w:ins w:id="2496" w:author="Alan Hawse" w:date="2017-07-18T16:38:00Z">
              <w:del w:id="2497" w:author="Greg Landry [2]" w:date="2017-08-29T08:45:00Z">
                <w:r w:rsidRPr="00832C3C" w:rsidDel="00832522">
                  <w:rPr>
                    <w:sz w:val="18"/>
                    <w:rPrChange w:id="2498" w:author="Greg Landry [2]" w:date="2017-08-29T11:32:00Z">
                      <w:rPr/>
                    </w:rPrChange>
                  </w:rPr>
                  <w:delText>protocol</w:delText>
                </w:r>
              </w:del>
            </w:ins>
            <w:ins w:id="2499" w:author="Greg Landry [2]" w:date="2017-08-29T08:45:00Z">
              <w:r w:rsidR="00832522" w:rsidRPr="00832C3C">
                <w:rPr>
                  <w:sz w:val="18"/>
                  <w:rPrChange w:id="2500" w:author="Greg Landry [2]" w:date="2017-08-29T11:32:00Z">
                    <w:rPr/>
                  </w:rPrChange>
                </w:rPr>
                <w:t>server</w:t>
              </w:r>
            </w:ins>
            <w:ins w:id="2501" w:author="Alan Hawse" w:date="2017-07-18T16:38:00Z">
              <w:r w:rsidRPr="00832C3C">
                <w:rPr>
                  <w:sz w:val="18"/>
                  <w:rPrChange w:id="2502" w:author="Greg Landry [2]" w:date="2017-08-29T11:32:00Z">
                    <w:rPr/>
                  </w:rPrChange>
                </w:rPr>
                <w:t xml:space="preserve"> requires client certificate validation)</w:t>
              </w:r>
            </w:ins>
          </w:p>
        </w:tc>
        <w:tc>
          <w:tcPr>
            <w:tcW w:w="5418" w:type="dxa"/>
            <w:tcPrChange w:id="2503" w:author="Greg Landry [2]" w:date="2017-08-29T11:32:00Z">
              <w:tcPr>
                <w:tcW w:w="6734" w:type="dxa"/>
                <w:gridSpan w:val="3"/>
              </w:tcPr>
            </w:tcPrChange>
          </w:tcPr>
          <w:p w14:paraId="6AFE58F8" w14:textId="68DCBC99" w:rsidR="000B49CB" w:rsidRPr="00832C3C" w:rsidRDefault="000B49CB">
            <w:pPr>
              <w:rPr>
                <w:ins w:id="2504" w:author="Alan Hawse" w:date="2017-07-17T11:43:00Z"/>
                <w:sz w:val="18"/>
                <w:rPrChange w:id="2505" w:author="Greg Landry [2]" w:date="2017-08-29T11:32:00Z">
                  <w:rPr>
                    <w:ins w:id="2506" w:author="Alan Hawse" w:date="2017-07-17T11:43:00Z"/>
                  </w:rPr>
                </w:rPrChange>
              </w:rPr>
            </w:pPr>
            <w:ins w:id="2507" w:author="Alan Hawse" w:date="2017-07-17T11:44:00Z">
              <w:r w:rsidRPr="00832C3C">
                <w:rPr>
                  <w:sz w:val="18"/>
                  <w:rPrChange w:id="2508" w:author="Greg Landry [2]" w:date="2017-08-29T11:32:00Z">
                    <w:rPr/>
                  </w:rPrChange>
                </w:rPr>
                <w:t xml:space="preserve">wiced_tls_init_identity( &amp;tls_identity, </w:t>
              </w:r>
            </w:ins>
            <w:ins w:id="2509" w:author="Greg Landry [2]" w:date="2017-08-29T11:27:00Z">
              <w:r w:rsidR="00591660" w:rsidRPr="00832C3C">
                <w:rPr>
                  <w:sz w:val="18"/>
                  <w:rPrChange w:id="2510" w:author="Greg Landry [2]" w:date="2017-08-29T11:32:00Z">
                    <w:rPr/>
                  </w:rPrChange>
                </w:rPr>
                <w:t xml:space="preserve">(char*) </w:t>
              </w:r>
            </w:ins>
            <w:ins w:id="2511" w:author="Alan Hawse" w:date="2017-07-17T11:44:00Z">
              <w:del w:id="2512" w:author="Greg Landry [2]" w:date="2017-08-29T11:25:00Z">
                <w:r w:rsidRPr="00832C3C" w:rsidDel="00591660">
                  <w:rPr>
                    <w:sz w:val="18"/>
                    <w:rPrChange w:id="2513" w:author="Greg Landry [2]" w:date="2017-08-29T11:32:00Z">
                      <w:rPr/>
                    </w:rPrChange>
                  </w:rPr>
                  <w:delText>dct_</w:delText>
                </w:r>
              </w:del>
              <w:r w:rsidRPr="00832C3C">
                <w:rPr>
                  <w:sz w:val="18"/>
                  <w:rPrChange w:id="2514" w:author="Greg Landry [2]" w:date="2017-08-29T11:32:00Z">
                    <w:rPr/>
                  </w:rPrChange>
                </w:rPr>
                <w:t>security-&gt;</w:t>
              </w:r>
              <w:del w:id="2515" w:author="Greg Landry [2]" w:date="2017-08-29T10:58:00Z">
                <w:r w:rsidRPr="00832C3C" w:rsidDel="004852A9">
                  <w:rPr>
                    <w:color w:val="0326CC"/>
                    <w:sz w:val="18"/>
                    <w:rPrChange w:id="2516" w:author="Greg Landry [2]" w:date="2017-08-29T11:32:00Z">
                      <w:rPr>
                        <w:color w:val="0326CC"/>
                      </w:rPr>
                    </w:rPrChange>
                  </w:rPr>
                  <w:delText>private_key</w:delText>
                </w:r>
              </w:del>
            </w:ins>
            <w:ins w:id="2517" w:author="Greg Landry [2]" w:date="2017-08-29T11:27:00Z">
              <w:r w:rsidR="00591660" w:rsidRPr="00832C3C">
                <w:rPr>
                  <w:color w:val="0326CC"/>
                  <w:sz w:val="18"/>
                  <w:rPrChange w:id="2518" w:author="Greg Landry [2]" w:date="2017-08-29T11:32:00Z">
                    <w:rPr>
                      <w:color w:val="0326CC"/>
                    </w:rPr>
                  </w:rPrChange>
                </w:rPr>
                <w:t>key</w:t>
              </w:r>
            </w:ins>
            <w:ins w:id="2519" w:author="Alan Hawse" w:date="2017-07-17T11:44:00Z">
              <w:r w:rsidRPr="00832C3C">
                <w:rPr>
                  <w:sz w:val="18"/>
                  <w:rPrChange w:id="2520" w:author="Greg Landry [2]" w:date="2017-08-29T11:32:00Z">
                    <w:rPr/>
                  </w:rPrChange>
                </w:rPr>
                <w:t xml:space="preserve">, </w:t>
              </w:r>
              <w:del w:id="2521" w:author="Greg Landry [2]" w:date="2017-08-29T10:58:00Z">
                <w:r w:rsidRPr="00832C3C" w:rsidDel="004852A9">
                  <w:rPr>
                    <w:sz w:val="18"/>
                    <w:rPrChange w:id="2522" w:author="Greg Landry [2]" w:date="2017-08-29T11:32:00Z">
                      <w:rPr/>
                    </w:rPrChange>
                  </w:rPr>
                  <w:delText xml:space="preserve">strlen( </w:delText>
                </w:r>
              </w:del>
              <w:del w:id="2523" w:author="Greg Landry [2]" w:date="2017-08-29T11:25:00Z">
                <w:r w:rsidRPr="00832C3C" w:rsidDel="00591660">
                  <w:rPr>
                    <w:sz w:val="18"/>
                    <w:rPrChange w:id="2524" w:author="Greg Landry [2]" w:date="2017-08-29T11:32:00Z">
                      <w:rPr/>
                    </w:rPrChange>
                  </w:rPr>
                  <w:delText>dct_</w:delText>
                </w:r>
              </w:del>
              <w:r w:rsidRPr="00832C3C">
                <w:rPr>
                  <w:sz w:val="18"/>
                  <w:rPrChange w:id="2525" w:author="Greg Landry [2]" w:date="2017-08-29T11:32:00Z">
                    <w:rPr/>
                  </w:rPrChange>
                </w:rPr>
                <w:t>security-&gt;</w:t>
              </w:r>
              <w:del w:id="2526" w:author="Greg Landry [2]" w:date="2017-08-29T10:58:00Z">
                <w:r w:rsidRPr="00832C3C" w:rsidDel="004852A9">
                  <w:rPr>
                    <w:color w:val="0326CC"/>
                    <w:sz w:val="18"/>
                    <w:rPrChange w:id="2527" w:author="Greg Landry [2]" w:date="2017-08-29T11:32:00Z">
                      <w:rPr>
                        <w:color w:val="0326CC"/>
                      </w:rPr>
                    </w:rPrChange>
                  </w:rPr>
                  <w:delText>private_key</w:delText>
                </w:r>
              </w:del>
            </w:ins>
            <w:ins w:id="2528" w:author="Greg Landry [2]" w:date="2017-08-29T11:27:00Z">
              <w:r w:rsidR="00591660" w:rsidRPr="00832C3C">
                <w:rPr>
                  <w:color w:val="0326CC"/>
                  <w:sz w:val="18"/>
                  <w:rPrChange w:id="2529" w:author="Greg Landry [2]" w:date="2017-08-29T11:32:00Z">
                    <w:rPr>
                      <w:color w:val="0326CC"/>
                    </w:rPr>
                  </w:rPrChange>
                </w:rPr>
                <w:t>key</w:t>
              </w:r>
            </w:ins>
            <w:ins w:id="2530" w:author="Greg Landry [2]" w:date="2017-08-29T10:59:00Z">
              <w:r w:rsidR="004852A9" w:rsidRPr="00832C3C">
                <w:rPr>
                  <w:color w:val="0326CC"/>
                  <w:sz w:val="18"/>
                  <w:rPrChange w:id="2531" w:author="Greg Landry [2]" w:date="2017-08-29T11:32:00Z">
                    <w:rPr>
                      <w:color w:val="0326CC"/>
                    </w:rPr>
                  </w:rPrChange>
                </w:rPr>
                <w:t>_l</w:t>
              </w:r>
            </w:ins>
            <w:ins w:id="2532" w:author="Greg Landry [2]" w:date="2017-08-29T10:58:00Z">
              <w:r w:rsidR="004852A9" w:rsidRPr="00832C3C">
                <w:rPr>
                  <w:color w:val="0326CC"/>
                  <w:sz w:val="18"/>
                  <w:rPrChange w:id="2533" w:author="Greg Landry [2]" w:date="2017-08-29T11:32:00Z">
                    <w:rPr>
                      <w:color w:val="0326CC"/>
                    </w:rPr>
                  </w:rPrChange>
                </w:rPr>
                <w:t>en</w:t>
              </w:r>
            </w:ins>
            <w:ins w:id="2534" w:author="Alan Hawse" w:date="2017-07-17T11:44:00Z">
              <w:r w:rsidRPr="00832C3C">
                <w:rPr>
                  <w:sz w:val="18"/>
                  <w:rPrChange w:id="2535" w:author="Greg Landry [2]" w:date="2017-08-29T11:32:00Z">
                    <w:rPr/>
                  </w:rPrChange>
                </w:rPr>
                <w:t xml:space="preserve"> </w:t>
              </w:r>
              <w:del w:id="2536" w:author="Greg Landry [2]" w:date="2017-08-29T10:59:00Z">
                <w:r w:rsidRPr="00832C3C" w:rsidDel="004852A9">
                  <w:rPr>
                    <w:sz w:val="18"/>
                    <w:rPrChange w:id="2537" w:author="Greg Landry [2]" w:date="2017-08-29T11:32:00Z">
                      <w:rPr/>
                    </w:rPrChange>
                  </w:rPr>
                  <w:delText>)</w:delText>
                </w:r>
              </w:del>
              <w:r w:rsidRPr="00832C3C">
                <w:rPr>
                  <w:sz w:val="18"/>
                  <w:rPrChange w:id="2538" w:author="Greg Landry [2]" w:date="2017-08-29T11:32:00Z">
                    <w:rPr/>
                  </w:rPrChange>
                </w:rPr>
                <w:t>, (</w:t>
              </w:r>
            </w:ins>
            <w:ins w:id="2539" w:author="Greg Landry [2]" w:date="2017-08-29T11:28:00Z">
              <w:r w:rsidR="00591660" w:rsidRPr="00832C3C">
                <w:rPr>
                  <w:sz w:val="18"/>
                  <w:rPrChange w:id="2540" w:author="Greg Landry [2]" w:date="2017-08-29T11:32:00Z">
                    <w:rPr/>
                  </w:rPrChange>
                </w:rPr>
                <w:t xml:space="preserve">const </w:t>
              </w:r>
            </w:ins>
            <w:ins w:id="2541" w:author="Alan Hawse" w:date="2017-07-17T11:44:00Z">
              <w:r w:rsidRPr="00832C3C">
                <w:rPr>
                  <w:color w:val="006141"/>
                  <w:sz w:val="18"/>
                  <w:rPrChange w:id="2542" w:author="Greg Landry [2]" w:date="2017-08-29T11:32:00Z">
                    <w:rPr>
                      <w:color w:val="006141"/>
                    </w:rPr>
                  </w:rPrChange>
                </w:rPr>
                <w:t>uint8_t</w:t>
              </w:r>
              <w:r w:rsidRPr="00832C3C">
                <w:rPr>
                  <w:sz w:val="18"/>
                  <w:rPrChange w:id="2543" w:author="Greg Landry [2]" w:date="2017-08-29T11:32:00Z">
                    <w:rPr/>
                  </w:rPrChange>
                </w:rPr>
                <w:t xml:space="preserve">*) </w:t>
              </w:r>
              <w:del w:id="2544" w:author="Greg Landry [2]" w:date="2017-08-29T11:25:00Z">
                <w:r w:rsidRPr="00832C3C" w:rsidDel="00591660">
                  <w:rPr>
                    <w:sz w:val="18"/>
                    <w:rPrChange w:id="2545" w:author="Greg Landry [2]" w:date="2017-08-29T11:32:00Z">
                      <w:rPr/>
                    </w:rPrChange>
                  </w:rPr>
                  <w:delText>dct_</w:delText>
                </w:r>
              </w:del>
              <w:r w:rsidRPr="00832C3C">
                <w:rPr>
                  <w:sz w:val="18"/>
                  <w:rPrChange w:id="2546" w:author="Greg Landry [2]" w:date="2017-08-29T11:32:00Z">
                    <w:rPr/>
                  </w:rPrChange>
                </w:rPr>
                <w:t>security-&gt;</w:t>
              </w:r>
              <w:r w:rsidRPr="00832C3C">
                <w:rPr>
                  <w:color w:val="0326CC"/>
                  <w:sz w:val="18"/>
                  <w:rPrChange w:id="2547" w:author="Greg Landry [2]" w:date="2017-08-29T11:32:00Z">
                    <w:rPr>
                      <w:color w:val="0326CC"/>
                    </w:rPr>
                  </w:rPrChange>
                </w:rPr>
                <w:t>cert</w:t>
              </w:r>
              <w:del w:id="2548" w:author="Greg Landry [2]" w:date="2017-08-29T11:26:00Z">
                <w:r w:rsidRPr="00832C3C" w:rsidDel="00591660">
                  <w:rPr>
                    <w:color w:val="0326CC"/>
                    <w:sz w:val="18"/>
                    <w:rPrChange w:id="2549" w:author="Greg Landry [2]" w:date="2017-08-29T11:32:00Z">
                      <w:rPr>
                        <w:color w:val="0326CC"/>
                      </w:rPr>
                    </w:rPrChange>
                  </w:rPr>
                  <w:delText>ificate</w:delText>
                </w:r>
              </w:del>
              <w:r w:rsidRPr="00832C3C">
                <w:rPr>
                  <w:sz w:val="18"/>
                  <w:rPrChange w:id="2550" w:author="Greg Landry [2]" w:date="2017-08-29T11:32:00Z">
                    <w:rPr/>
                  </w:rPrChange>
                </w:rPr>
                <w:t xml:space="preserve">, </w:t>
              </w:r>
              <w:del w:id="2551" w:author="Greg Landry [2]" w:date="2017-08-29T11:26:00Z">
                <w:r w:rsidRPr="00832C3C" w:rsidDel="00591660">
                  <w:rPr>
                    <w:sz w:val="18"/>
                    <w:rPrChange w:id="2552" w:author="Greg Landry [2]" w:date="2017-08-29T11:32:00Z">
                      <w:rPr/>
                    </w:rPrChange>
                  </w:rPr>
                  <w:delText>strlen(</w:delText>
                </w:r>
              </w:del>
              <w:del w:id="2553" w:author="Greg Landry [2]" w:date="2017-08-29T11:25:00Z">
                <w:r w:rsidRPr="00832C3C" w:rsidDel="00591660">
                  <w:rPr>
                    <w:sz w:val="18"/>
                    <w:rPrChange w:id="2554" w:author="Greg Landry [2]" w:date="2017-08-29T11:32:00Z">
                      <w:rPr/>
                    </w:rPrChange>
                  </w:rPr>
                  <w:delText xml:space="preserve"> dct_</w:delText>
                </w:r>
              </w:del>
              <w:r w:rsidRPr="00832C3C">
                <w:rPr>
                  <w:sz w:val="18"/>
                  <w:rPrChange w:id="2555" w:author="Greg Landry [2]" w:date="2017-08-29T11:32:00Z">
                    <w:rPr/>
                  </w:rPrChange>
                </w:rPr>
                <w:t>security-&gt;</w:t>
              </w:r>
              <w:r w:rsidRPr="00832C3C">
                <w:rPr>
                  <w:color w:val="0326CC"/>
                  <w:sz w:val="18"/>
                  <w:rPrChange w:id="2556" w:author="Greg Landry [2]" w:date="2017-08-29T11:32:00Z">
                    <w:rPr>
                      <w:color w:val="0326CC"/>
                    </w:rPr>
                  </w:rPrChange>
                </w:rPr>
                <w:t>cert</w:t>
              </w:r>
              <w:del w:id="2557" w:author="Greg Landry [2]" w:date="2017-08-29T11:26:00Z">
                <w:r w:rsidRPr="00832C3C" w:rsidDel="00591660">
                  <w:rPr>
                    <w:color w:val="0326CC"/>
                    <w:sz w:val="18"/>
                    <w:rPrChange w:id="2558" w:author="Greg Landry [2]" w:date="2017-08-29T11:32:00Z">
                      <w:rPr>
                        <w:color w:val="0326CC"/>
                      </w:rPr>
                    </w:rPrChange>
                  </w:rPr>
                  <w:delText>ificate</w:delText>
                </w:r>
                <w:r w:rsidRPr="00832C3C" w:rsidDel="00591660">
                  <w:rPr>
                    <w:sz w:val="18"/>
                    <w:rPrChange w:id="2559" w:author="Greg Landry [2]" w:date="2017-08-29T11:32:00Z">
                      <w:rPr/>
                    </w:rPrChange>
                  </w:rPr>
                  <w:delText xml:space="preserve"> )</w:delText>
                </w:r>
              </w:del>
            </w:ins>
            <w:ins w:id="2560" w:author="Greg Landry [2]" w:date="2017-08-29T11:26:00Z">
              <w:r w:rsidR="00591660" w:rsidRPr="00832C3C">
                <w:rPr>
                  <w:color w:val="0326CC"/>
                  <w:sz w:val="18"/>
                  <w:rPrChange w:id="2561" w:author="Greg Landry [2]" w:date="2017-08-29T11:32:00Z">
                    <w:rPr>
                      <w:color w:val="0326CC"/>
                    </w:rPr>
                  </w:rPrChange>
                </w:rPr>
                <w:t>_len</w:t>
              </w:r>
            </w:ins>
            <w:ins w:id="2562" w:author="Alan Hawse" w:date="2017-07-17T11:44:00Z">
              <w:r w:rsidRPr="00832C3C">
                <w:rPr>
                  <w:sz w:val="18"/>
                  <w:rPrChange w:id="2563" w:author="Greg Landry [2]" w:date="2017-08-29T11:32:00Z">
                    <w:rPr/>
                  </w:rPrChange>
                </w:rPr>
                <w:t xml:space="preserve"> );</w:t>
              </w:r>
            </w:ins>
          </w:p>
        </w:tc>
      </w:tr>
      <w:tr w:rsidR="000B49CB" w14:paraId="17A28E66" w14:textId="77777777" w:rsidTr="00A70043">
        <w:trPr>
          <w:ins w:id="2564" w:author="Alan Hawse" w:date="2017-07-18T12:22:00Z"/>
        </w:trPr>
        <w:tc>
          <w:tcPr>
            <w:tcW w:w="419" w:type="dxa"/>
            <w:tcPrChange w:id="2565" w:author="Greg Landry [2]" w:date="2017-08-29T11:32:00Z">
              <w:tcPr>
                <w:tcW w:w="468" w:type="dxa"/>
                <w:gridSpan w:val="3"/>
              </w:tcPr>
            </w:tcPrChange>
          </w:tcPr>
          <w:p w14:paraId="068A9DC4" w14:textId="35B3DC57" w:rsidR="000B49CB" w:rsidRPr="00832C3C" w:rsidRDefault="00A16397">
            <w:pPr>
              <w:rPr>
                <w:ins w:id="2566" w:author="Alan Hawse" w:date="2017-07-18T16:42:00Z"/>
                <w:sz w:val="18"/>
                <w:rPrChange w:id="2567" w:author="Greg Landry [2]" w:date="2017-08-29T11:32:00Z">
                  <w:rPr>
                    <w:ins w:id="2568" w:author="Alan Hawse" w:date="2017-07-18T16:42:00Z"/>
                  </w:rPr>
                </w:rPrChange>
              </w:rPr>
            </w:pPr>
            <w:ins w:id="2569" w:author="Greg Landry [2]" w:date="2017-08-29T11:19:00Z">
              <w:r w:rsidRPr="00832C3C">
                <w:rPr>
                  <w:sz w:val="18"/>
                  <w:rPrChange w:id="2570" w:author="Greg Landry [2]" w:date="2017-08-29T11:32:00Z">
                    <w:rPr/>
                  </w:rPrChange>
                </w:rPr>
                <w:t>6</w:t>
              </w:r>
            </w:ins>
            <w:ins w:id="2571" w:author="Alan Hawse" w:date="2017-07-18T16:42:00Z">
              <w:del w:id="2572" w:author="Greg Landry [2]" w:date="2017-08-29T11:19:00Z">
                <w:r w:rsidR="000B49CB" w:rsidRPr="00832C3C" w:rsidDel="00A16397">
                  <w:rPr>
                    <w:sz w:val="18"/>
                    <w:rPrChange w:id="2573" w:author="Greg Landry [2]" w:date="2017-08-29T11:32:00Z">
                      <w:rPr/>
                    </w:rPrChange>
                  </w:rPr>
                  <w:delText>5</w:delText>
                </w:r>
              </w:del>
            </w:ins>
          </w:p>
        </w:tc>
        <w:tc>
          <w:tcPr>
            <w:tcW w:w="4320" w:type="dxa"/>
            <w:tcPrChange w:id="2574" w:author="Greg Landry [2]" w:date="2017-08-29T11:32:00Z">
              <w:tcPr>
                <w:tcW w:w="2374" w:type="dxa"/>
              </w:tcPr>
            </w:tcPrChange>
          </w:tcPr>
          <w:p w14:paraId="64B8B085" w14:textId="57DDF741" w:rsidR="000B49CB" w:rsidRPr="00832C3C" w:rsidRDefault="000B49CB">
            <w:pPr>
              <w:rPr>
                <w:ins w:id="2575" w:author="Alan Hawse" w:date="2017-07-18T12:22:00Z"/>
                <w:sz w:val="18"/>
                <w:rPrChange w:id="2576" w:author="Greg Landry [2]" w:date="2017-08-29T11:32:00Z">
                  <w:rPr>
                    <w:ins w:id="2577" w:author="Alan Hawse" w:date="2017-07-18T12:22:00Z"/>
                  </w:rPr>
                </w:rPrChange>
              </w:rPr>
            </w:pPr>
            <w:ins w:id="2578" w:author="Alan Hawse" w:date="2017-07-18T12:25:00Z">
              <w:r w:rsidRPr="00832C3C">
                <w:rPr>
                  <w:sz w:val="18"/>
                  <w:rPrChange w:id="2579" w:author="Greg Landry [2]" w:date="2017-08-29T11:32:00Z">
                    <w:rPr/>
                  </w:rPrChange>
                </w:rPr>
                <w:t>Initialize</w:t>
              </w:r>
            </w:ins>
            <w:ins w:id="2580" w:author="Alan Hawse" w:date="2017-07-18T12:23:00Z">
              <w:r w:rsidRPr="00832C3C">
                <w:rPr>
                  <w:sz w:val="18"/>
                  <w:rPrChange w:id="2581" w:author="Greg Landry [2]" w:date="2017-08-29T11:32:00Z">
                    <w:rPr/>
                  </w:rPrChange>
                </w:rPr>
                <w:t xml:space="preserve"> the Root Certificate of the TCP Server</w:t>
              </w:r>
            </w:ins>
            <w:ins w:id="2582" w:author="Alan Hawse" w:date="2017-07-18T16:38:00Z">
              <w:r w:rsidRPr="00832C3C">
                <w:rPr>
                  <w:sz w:val="18"/>
                  <w:rPrChange w:id="2583" w:author="Greg Landry [2]" w:date="2017-08-29T11:32:00Z">
                    <w:rPr/>
                  </w:rPrChange>
                </w:rPr>
                <w:t xml:space="preserve"> (only if you are going to validate the root certificate of the server</w:t>
              </w:r>
            </w:ins>
            <w:ins w:id="2584" w:author="Greg Landry [2]" w:date="2017-08-29T08:43:00Z">
              <w:r w:rsidR="00C031F2" w:rsidRPr="00832C3C">
                <w:rPr>
                  <w:sz w:val="18"/>
                  <w:rPrChange w:id="2585" w:author="Greg Landry [2]" w:date="2017-08-29T11:32:00Z">
                    <w:rPr/>
                  </w:rPrChange>
                </w:rPr>
                <w:t xml:space="preserve"> – which you should</w:t>
              </w:r>
            </w:ins>
            <w:ins w:id="2586" w:author="Greg Landry [2]" w:date="2017-08-29T08:45:00Z">
              <w:r w:rsidR="00832522" w:rsidRPr="00832C3C">
                <w:rPr>
                  <w:sz w:val="18"/>
                  <w:rPrChange w:id="2587" w:author="Greg Landry [2]" w:date="2017-08-29T11:32:00Z">
                    <w:rPr/>
                  </w:rPrChange>
                </w:rPr>
                <w:t xml:space="preserve"> always do</w:t>
              </w:r>
            </w:ins>
            <w:ins w:id="2588" w:author="Greg Landry [2]" w:date="2017-08-29T11:28:00Z">
              <w:r w:rsidR="00591660" w:rsidRPr="00832C3C">
                <w:rPr>
                  <w:sz w:val="18"/>
                  <w:rPrChange w:id="2589" w:author="Greg Landry [2]" w:date="2017-08-29T11:32:00Z">
                    <w:rPr/>
                  </w:rPrChange>
                </w:rPr>
                <w:t xml:space="preserve"> to prevent MIM</w:t>
              </w:r>
            </w:ins>
            <w:ins w:id="2590" w:author="Alan Hawse" w:date="2017-07-18T16:38:00Z">
              <w:r w:rsidRPr="00832C3C">
                <w:rPr>
                  <w:sz w:val="18"/>
                  <w:rPrChange w:id="2591" w:author="Greg Landry [2]" w:date="2017-08-29T11:32:00Z">
                    <w:rPr/>
                  </w:rPrChange>
                </w:rPr>
                <w:t>)</w:t>
              </w:r>
            </w:ins>
          </w:p>
        </w:tc>
        <w:tc>
          <w:tcPr>
            <w:tcW w:w="5418" w:type="dxa"/>
            <w:tcPrChange w:id="2592" w:author="Greg Landry [2]" w:date="2017-08-29T11:32:00Z">
              <w:tcPr>
                <w:tcW w:w="6734" w:type="dxa"/>
                <w:gridSpan w:val="3"/>
              </w:tcPr>
            </w:tcPrChange>
          </w:tcPr>
          <w:p w14:paraId="2104E6B2" w14:textId="77777777" w:rsidR="00581EFE" w:rsidRPr="009F6DB9" w:rsidRDefault="00581EFE" w:rsidP="00581EFE">
            <w:pPr>
              <w:rPr>
                <w:ins w:id="2593" w:author="Greg Landry [2]" w:date="2017-08-29T11:33:00Z"/>
                <w:sz w:val="18"/>
              </w:rPr>
            </w:pPr>
            <w:ins w:id="2594" w:author="Greg Landry [2]" w:date="2017-08-29T11:33:00Z">
              <w:r w:rsidRPr="009F6DB9">
                <w:rPr>
                  <w:sz w:val="18"/>
                </w:rPr>
                <w:t>wiced_tls_init_root_ca_certificates( dct_security-&gt;certificate, strlen( dct_security-&gt;certificate ) );</w:t>
              </w:r>
            </w:ins>
          </w:p>
          <w:p w14:paraId="7A1BABB7" w14:textId="5DD72074" w:rsidR="000B49CB" w:rsidRPr="00832C3C" w:rsidDel="00581EFE" w:rsidRDefault="000B49CB" w:rsidP="00DA714C">
            <w:pPr>
              <w:rPr>
                <w:ins w:id="2595" w:author="Alan Hawse" w:date="2017-07-18T12:23:00Z"/>
                <w:del w:id="2596" w:author="Greg Landry [2]" w:date="2017-08-29T11:33:00Z"/>
                <w:sz w:val="18"/>
                <w:rPrChange w:id="2597" w:author="Greg Landry [2]" w:date="2017-08-29T11:32:00Z">
                  <w:rPr>
                    <w:ins w:id="2598" w:author="Alan Hawse" w:date="2017-07-18T12:23:00Z"/>
                    <w:del w:id="2599" w:author="Greg Landry [2]" w:date="2017-08-29T11:33:00Z"/>
                  </w:rPr>
                </w:rPrChange>
              </w:rPr>
            </w:pPr>
            <w:ins w:id="2600" w:author="Alan Hawse" w:date="2017-07-18T12:23:00Z">
              <w:del w:id="2601" w:author="Greg Landry [2]" w:date="2017-08-29T11:33:00Z">
                <w:r w:rsidRPr="00832C3C" w:rsidDel="00581EFE">
                  <w:rPr>
                    <w:sz w:val="18"/>
                    <w:rPrChange w:id="2602" w:author="Greg Landry [2]" w:date="2017-08-29T11:32:00Z">
                      <w:rPr/>
                    </w:rPrChange>
                  </w:rPr>
                  <w:delText>wiced_tls_init_root_ca_certificates( dct_security-&gt;</w:delText>
                </w:r>
              </w:del>
              <w:del w:id="2603" w:author="Greg Landry [2]" w:date="2017-08-29T10:59:00Z">
                <w:r w:rsidRPr="00832C3C" w:rsidDel="004852A9">
                  <w:rPr>
                    <w:sz w:val="18"/>
                    <w:rPrChange w:id="2604" w:author="Greg Landry [2]" w:date="2017-08-29T11:32:00Z">
                      <w:rPr/>
                    </w:rPrChange>
                  </w:rPr>
                  <w:delText>certificate</w:delText>
                </w:r>
              </w:del>
              <w:del w:id="2605" w:author="Greg Landry [2]" w:date="2017-08-29T11:33:00Z">
                <w:r w:rsidRPr="00832C3C" w:rsidDel="00581EFE">
                  <w:rPr>
                    <w:sz w:val="18"/>
                    <w:rPrChange w:id="2606" w:author="Greg Landry [2]" w:date="2017-08-29T11:32:00Z">
                      <w:rPr/>
                    </w:rPrChange>
                  </w:rPr>
                  <w:delText xml:space="preserve">, </w:delText>
                </w:r>
              </w:del>
              <w:del w:id="2607" w:author="Greg Landry [2]" w:date="2017-08-29T10:59:00Z">
                <w:r w:rsidRPr="00832C3C" w:rsidDel="004852A9">
                  <w:rPr>
                    <w:sz w:val="18"/>
                    <w:rPrChange w:id="2608" w:author="Greg Landry [2]" w:date="2017-08-29T11:32:00Z">
                      <w:rPr/>
                    </w:rPrChange>
                  </w:rPr>
                  <w:delText>strlen( dct_security-&gt;certificate )</w:delText>
                </w:r>
              </w:del>
              <w:del w:id="2609" w:author="Greg Landry [2]" w:date="2017-08-29T11:33:00Z">
                <w:r w:rsidRPr="00832C3C" w:rsidDel="00581EFE">
                  <w:rPr>
                    <w:sz w:val="18"/>
                    <w:rPrChange w:id="2610" w:author="Greg Landry [2]" w:date="2017-08-29T11:32:00Z">
                      <w:rPr/>
                    </w:rPrChange>
                  </w:rPr>
                  <w:delText xml:space="preserve"> );</w:delText>
                </w:r>
              </w:del>
            </w:ins>
          </w:p>
          <w:p w14:paraId="1C58D9A7" w14:textId="77777777" w:rsidR="000B49CB" w:rsidRPr="00832C3C" w:rsidRDefault="000B49CB">
            <w:pPr>
              <w:rPr>
                <w:ins w:id="2611" w:author="Alan Hawse" w:date="2017-07-18T12:22:00Z"/>
                <w:sz w:val="18"/>
                <w:rPrChange w:id="2612" w:author="Greg Landry [2]" w:date="2017-08-29T11:32:00Z">
                  <w:rPr>
                    <w:ins w:id="2613" w:author="Alan Hawse" w:date="2017-07-18T12:22:00Z"/>
                  </w:rPr>
                </w:rPrChange>
              </w:rPr>
            </w:pPr>
          </w:p>
        </w:tc>
      </w:tr>
      <w:tr w:rsidR="000B49CB" w14:paraId="74AF989D" w14:textId="77777777" w:rsidTr="00A70043">
        <w:trPr>
          <w:ins w:id="2614" w:author="Alan Hawse" w:date="2017-07-17T11:43:00Z"/>
        </w:trPr>
        <w:tc>
          <w:tcPr>
            <w:tcW w:w="419" w:type="dxa"/>
            <w:tcPrChange w:id="2615" w:author="Greg Landry [2]" w:date="2017-08-29T11:32:00Z">
              <w:tcPr>
                <w:tcW w:w="468" w:type="dxa"/>
                <w:gridSpan w:val="3"/>
              </w:tcPr>
            </w:tcPrChange>
          </w:tcPr>
          <w:p w14:paraId="5221E7AB" w14:textId="4A9ECC3B" w:rsidR="000B49CB" w:rsidRPr="00832C3C" w:rsidRDefault="00A16397">
            <w:pPr>
              <w:rPr>
                <w:ins w:id="2616" w:author="Alan Hawse" w:date="2017-07-18T16:42:00Z"/>
                <w:sz w:val="18"/>
                <w:rPrChange w:id="2617" w:author="Greg Landry [2]" w:date="2017-08-29T11:32:00Z">
                  <w:rPr>
                    <w:ins w:id="2618" w:author="Alan Hawse" w:date="2017-07-18T16:42:00Z"/>
                  </w:rPr>
                </w:rPrChange>
              </w:rPr>
            </w:pPr>
            <w:ins w:id="2619" w:author="Greg Landry [2]" w:date="2017-08-29T11:19:00Z">
              <w:r w:rsidRPr="00832C3C">
                <w:rPr>
                  <w:sz w:val="18"/>
                  <w:rPrChange w:id="2620" w:author="Greg Landry [2]" w:date="2017-08-29T11:32:00Z">
                    <w:rPr/>
                  </w:rPrChange>
                </w:rPr>
                <w:t>7</w:t>
              </w:r>
            </w:ins>
            <w:ins w:id="2621" w:author="Alan Hawse" w:date="2017-07-18T16:42:00Z">
              <w:del w:id="2622" w:author="Greg Landry [2]" w:date="2017-08-29T11:19:00Z">
                <w:r w:rsidR="000B49CB" w:rsidRPr="00832C3C" w:rsidDel="00A16397">
                  <w:rPr>
                    <w:sz w:val="18"/>
                    <w:rPrChange w:id="2623" w:author="Greg Landry [2]" w:date="2017-08-29T11:32:00Z">
                      <w:rPr/>
                    </w:rPrChange>
                  </w:rPr>
                  <w:delText>6</w:delText>
                </w:r>
              </w:del>
            </w:ins>
          </w:p>
        </w:tc>
        <w:tc>
          <w:tcPr>
            <w:tcW w:w="4320" w:type="dxa"/>
            <w:tcPrChange w:id="2624" w:author="Greg Landry [2]" w:date="2017-08-29T11:32:00Z">
              <w:tcPr>
                <w:tcW w:w="2374" w:type="dxa"/>
              </w:tcPr>
            </w:tcPrChange>
          </w:tcPr>
          <w:p w14:paraId="4727C4CD" w14:textId="0ED31038" w:rsidR="000B49CB" w:rsidRPr="00832C3C" w:rsidRDefault="000B49CB">
            <w:pPr>
              <w:rPr>
                <w:ins w:id="2625" w:author="Alan Hawse" w:date="2017-07-17T11:43:00Z"/>
                <w:sz w:val="18"/>
                <w:rPrChange w:id="2626" w:author="Greg Landry [2]" w:date="2017-08-29T11:32:00Z">
                  <w:rPr>
                    <w:ins w:id="2627" w:author="Alan Hawse" w:date="2017-07-17T11:43:00Z"/>
                  </w:rPr>
                </w:rPrChange>
              </w:rPr>
            </w:pPr>
            <w:ins w:id="2628" w:author="Alan Hawse" w:date="2017-07-17T11:47:00Z">
              <w:r w:rsidRPr="00832C3C">
                <w:rPr>
                  <w:sz w:val="18"/>
                  <w:rPrChange w:id="2629" w:author="Greg Landry [2]" w:date="2017-08-29T11:32:00Z">
                    <w:rPr/>
                  </w:rPrChange>
                </w:rPr>
                <w:t>Initialize a TLS Context</w:t>
              </w:r>
            </w:ins>
          </w:p>
        </w:tc>
        <w:tc>
          <w:tcPr>
            <w:tcW w:w="5418" w:type="dxa"/>
            <w:tcPrChange w:id="2630" w:author="Greg Landry [2]" w:date="2017-08-29T11:32:00Z">
              <w:tcPr>
                <w:tcW w:w="6734" w:type="dxa"/>
                <w:gridSpan w:val="3"/>
              </w:tcPr>
            </w:tcPrChange>
          </w:tcPr>
          <w:p w14:paraId="49ACA2E3" w14:textId="77777777" w:rsidR="000B49CB" w:rsidRPr="00832C3C" w:rsidRDefault="000B49CB" w:rsidP="00DA714C">
            <w:pPr>
              <w:rPr>
                <w:ins w:id="2631" w:author="Alan Hawse" w:date="2017-07-18T12:24:00Z"/>
                <w:sz w:val="18"/>
                <w:rPrChange w:id="2632" w:author="Greg Landry [2]" w:date="2017-08-29T11:32:00Z">
                  <w:rPr>
                    <w:ins w:id="2633" w:author="Alan Hawse" w:date="2017-07-18T12:24:00Z"/>
                  </w:rPr>
                </w:rPrChange>
              </w:rPr>
            </w:pPr>
            <w:ins w:id="2634" w:author="Alan Hawse" w:date="2017-07-18T12:24:00Z">
              <w:r w:rsidRPr="00832C3C">
                <w:rPr>
                  <w:sz w:val="18"/>
                  <w:rPrChange w:id="2635" w:author="Greg Landry [2]" w:date="2017-08-29T11:32:00Z">
                    <w:rPr/>
                  </w:rPrChange>
                </w:rPr>
                <w:t>wiced_tls_init_context( &amp;tls_context, NULL, NULL );</w:t>
              </w:r>
            </w:ins>
          </w:p>
          <w:p w14:paraId="4573AED6" w14:textId="77777777" w:rsidR="000B49CB" w:rsidRPr="00832C3C" w:rsidRDefault="000B49CB" w:rsidP="00DA714C">
            <w:pPr>
              <w:rPr>
                <w:ins w:id="2636" w:author="Alan Hawse" w:date="2017-07-18T12:24:00Z"/>
                <w:sz w:val="18"/>
                <w:rPrChange w:id="2637" w:author="Greg Landry [2]" w:date="2017-08-29T11:32:00Z">
                  <w:rPr>
                    <w:ins w:id="2638" w:author="Alan Hawse" w:date="2017-07-18T12:24:00Z"/>
                  </w:rPr>
                </w:rPrChange>
              </w:rPr>
            </w:pPr>
          </w:p>
          <w:p w14:paraId="19B2C67D" w14:textId="64143B75" w:rsidR="000B49CB" w:rsidRPr="00832C3C" w:rsidRDefault="000B49CB">
            <w:pPr>
              <w:rPr>
                <w:ins w:id="2639" w:author="Alan Hawse" w:date="2017-07-18T12:24:00Z"/>
                <w:sz w:val="18"/>
                <w:rPrChange w:id="2640" w:author="Greg Landry [2]" w:date="2017-08-29T11:32:00Z">
                  <w:rPr>
                    <w:ins w:id="2641" w:author="Alan Hawse" w:date="2017-07-18T12:24:00Z"/>
                  </w:rPr>
                </w:rPrChange>
              </w:rPr>
            </w:pPr>
            <w:ins w:id="2642" w:author="Alan Hawse" w:date="2017-07-18T12:24:00Z">
              <w:r w:rsidRPr="00832C3C">
                <w:rPr>
                  <w:sz w:val="18"/>
                  <w:rPrChange w:id="2643" w:author="Greg Landry [2]" w:date="2017-08-29T11:32:00Z">
                    <w:rPr/>
                  </w:rPrChange>
                </w:rPr>
                <w:t>or</w:t>
              </w:r>
            </w:ins>
            <w:ins w:id="2644" w:author="Greg Landry [2]" w:date="2017-08-29T08:45:00Z">
              <w:r w:rsidR="00832522" w:rsidRPr="00832C3C">
                <w:rPr>
                  <w:sz w:val="18"/>
                  <w:rPrChange w:id="2645" w:author="Greg Landry [2]" w:date="2017-08-29T11:32:00Z">
                    <w:rPr/>
                  </w:rPrChange>
                </w:rPr>
                <w:t>,</w:t>
              </w:r>
            </w:ins>
            <w:ins w:id="2646" w:author="Alan Hawse" w:date="2017-07-18T12:24:00Z">
              <w:r w:rsidRPr="00832C3C">
                <w:rPr>
                  <w:sz w:val="18"/>
                  <w:rPrChange w:id="2647" w:author="Greg Landry [2]" w:date="2017-08-29T11:32:00Z">
                    <w:rPr/>
                  </w:rPrChange>
                </w:rPr>
                <w:t xml:space="preserve"> if </w:t>
              </w:r>
            </w:ins>
            <w:ins w:id="2648" w:author="Greg Landry [2]" w:date="2017-08-29T08:45:00Z">
              <w:r w:rsidR="00832522" w:rsidRPr="00832C3C">
                <w:rPr>
                  <w:sz w:val="18"/>
                  <w:rPrChange w:id="2649" w:author="Greg Landry [2]" w:date="2017-08-29T11:32:00Z">
                    <w:rPr/>
                  </w:rPrChange>
                </w:rPr>
                <w:t xml:space="preserve">the </w:t>
              </w:r>
            </w:ins>
            <w:ins w:id="2650" w:author="Alan Hawse" w:date="2017-07-18T12:24:00Z">
              <w:r w:rsidRPr="00832C3C">
                <w:rPr>
                  <w:sz w:val="18"/>
                  <w:rPrChange w:id="2651" w:author="Greg Landry [2]" w:date="2017-08-29T11:32:00Z">
                    <w:rPr/>
                  </w:rPrChange>
                </w:rPr>
                <w:t>Server is verifying client certificate</w:t>
              </w:r>
            </w:ins>
            <w:ins w:id="2652" w:author="Greg Landry [2]" w:date="2017-08-29T08:45:00Z">
              <w:r w:rsidR="00832522" w:rsidRPr="00832C3C">
                <w:rPr>
                  <w:sz w:val="18"/>
                  <w:rPrChange w:id="2653" w:author="Greg Landry [2]" w:date="2017-08-29T11:32:00Z">
                    <w:rPr/>
                  </w:rPrChange>
                </w:rPr>
                <w:t>:</w:t>
              </w:r>
            </w:ins>
          </w:p>
          <w:p w14:paraId="020718D2" w14:textId="77777777" w:rsidR="000B49CB" w:rsidRPr="00832C3C" w:rsidRDefault="000B49CB">
            <w:pPr>
              <w:rPr>
                <w:ins w:id="2654" w:author="Alan Hawse" w:date="2017-07-18T12:24:00Z"/>
                <w:sz w:val="18"/>
                <w:rPrChange w:id="2655" w:author="Greg Landry [2]" w:date="2017-08-29T11:32:00Z">
                  <w:rPr>
                    <w:ins w:id="2656" w:author="Alan Hawse" w:date="2017-07-18T12:24:00Z"/>
                  </w:rPr>
                </w:rPrChange>
              </w:rPr>
            </w:pPr>
          </w:p>
          <w:p w14:paraId="1D0C272E" w14:textId="7AF4F2F4" w:rsidR="000B49CB" w:rsidRPr="00832C3C" w:rsidRDefault="000B49CB">
            <w:pPr>
              <w:rPr>
                <w:ins w:id="2657" w:author="Alan Hawse" w:date="2017-07-18T12:24:00Z"/>
                <w:sz w:val="18"/>
                <w:rPrChange w:id="2658" w:author="Greg Landry [2]" w:date="2017-08-29T11:32:00Z">
                  <w:rPr>
                    <w:ins w:id="2659" w:author="Alan Hawse" w:date="2017-07-18T12:24:00Z"/>
                  </w:rPr>
                </w:rPrChange>
              </w:rPr>
            </w:pPr>
            <w:ins w:id="2660" w:author="Alan Hawse" w:date="2017-07-17T11:45:00Z">
              <w:r w:rsidRPr="00832C3C">
                <w:rPr>
                  <w:sz w:val="18"/>
                  <w:rPrChange w:id="2661" w:author="Greg Landry [2]" w:date="2017-08-29T11:32:00Z">
                    <w:rPr/>
                  </w:rPrChange>
                </w:rPr>
                <w:t>wiced_tls_init_context( &amp;tls_context, &amp;tls_identity, NULL );</w:t>
              </w:r>
            </w:ins>
          </w:p>
          <w:p w14:paraId="5BB5D61F" w14:textId="082CEBD9" w:rsidR="000B49CB" w:rsidRPr="00832C3C" w:rsidRDefault="000B49CB">
            <w:pPr>
              <w:rPr>
                <w:ins w:id="2662" w:author="Alan Hawse" w:date="2017-07-17T11:43:00Z"/>
                <w:sz w:val="18"/>
                <w:rPrChange w:id="2663" w:author="Greg Landry [2]" w:date="2017-08-29T11:32:00Z">
                  <w:rPr>
                    <w:ins w:id="2664" w:author="Alan Hawse" w:date="2017-07-17T11:43:00Z"/>
                  </w:rPr>
                </w:rPrChange>
              </w:rPr>
            </w:pPr>
          </w:p>
        </w:tc>
      </w:tr>
      <w:tr w:rsidR="000B49CB" w14:paraId="79A53089" w14:textId="77777777" w:rsidTr="00A70043">
        <w:trPr>
          <w:ins w:id="2665" w:author="Alan Hawse" w:date="2017-07-17T11:43:00Z"/>
        </w:trPr>
        <w:tc>
          <w:tcPr>
            <w:tcW w:w="419" w:type="dxa"/>
            <w:tcPrChange w:id="2666" w:author="Greg Landry [2]" w:date="2017-08-29T11:32:00Z">
              <w:tcPr>
                <w:tcW w:w="468" w:type="dxa"/>
                <w:gridSpan w:val="3"/>
              </w:tcPr>
            </w:tcPrChange>
          </w:tcPr>
          <w:p w14:paraId="0DBAC6FB" w14:textId="12AE8D5C" w:rsidR="000B49CB" w:rsidRPr="00832C3C" w:rsidRDefault="00A16397">
            <w:pPr>
              <w:rPr>
                <w:ins w:id="2667" w:author="Alan Hawse" w:date="2017-07-18T16:42:00Z"/>
                <w:sz w:val="18"/>
                <w:rPrChange w:id="2668" w:author="Greg Landry [2]" w:date="2017-08-29T11:32:00Z">
                  <w:rPr>
                    <w:ins w:id="2669" w:author="Alan Hawse" w:date="2017-07-18T16:42:00Z"/>
                  </w:rPr>
                </w:rPrChange>
              </w:rPr>
            </w:pPr>
            <w:ins w:id="2670" w:author="Greg Landry [2]" w:date="2017-08-29T11:19:00Z">
              <w:r w:rsidRPr="00832C3C">
                <w:rPr>
                  <w:sz w:val="18"/>
                  <w:rPrChange w:id="2671" w:author="Greg Landry [2]" w:date="2017-08-29T11:32:00Z">
                    <w:rPr/>
                  </w:rPrChange>
                </w:rPr>
                <w:t>8</w:t>
              </w:r>
            </w:ins>
            <w:ins w:id="2672" w:author="Alan Hawse" w:date="2017-07-18T16:42:00Z">
              <w:del w:id="2673" w:author="Greg Landry [2]" w:date="2017-08-29T11:19:00Z">
                <w:r w:rsidR="000B49CB" w:rsidRPr="00832C3C" w:rsidDel="00A16397">
                  <w:rPr>
                    <w:sz w:val="18"/>
                    <w:rPrChange w:id="2674" w:author="Greg Landry [2]" w:date="2017-08-29T11:32:00Z">
                      <w:rPr/>
                    </w:rPrChange>
                  </w:rPr>
                  <w:delText>7</w:delText>
                </w:r>
              </w:del>
            </w:ins>
          </w:p>
        </w:tc>
        <w:tc>
          <w:tcPr>
            <w:tcW w:w="4320" w:type="dxa"/>
            <w:tcPrChange w:id="2675" w:author="Greg Landry [2]" w:date="2017-08-29T11:32:00Z">
              <w:tcPr>
                <w:tcW w:w="2374" w:type="dxa"/>
              </w:tcPr>
            </w:tcPrChange>
          </w:tcPr>
          <w:p w14:paraId="0F7EB5F3" w14:textId="3C362AA2" w:rsidR="000B49CB" w:rsidRPr="00832C3C" w:rsidRDefault="000B49CB">
            <w:pPr>
              <w:rPr>
                <w:ins w:id="2676" w:author="Alan Hawse" w:date="2017-07-17T11:43:00Z"/>
                <w:sz w:val="18"/>
                <w:rPrChange w:id="2677" w:author="Greg Landry [2]" w:date="2017-08-29T11:32:00Z">
                  <w:rPr>
                    <w:ins w:id="2678" w:author="Alan Hawse" w:date="2017-07-17T11:43:00Z"/>
                  </w:rPr>
                </w:rPrChange>
              </w:rPr>
            </w:pPr>
            <w:ins w:id="2679" w:author="Alan Hawse" w:date="2017-07-17T11:47:00Z">
              <w:r w:rsidRPr="00832C3C">
                <w:rPr>
                  <w:sz w:val="18"/>
                  <w:rPrChange w:id="2680" w:author="Greg Landry [2]" w:date="2017-08-29T11:32:00Z">
                    <w:rPr/>
                  </w:rPrChange>
                </w:rPr>
                <w:t xml:space="preserve">Enable TLS on </w:t>
              </w:r>
              <w:del w:id="2681" w:author="Greg Landry [2]" w:date="2017-08-29T08:46:00Z">
                <w:r w:rsidRPr="00832C3C" w:rsidDel="00E97827">
                  <w:rPr>
                    <w:sz w:val="18"/>
                    <w:rPrChange w:id="2682" w:author="Greg Landry [2]" w:date="2017-08-29T11:32:00Z">
                      <w:rPr/>
                    </w:rPrChange>
                  </w:rPr>
                  <w:delText>that</w:delText>
                </w:r>
              </w:del>
            </w:ins>
            <w:ins w:id="2683" w:author="Greg Landry [2]" w:date="2017-08-29T08:46:00Z">
              <w:r w:rsidR="00E97827" w:rsidRPr="00832C3C">
                <w:rPr>
                  <w:sz w:val="18"/>
                  <w:rPrChange w:id="2684" w:author="Greg Landry [2]" w:date="2017-08-29T11:32:00Z">
                    <w:rPr/>
                  </w:rPrChange>
                </w:rPr>
                <w:t>the</w:t>
              </w:r>
            </w:ins>
            <w:ins w:id="2685" w:author="Alan Hawse" w:date="2017-07-17T11:47:00Z">
              <w:r w:rsidRPr="00832C3C">
                <w:rPr>
                  <w:sz w:val="18"/>
                  <w:rPrChange w:id="2686" w:author="Greg Landry [2]" w:date="2017-08-29T11:32:00Z">
                    <w:rPr/>
                  </w:rPrChange>
                </w:rPr>
                <w:t xml:space="preserve"> Socket</w:t>
              </w:r>
            </w:ins>
          </w:p>
        </w:tc>
        <w:tc>
          <w:tcPr>
            <w:tcW w:w="5418" w:type="dxa"/>
            <w:tcPrChange w:id="2687" w:author="Greg Landry [2]" w:date="2017-08-29T11:32:00Z">
              <w:tcPr>
                <w:tcW w:w="6734" w:type="dxa"/>
                <w:gridSpan w:val="3"/>
              </w:tcPr>
            </w:tcPrChange>
          </w:tcPr>
          <w:p w14:paraId="0B16E8F2" w14:textId="203F8CB2" w:rsidR="000B49CB" w:rsidRPr="00832C3C" w:rsidRDefault="000B49CB">
            <w:pPr>
              <w:rPr>
                <w:ins w:id="2688" w:author="Alan Hawse" w:date="2017-07-17T11:43:00Z"/>
                <w:sz w:val="18"/>
                <w:rPrChange w:id="2689" w:author="Greg Landry [2]" w:date="2017-08-29T11:32:00Z">
                  <w:rPr>
                    <w:ins w:id="2690" w:author="Alan Hawse" w:date="2017-07-17T11:43:00Z"/>
                  </w:rPr>
                </w:rPrChange>
              </w:rPr>
            </w:pPr>
            <w:ins w:id="2691" w:author="Alan Hawse" w:date="2017-07-17T11:44:00Z">
              <w:r w:rsidRPr="00832C3C">
                <w:rPr>
                  <w:sz w:val="18"/>
                  <w:rPrChange w:id="2692" w:author="Greg Landry [2]" w:date="2017-08-29T11:32:00Z">
                    <w:rPr/>
                  </w:rPrChange>
                </w:rPr>
                <w:t>wiced_tcp_enable_tls( &amp;socket, &amp;tls_context );</w:t>
              </w:r>
            </w:ins>
          </w:p>
        </w:tc>
      </w:tr>
      <w:tr w:rsidR="000B49CB" w14:paraId="3F56AE1A" w14:textId="77777777" w:rsidTr="00A70043">
        <w:trPr>
          <w:ins w:id="2693" w:author="Alan Hawse" w:date="2017-07-17T11:43:00Z"/>
        </w:trPr>
        <w:tc>
          <w:tcPr>
            <w:tcW w:w="419" w:type="dxa"/>
            <w:tcPrChange w:id="2694" w:author="Greg Landry [2]" w:date="2017-08-29T11:32:00Z">
              <w:tcPr>
                <w:tcW w:w="468" w:type="dxa"/>
                <w:gridSpan w:val="3"/>
              </w:tcPr>
            </w:tcPrChange>
          </w:tcPr>
          <w:p w14:paraId="58494046" w14:textId="564BC0AC" w:rsidR="000B49CB" w:rsidRPr="00832C3C" w:rsidRDefault="00A16397">
            <w:pPr>
              <w:rPr>
                <w:ins w:id="2695" w:author="Alan Hawse" w:date="2017-07-18T16:42:00Z"/>
                <w:sz w:val="18"/>
                <w:rPrChange w:id="2696" w:author="Greg Landry [2]" w:date="2017-08-29T11:32:00Z">
                  <w:rPr>
                    <w:ins w:id="2697" w:author="Alan Hawse" w:date="2017-07-18T16:42:00Z"/>
                  </w:rPr>
                </w:rPrChange>
              </w:rPr>
            </w:pPr>
            <w:ins w:id="2698" w:author="Greg Landry [2]" w:date="2017-08-29T11:19:00Z">
              <w:r w:rsidRPr="00832C3C">
                <w:rPr>
                  <w:sz w:val="18"/>
                  <w:rPrChange w:id="2699" w:author="Greg Landry [2]" w:date="2017-08-29T11:32:00Z">
                    <w:rPr/>
                  </w:rPrChange>
                </w:rPr>
                <w:t>9</w:t>
              </w:r>
            </w:ins>
            <w:ins w:id="2700" w:author="Alan Hawse" w:date="2017-07-18T16:43:00Z">
              <w:del w:id="2701" w:author="Greg Landry [2]" w:date="2017-08-29T11:19:00Z">
                <w:r w:rsidR="000B49CB" w:rsidRPr="00832C3C" w:rsidDel="00A16397">
                  <w:rPr>
                    <w:sz w:val="18"/>
                    <w:rPrChange w:id="2702" w:author="Greg Landry [2]" w:date="2017-08-29T11:32:00Z">
                      <w:rPr/>
                    </w:rPrChange>
                  </w:rPr>
                  <w:delText>8</w:delText>
                </w:r>
              </w:del>
            </w:ins>
          </w:p>
        </w:tc>
        <w:tc>
          <w:tcPr>
            <w:tcW w:w="4320" w:type="dxa"/>
            <w:tcPrChange w:id="2703" w:author="Greg Landry [2]" w:date="2017-08-29T11:32:00Z">
              <w:tcPr>
                <w:tcW w:w="2374" w:type="dxa"/>
              </w:tcPr>
            </w:tcPrChange>
          </w:tcPr>
          <w:p w14:paraId="5143F8F2" w14:textId="5170325F" w:rsidR="000B49CB" w:rsidRPr="00832C3C" w:rsidRDefault="000B49CB">
            <w:pPr>
              <w:rPr>
                <w:ins w:id="2704" w:author="Alan Hawse" w:date="2017-07-17T11:43:00Z"/>
                <w:sz w:val="18"/>
                <w:rPrChange w:id="2705" w:author="Greg Landry [2]" w:date="2017-08-29T11:32:00Z">
                  <w:rPr>
                    <w:ins w:id="2706" w:author="Alan Hawse" w:date="2017-07-17T11:43:00Z"/>
                  </w:rPr>
                </w:rPrChange>
              </w:rPr>
            </w:pPr>
            <w:ins w:id="2707" w:author="Alan Hawse" w:date="2017-07-17T11:47:00Z">
              <w:r w:rsidRPr="00832C3C">
                <w:rPr>
                  <w:sz w:val="18"/>
                  <w:rPrChange w:id="2708" w:author="Greg Landry [2]" w:date="2017-08-29T11:32:00Z">
                    <w:rPr/>
                  </w:rPrChange>
                </w:rPr>
                <w:t>Make the TCP connection</w:t>
              </w:r>
            </w:ins>
          </w:p>
        </w:tc>
        <w:tc>
          <w:tcPr>
            <w:tcW w:w="5418" w:type="dxa"/>
            <w:tcPrChange w:id="2709" w:author="Greg Landry [2]" w:date="2017-08-29T11:32:00Z">
              <w:tcPr>
                <w:tcW w:w="6734" w:type="dxa"/>
                <w:gridSpan w:val="3"/>
              </w:tcPr>
            </w:tcPrChange>
          </w:tcPr>
          <w:p w14:paraId="37B23B73" w14:textId="780532FB" w:rsidR="000B49CB" w:rsidRPr="00832C3C" w:rsidRDefault="000B49CB">
            <w:pPr>
              <w:rPr>
                <w:ins w:id="2710" w:author="Alan Hawse" w:date="2017-07-17T11:43:00Z"/>
                <w:sz w:val="18"/>
                <w:rPrChange w:id="2711" w:author="Greg Landry [2]" w:date="2017-08-29T11:32:00Z">
                  <w:rPr>
                    <w:ins w:id="2712" w:author="Alan Hawse" w:date="2017-07-17T11:43:00Z"/>
                  </w:rPr>
                </w:rPrChange>
              </w:rPr>
            </w:pPr>
            <w:ins w:id="2713" w:author="Alan Hawse" w:date="2017-07-17T11:44:00Z">
              <w:r w:rsidRPr="00832C3C">
                <w:rPr>
                  <w:sz w:val="18"/>
                  <w:rPrChange w:id="2714" w:author="Greg Landry [2]" w:date="2017-08-29T11:32:00Z">
                    <w:rPr/>
                  </w:rPrChange>
                </w:rPr>
                <w:t>wiced_tcp_connect(&amp;socket,&amp;serverAddress,SERVER_PORT,2000);</w:t>
              </w:r>
            </w:ins>
          </w:p>
        </w:tc>
      </w:tr>
    </w:tbl>
    <w:p w14:paraId="649266B1" w14:textId="0EF28765" w:rsidR="00F10FA8" w:rsidRDefault="00F10FA8">
      <w:pPr>
        <w:rPr>
          <w:ins w:id="2715" w:author="Alan Hawse" w:date="2017-07-17T16:02:00Z"/>
          <w:rFonts w:ascii="Calibri" w:hAnsi="Calibri"/>
        </w:rPr>
      </w:pPr>
    </w:p>
    <w:p w14:paraId="2AC756AB" w14:textId="77E00FAE" w:rsidR="007A312C" w:rsidRDefault="007A312C">
      <w:pPr>
        <w:keepNext/>
        <w:rPr>
          <w:ins w:id="2716" w:author="Greg Landry [2]" w:date="2017-07-18T15:11:00Z"/>
        </w:rPr>
        <w:pPrChange w:id="2717" w:author="Greg Landry [2]" w:date="2017-07-18T19:46:00Z">
          <w:pPr>
            <w:pStyle w:val="ListParagraph"/>
            <w:numPr>
              <w:numId w:val="47"/>
            </w:numPr>
            <w:ind w:hanging="360"/>
          </w:pPr>
        </w:pPrChange>
      </w:pPr>
      <w:ins w:id="2718" w:author="Greg Landry [2]" w:date="2017-07-18T15:11:00Z">
        <w:r>
          <w:t>The TCP Server TLS firmware flow is:</w:t>
        </w:r>
      </w:ins>
    </w:p>
    <w:p w14:paraId="349606FE" w14:textId="0F3D6566" w:rsidR="00DA714C" w:rsidDel="007A312C" w:rsidRDefault="00DA714C" w:rsidP="00FC77F9">
      <w:pPr>
        <w:rPr>
          <w:ins w:id="2719" w:author="Alan Hawse" w:date="2017-07-17T16:02:00Z"/>
          <w:del w:id="2720" w:author="Greg Landry [2]" w:date="2017-07-18T15:11:00Z"/>
        </w:rPr>
      </w:pPr>
    </w:p>
    <w:tbl>
      <w:tblPr>
        <w:tblStyle w:val="TableGrid"/>
        <w:tblW w:w="0" w:type="auto"/>
        <w:tblLook w:val="04A0" w:firstRow="1" w:lastRow="0" w:firstColumn="1" w:lastColumn="0" w:noHBand="0" w:noVBand="1"/>
        <w:tblPrChange w:id="2721" w:author="Alan Hawse" w:date="2017-07-18T16:43:00Z">
          <w:tblPr>
            <w:tblStyle w:val="TableGrid"/>
            <w:tblW w:w="0" w:type="auto"/>
            <w:tblLook w:val="04A0" w:firstRow="1" w:lastRow="0" w:firstColumn="1" w:lastColumn="0" w:noHBand="0" w:noVBand="1"/>
          </w:tblPr>
        </w:tblPrChange>
      </w:tblPr>
      <w:tblGrid>
        <w:gridCol w:w="521"/>
        <w:gridCol w:w="3392"/>
        <w:gridCol w:w="5663"/>
        <w:tblGridChange w:id="2722">
          <w:tblGrid>
            <w:gridCol w:w="288"/>
            <w:gridCol w:w="233"/>
            <w:gridCol w:w="3324"/>
            <w:gridCol w:w="68"/>
            <w:gridCol w:w="5663"/>
          </w:tblGrid>
        </w:tblGridChange>
      </w:tblGrid>
      <w:tr w:rsidR="000B49CB" w:rsidRPr="007A3448" w14:paraId="3036960E" w14:textId="77777777" w:rsidTr="002312B1">
        <w:trPr>
          <w:ins w:id="2723" w:author="Alan Hawse" w:date="2017-07-17T13:10:00Z"/>
        </w:trPr>
        <w:tc>
          <w:tcPr>
            <w:tcW w:w="521" w:type="dxa"/>
            <w:tcPrChange w:id="2724" w:author="Alan Hawse" w:date="2017-07-18T16:43:00Z">
              <w:tcPr>
                <w:tcW w:w="288" w:type="dxa"/>
              </w:tcPr>
            </w:tcPrChange>
          </w:tcPr>
          <w:p w14:paraId="7C10CCF9" w14:textId="77EA2445" w:rsidR="000B49CB" w:rsidRPr="00832C3C" w:rsidRDefault="000B49CB">
            <w:pPr>
              <w:jc w:val="center"/>
              <w:rPr>
                <w:ins w:id="2725" w:author="Alan Hawse" w:date="2017-07-18T16:43:00Z"/>
                <w:b/>
                <w:sz w:val="18"/>
                <w:rPrChange w:id="2726" w:author="Greg Landry [2]" w:date="2017-08-29T11:32:00Z">
                  <w:rPr>
                    <w:ins w:id="2727" w:author="Alan Hawse" w:date="2017-07-18T16:43:00Z"/>
                    <w:b/>
                    <w:sz w:val="22"/>
                    <w:szCs w:val="22"/>
                  </w:rPr>
                </w:rPrChange>
              </w:rPr>
            </w:pPr>
            <w:ins w:id="2728" w:author="Alan Hawse" w:date="2017-07-18T16:43:00Z">
              <w:r w:rsidRPr="00832C3C">
                <w:rPr>
                  <w:b/>
                  <w:sz w:val="18"/>
                  <w:rPrChange w:id="2729" w:author="Greg Landry [2]" w:date="2017-08-29T11:32:00Z">
                    <w:rPr>
                      <w:b/>
                    </w:rPr>
                  </w:rPrChange>
                </w:rPr>
                <w:t>#</w:t>
              </w:r>
            </w:ins>
          </w:p>
        </w:tc>
        <w:tc>
          <w:tcPr>
            <w:tcW w:w="3392" w:type="dxa"/>
            <w:tcPrChange w:id="2730" w:author="Alan Hawse" w:date="2017-07-18T16:43:00Z">
              <w:tcPr>
                <w:tcW w:w="3557" w:type="dxa"/>
                <w:gridSpan w:val="2"/>
              </w:tcPr>
            </w:tcPrChange>
          </w:tcPr>
          <w:p w14:paraId="10AC131E" w14:textId="0BB6BA2B" w:rsidR="000B49CB" w:rsidRPr="00832C3C" w:rsidRDefault="000B49CB">
            <w:pPr>
              <w:jc w:val="center"/>
              <w:rPr>
                <w:ins w:id="2731" w:author="Alan Hawse" w:date="2017-07-17T13:10:00Z"/>
                <w:b/>
                <w:sz w:val="18"/>
                <w:rPrChange w:id="2732" w:author="Greg Landry [2]" w:date="2017-08-29T11:32:00Z">
                  <w:rPr>
                    <w:ins w:id="2733" w:author="Alan Hawse" w:date="2017-07-17T13:10:00Z"/>
                    <w:rFonts w:ascii="Monaco" w:hAnsi="Monaco"/>
                    <w:sz w:val="17"/>
                    <w:szCs w:val="17"/>
                  </w:rPr>
                </w:rPrChange>
              </w:rPr>
              <w:pPrChange w:id="2734" w:author="Alan Hawse" w:date="2017-07-17T14:26:00Z">
                <w:pPr/>
              </w:pPrChange>
            </w:pPr>
            <w:ins w:id="2735" w:author="Alan Hawse" w:date="2017-07-17T13:10:00Z">
              <w:r w:rsidRPr="00832C3C">
                <w:rPr>
                  <w:rFonts w:asciiTheme="minorHAnsi" w:hAnsiTheme="minorHAnsi"/>
                  <w:b/>
                  <w:sz w:val="18"/>
                  <w:rPrChange w:id="2736" w:author="Greg Landry [2]" w:date="2017-08-29T11:32:00Z">
                    <w:rPr>
                      <w:rFonts w:ascii="Monaco" w:hAnsi="Monaco"/>
                      <w:sz w:val="17"/>
                      <w:szCs w:val="17"/>
                    </w:rPr>
                  </w:rPrChange>
                </w:rPr>
                <w:t>Step</w:t>
              </w:r>
            </w:ins>
          </w:p>
        </w:tc>
        <w:tc>
          <w:tcPr>
            <w:tcW w:w="5663" w:type="dxa"/>
            <w:tcPrChange w:id="2737" w:author="Alan Hawse" w:date="2017-07-18T16:43:00Z">
              <w:tcPr>
                <w:tcW w:w="5731" w:type="dxa"/>
                <w:gridSpan w:val="2"/>
              </w:tcPr>
            </w:tcPrChange>
          </w:tcPr>
          <w:p w14:paraId="7A65D8AE" w14:textId="28470292" w:rsidR="000B49CB" w:rsidRPr="00832C3C" w:rsidRDefault="000B49CB">
            <w:pPr>
              <w:jc w:val="center"/>
              <w:rPr>
                <w:ins w:id="2738" w:author="Alan Hawse" w:date="2017-07-17T13:10:00Z"/>
                <w:b/>
                <w:sz w:val="18"/>
                <w:rPrChange w:id="2739" w:author="Greg Landry [2]" w:date="2017-08-29T11:32:00Z">
                  <w:rPr>
                    <w:ins w:id="2740" w:author="Alan Hawse" w:date="2017-07-17T13:10:00Z"/>
                    <w:rFonts w:ascii="Monaco" w:hAnsi="Monaco"/>
                    <w:sz w:val="17"/>
                    <w:szCs w:val="17"/>
                  </w:rPr>
                </w:rPrChange>
              </w:rPr>
              <w:pPrChange w:id="2741" w:author="Alan Hawse" w:date="2017-07-17T14:26:00Z">
                <w:pPr/>
              </w:pPrChange>
            </w:pPr>
            <w:ins w:id="2742" w:author="Alan Hawse" w:date="2017-07-17T13:10:00Z">
              <w:r w:rsidRPr="00832C3C">
                <w:rPr>
                  <w:rFonts w:asciiTheme="minorHAnsi" w:hAnsiTheme="minorHAnsi"/>
                  <w:b/>
                  <w:sz w:val="18"/>
                  <w:rPrChange w:id="2743" w:author="Greg Landry [2]" w:date="2017-08-29T11:32:00Z">
                    <w:rPr>
                      <w:rFonts w:ascii="Monaco" w:hAnsi="Monaco"/>
                      <w:sz w:val="17"/>
                      <w:szCs w:val="17"/>
                    </w:rPr>
                  </w:rPrChange>
                </w:rPr>
                <w:t>Example</w:t>
              </w:r>
            </w:ins>
          </w:p>
        </w:tc>
      </w:tr>
      <w:tr w:rsidR="000B49CB" w:rsidRPr="007A3448" w14:paraId="6F092AE0" w14:textId="77777777" w:rsidTr="002312B1">
        <w:trPr>
          <w:ins w:id="2744" w:author="Alan Hawse" w:date="2017-07-17T13:10:00Z"/>
        </w:trPr>
        <w:tc>
          <w:tcPr>
            <w:tcW w:w="521" w:type="dxa"/>
            <w:tcPrChange w:id="2745" w:author="Alan Hawse" w:date="2017-07-18T16:43:00Z">
              <w:tcPr>
                <w:tcW w:w="288" w:type="dxa"/>
              </w:tcPr>
            </w:tcPrChange>
          </w:tcPr>
          <w:p w14:paraId="77198CB9" w14:textId="6C7E5683" w:rsidR="000B49CB" w:rsidRPr="00832C3C" w:rsidRDefault="000B49CB">
            <w:pPr>
              <w:rPr>
                <w:ins w:id="2746" w:author="Alan Hawse" w:date="2017-07-18T16:43:00Z"/>
                <w:sz w:val="18"/>
                <w:rPrChange w:id="2747" w:author="Greg Landry [2]" w:date="2017-08-29T11:32:00Z">
                  <w:rPr>
                    <w:ins w:id="2748" w:author="Alan Hawse" w:date="2017-07-18T16:43:00Z"/>
                    <w:sz w:val="22"/>
                    <w:szCs w:val="22"/>
                  </w:rPr>
                </w:rPrChange>
              </w:rPr>
            </w:pPr>
            <w:ins w:id="2749" w:author="Alan Hawse" w:date="2017-07-18T16:43:00Z">
              <w:r w:rsidRPr="00832C3C">
                <w:rPr>
                  <w:sz w:val="18"/>
                  <w:rPrChange w:id="2750" w:author="Greg Landry [2]" w:date="2017-08-29T11:32:00Z">
                    <w:rPr/>
                  </w:rPrChange>
                </w:rPr>
                <w:t>1</w:t>
              </w:r>
            </w:ins>
          </w:p>
        </w:tc>
        <w:tc>
          <w:tcPr>
            <w:tcW w:w="3392" w:type="dxa"/>
            <w:tcPrChange w:id="2751" w:author="Alan Hawse" w:date="2017-07-18T16:43:00Z">
              <w:tcPr>
                <w:tcW w:w="3557" w:type="dxa"/>
                <w:gridSpan w:val="2"/>
              </w:tcPr>
            </w:tcPrChange>
          </w:tcPr>
          <w:p w14:paraId="4DF931C0" w14:textId="2B9465FE" w:rsidR="000B49CB" w:rsidRPr="00832C3C" w:rsidRDefault="000B49CB">
            <w:pPr>
              <w:rPr>
                <w:ins w:id="2752" w:author="Alan Hawse" w:date="2017-07-17T13:10:00Z"/>
                <w:sz w:val="18"/>
                <w:rPrChange w:id="2753" w:author="Greg Landry [2]" w:date="2017-08-29T11:32:00Z">
                  <w:rPr>
                    <w:ins w:id="2754" w:author="Alan Hawse" w:date="2017-07-17T13:10:00Z"/>
                    <w:rFonts w:ascii="Monaco" w:hAnsi="Monaco"/>
                    <w:sz w:val="17"/>
                    <w:szCs w:val="17"/>
                  </w:rPr>
                </w:rPrChange>
              </w:rPr>
            </w:pPr>
            <w:ins w:id="2755" w:author="Alan Hawse" w:date="2017-07-17T13:11:00Z">
              <w:r w:rsidRPr="00832C3C">
                <w:rPr>
                  <w:rFonts w:asciiTheme="minorHAnsi" w:hAnsiTheme="minorHAnsi"/>
                  <w:sz w:val="18"/>
                  <w:rPrChange w:id="2756" w:author="Greg Landry [2]" w:date="2017-08-29T11:32:00Z">
                    <w:rPr>
                      <w:rFonts w:ascii="Monaco" w:hAnsi="Monaco"/>
                      <w:sz w:val="17"/>
                      <w:szCs w:val="17"/>
                    </w:rPr>
                  </w:rPrChange>
                </w:rPr>
                <w:t>Create the Socket</w:t>
              </w:r>
            </w:ins>
          </w:p>
        </w:tc>
        <w:tc>
          <w:tcPr>
            <w:tcW w:w="5663" w:type="dxa"/>
            <w:tcPrChange w:id="2757" w:author="Alan Hawse" w:date="2017-07-18T16:43:00Z">
              <w:tcPr>
                <w:tcW w:w="5731" w:type="dxa"/>
                <w:gridSpan w:val="2"/>
              </w:tcPr>
            </w:tcPrChange>
          </w:tcPr>
          <w:p w14:paraId="35B4AACC" w14:textId="34662729" w:rsidR="000B49CB" w:rsidRPr="00832C3C" w:rsidRDefault="000B49CB">
            <w:pPr>
              <w:rPr>
                <w:ins w:id="2758" w:author="Alan Hawse" w:date="2017-07-17T13:10:00Z"/>
                <w:sz w:val="18"/>
                <w:rPrChange w:id="2759" w:author="Greg Landry [2]" w:date="2017-08-29T11:32:00Z">
                  <w:rPr>
                    <w:ins w:id="2760" w:author="Alan Hawse" w:date="2017-07-17T13:10:00Z"/>
                    <w:rFonts w:ascii="Monaco" w:hAnsi="Monaco"/>
                    <w:sz w:val="17"/>
                    <w:szCs w:val="17"/>
                  </w:rPr>
                </w:rPrChange>
              </w:rPr>
            </w:pPr>
            <w:ins w:id="2761" w:author="Alan Hawse" w:date="2017-07-17T13:10:00Z">
              <w:r w:rsidRPr="00832C3C">
                <w:rPr>
                  <w:rFonts w:asciiTheme="minorHAnsi" w:hAnsiTheme="minorHAnsi"/>
                  <w:sz w:val="18"/>
                  <w:rPrChange w:id="2762" w:author="Greg Landry [2]" w:date="2017-08-29T11:32:00Z">
                    <w:rPr>
                      <w:rFonts w:ascii="Monaco" w:hAnsi="Monaco"/>
                      <w:sz w:val="17"/>
                      <w:szCs w:val="17"/>
                    </w:rPr>
                  </w:rPrChange>
                </w:rPr>
                <w:t>wiced_tcp_create_socket(&amp;socket, INTERFACE);</w:t>
              </w:r>
            </w:ins>
          </w:p>
        </w:tc>
      </w:tr>
      <w:tr w:rsidR="000B49CB" w:rsidRPr="007A3448" w14:paraId="28FC123A" w14:textId="77777777" w:rsidTr="002312B1">
        <w:trPr>
          <w:ins w:id="2763" w:author="Alan Hawse" w:date="2017-07-17T13:10:00Z"/>
        </w:trPr>
        <w:tc>
          <w:tcPr>
            <w:tcW w:w="521" w:type="dxa"/>
            <w:tcPrChange w:id="2764" w:author="Alan Hawse" w:date="2017-07-18T16:43:00Z">
              <w:tcPr>
                <w:tcW w:w="288" w:type="dxa"/>
              </w:tcPr>
            </w:tcPrChange>
          </w:tcPr>
          <w:p w14:paraId="574754C9" w14:textId="45C9CBB6" w:rsidR="000B49CB" w:rsidRPr="00832C3C" w:rsidRDefault="000B49CB">
            <w:pPr>
              <w:rPr>
                <w:ins w:id="2765" w:author="Alan Hawse" w:date="2017-07-18T16:43:00Z"/>
                <w:sz w:val="18"/>
                <w:rPrChange w:id="2766" w:author="Greg Landry [2]" w:date="2017-08-29T11:32:00Z">
                  <w:rPr>
                    <w:ins w:id="2767" w:author="Alan Hawse" w:date="2017-07-18T16:43:00Z"/>
                    <w:sz w:val="22"/>
                    <w:szCs w:val="22"/>
                  </w:rPr>
                </w:rPrChange>
              </w:rPr>
            </w:pPr>
            <w:ins w:id="2768" w:author="Alan Hawse" w:date="2017-07-18T16:43:00Z">
              <w:r w:rsidRPr="00832C3C">
                <w:rPr>
                  <w:sz w:val="18"/>
                  <w:rPrChange w:id="2769" w:author="Greg Landry [2]" w:date="2017-08-29T11:32:00Z">
                    <w:rPr/>
                  </w:rPrChange>
                </w:rPr>
                <w:t>2</w:t>
              </w:r>
            </w:ins>
          </w:p>
        </w:tc>
        <w:tc>
          <w:tcPr>
            <w:tcW w:w="3392" w:type="dxa"/>
            <w:tcPrChange w:id="2770" w:author="Alan Hawse" w:date="2017-07-18T16:43:00Z">
              <w:tcPr>
                <w:tcW w:w="3557" w:type="dxa"/>
                <w:gridSpan w:val="2"/>
              </w:tcPr>
            </w:tcPrChange>
          </w:tcPr>
          <w:p w14:paraId="68F85FC8" w14:textId="2A38920A" w:rsidR="000B49CB" w:rsidRPr="00832C3C" w:rsidRDefault="000B49CB">
            <w:pPr>
              <w:rPr>
                <w:ins w:id="2771" w:author="Alan Hawse" w:date="2017-07-17T13:10:00Z"/>
                <w:sz w:val="18"/>
                <w:rPrChange w:id="2772" w:author="Greg Landry [2]" w:date="2017-08-29T11:32:00Z">
                  <w:rPr>
                    <w:ins w:id="2773" w:author="Alan Hawse" w:date="2017-07-17T13:10:00Z"/>
                    <w:rFonts w:ascii="Monaco" w:hAnsi="Monaco"/>
                    <w:sz w:val="17"/>
                    <w:szCs w:val="17"/>
                  </w:rPr>
                </w:rPrChange>
              </w:rPr>
            </w:pPr>
            <w:ins w:id="2774" w:author="Alan Hawse" w:date="2017-07-17T13:11:00Z">
              <w:r w:rsidRPr="00832C3C">
                <w:rPr>
                  <w:rFonts w:asciiTheme="minorHAnsi" w:hAnsiTheme="minorHAnsi"/>
                  <w:sz w:val="18"/>
                  <w:rPrChange w:id="2775" w:author="Greg Landry [2]" w:date="2017-08-29T11:32:00Z">
                    <w:rPr>
                      <w:rFonts w:ascii="Monaco" w:hAnsi="Monaco"/>
                      <w:sz w:val="17"/>
                      <w:szCs w:val="17"/>
                    </w:rPr>
                  </w:rPrChange>
                </w:rPr>
                <w:t>Attach the Socket to Port</w:t>
              </w:r>
            </w:ins>
          </w:p>
        </w:tc>
        <w:tc>
          <w:tcPr>
            <w:tcW w:w="5663" w:type="dxa"/>
            <w:tcPrChange w:id="2776" w:author="Alan Hawse" w:date="2017-07-18T16:43:00Z">
              <w:tcPr>
                <w:tcW w:w="5731" w:type="dxa"/>
                <w:gridSpan w:val="2"/>
              </w:tcPr>
            </w:tcPrChange>
          </w:tcPr>
          <w:p w14:paraId="4DBEBA40" w14:textId="6BF67521" w:rsidR="000B49CB" w:rsidRPr="00832C3C" w:rsidRDefault="000B49CB">
            <w:pPr>
              <w:rPr>
                <w:ins w:id="2777" w:author="Alan Hawse" w:date="2017-07-17T13:10:00Z"/>
                <w:sz w:val="18"/>
                <w:rPrChange w:id="2778" w:author="Greg Landry [2]" w:date="2017-08-29T11:32:00Z">
                  <w:rPr>
                    <w:ins w:id="2779" w:author="Alan Hawse" w:date="2017-07-17T13:10:00Z"/>
                    <w:rFonts w:ascii="Monaco" w:hAnsi="Monaco"/>
                    <w:sz w:val="17"/>
                    <w:szCs w:val="17"/>
                  </w:rPr>
                </w:rPrChange>
              </w:rPr>
            </w:pPr>
            <w:ins w:id="2780" w:author="Alan Hawse" w:date="2017-07-17T13:10:00Z">
              <w:r w:rsidRPr="00832C3C">
                <w:rPr>
                  <w:rFonts w:asciiTheme="minorHAnsi" w:hAnsiTheme="minorHAnsi"/>
                  <w:sz w:val="18"/>
                  <w:rPrChange w:id="2781" w:author="Greg Landry [2]" w:date="2017-08-29T11:32:00Z">
                    <w:rPr>
                      <w:rFonts w:ascii="Monaco" w:hAnsi="Monaco"/>
                      <w:sz w:val="17"/>
                      <w:szCs w:val="17"/>
                    </w:rPr>
                  </w:rPrChange>
                </w:rPr>
                <w:t>wiced_tcp_listen( &amp;socket, TCP_SERVER_INSECURE_LISTEN_PORT );</w:t>
              </w:r>
            </w:ins>
          </w:p>
        </w:tc>
      </w:tr>
      <w:tr w:rsidR="002312B1" w:rsidRPr="007A3448" w14:paraId="56B382D8" w14:textId="77777777" w:rsidTr="002312B1">
        <w:trPr>
          <w:ins w:id="2782" w:author="Alan Hawse" w:date="2017-07-17T13:10:00Z"/>
        </w:trPr>
        <w:tc>
          <w:tcPr>
            <w:tcW w:w="521" w:type="dxa"/>
            <w:tcPrChange w:id="2783" w:author="Alan Hawse" w:date="2017-07-18T16:43:00Z">
              <w:tcPr>
                <w:tcW w:w="288" w:type="dxa"/>
              </w:tcPr>
            </w:tcPrChange>
          </w:tcPr>
          <w:p w14:paraId="37AFE94F" w14:textId="6998E326" w:rsidR="002312B1" w:rsidRPr="00832C3C" w:rsidRDefault="002312B1" w:rsidP="002312B1">
            <w:pPr>
              <w:rPr>
                <w:ins w:id="2784" w:author="Alan Hawse" w:date="2017-07-18T16:43:00Z"/>
                <w:sz w:val="18"/>
                <w:rPrChange w:id="2785" w:author="Greg Landry [2]" w:date="2017-08-29T11:32:00Z">
                  <w:rPr>
                    <w:ins w:id="2786" w:author="Alan Hawse" w:date="2017-07-18T16:43:00Z"/>
                    <w:sz w:val="22"/>
                    <w:szCs w:val="22"/>
                  </w:rPr>
                </w:rPrChange>
              </w:rPr>
            </w:pPr>
            <w:ins w:id="2787" w:author="Alan Hawse" w:date="2017-07-18T16:43:00Z">
              <w:r w:rsidRPr="00832C3C">
                <w:rPr>
                  <w:sz w:val="18"/>
                  <w:rPrChange w:id="2788" w:author="Greg Landry [2]" w:date="2017-08-29T11:32:00Z">
                    <w:rPr/>
                  </w:rPrChange>
                </w:rPr>
                <w:t>3</w:t>
              </w:r>
            </w:ins>
          </w:p>
        </w:tc>
        <w:tc>
          <w:tcPr>
            <w:tcW w:w="3392" w:type="dxa"/>
            <w:tcPrChange w:id="2789" w:author="Alan Hawse" w:date="2017-07-18T16:43:00Z">
              <w:tcPr>
                <w:tcW w:w="3557" w:type="dxa"/>
                <w:gridSpan w:val="2"/>
              </w:tcPr>
            </w:tcPrChange>
          </w:tcPr>
          <w:p w14:paraId="034409AB" w14:textId="1C2AFA39" w:rsidR="002312B1" w:rsidRPr="00425E70" w:rsidRDefault="002312B1" w:rsidP="002312B1">
            <w:pPr>
              <w:rPr>
                <w:ins w:id="2790" w:author="Alan Hawse" w:date="2017-07-17T13:10:00Z"/>
                <w:sz w:val="18"/>
                <w:rPrChange w:id="2791" w:author="Greg Landry [2]" w:date="2017-08-29T14:56:00Z">
                  <w:rPr>
                    <w:ins w:id="2792" w:author="Alan Hawse" w:date="2017-07-17T13:10:00Z"/>
                    <w:rFonts w:ascii="Monaco" w:hAnsi="Monaco"/>
                    <w:sz w:val="17"/>
                    <w:szCs w:val="17"/>
                  </w:rPr>
                </w:rPrChange>
              </w:rPr>
            </w:pPr>
            <w:ins w:id="2793" w:author="Greg Landry [2]" w:date="2017-08-29T11:29:00Z">
              <w:r w:rsidRPr="00425E70">
                <w:rPr>
                  <w:sz w:val="18"/>
                  <w:rPrChange w:id="2794" w:author="Greg Landry [2]" w:date="2017-08-29T14:56:00Z">
                    <w:rPr/>
                  </w:rPrChange>
                </w:rPr>
                <w:t xml:space="preserve">Read the </w:t>
              </w:r>
            </w:ins>
            <w:ins w:id="2795" w:author="Greg Landry [2]" w:date="2017-08-29T14:55:00Z">
              <w:r w:rsidR="00425E70" w:rsidRPr="00425E70">
                <w:rPr>
                  <w:sz w:val="18"/>
                  <w:rPrChange w:id="2796" w:author="Greg Landry [2]" w:date="2017-08-29T14:56:00Z">
                    <w:rPr>
                      <w:sz w:val="18"/>
                      <w:highlight w:val="yellow"/>
                    </w:rPr>
                  </w:rPrChange>
                </w:rPr>
                <w:t>server</w:t>
              </w:r>
            </w:ins>
            <w:ins w:id="2797" w:author="Greg Landry [2]" w:date="2017-08-29T14:56:00Z">
              <w:r w:rsidR="00425E70">
                <w:rPr>
                  <w:sz w:val="18"/>
                </w:rPr>
                <w:t>’s</w:t>
              </w:r>
            </w:ins>
            <w:ins w:id="2798" w:author="Greg Landry [2]" w:date="2017-08-29T11:29:00Z">
              <w:r w:rsidRPr="00425E70">
                <w:rPr>
                  <w:sz w:val="18"/>
                  <w:rPrChange w:id="2799" w:author="Greg Landry [2]" w:date="2017-08-29T14:56:00Z">
                    <w:rPr/>
                  </w:rPrChange>
                </w:rPr>
                <w:t xml:space="preserve"> certificate from the security section of the DCT into RAM (method 1)</w:t>
              </w:r>
            </w:ins>
            <w:ins w:id="2800" w:author="Alan Hawse" w:date="2017-07-17T14:22:00Z">
              <w:del w:id="2801" w:author="Greg Landry [2]" w:date="2017-08-29T11:29:00Z">
                <w:r w:rsidRPr="00425E70" w:rsidDel="002420A4">
                  <w:rPr>
                    <w:rFonts w:asciiTheme="minorHAnsi" w:hAnsiTheme="minorHAnsi"/>
                    <w:sz w:val="18"/>
                    <w:rPrChange w:id="2802" w:author="Greg Landry [2]" w:date="2017-08-29T14:56:00Z">
                      <w:rPr>
                        <w:rFonts w:ascii="Monaco" w:hAnsi="Monaco"/>
                        <w:sz w:val="17"/>
                        <w:szCs w:val="17"/>
                      </w:rPr>
                    </w:rPrChange>
                  </w:rPr>
                  <w:delText xml:space="preserve">Read </w:delText>
                </w:r>
              </w:del>
            </w:ins>
            <w:ins w:id="2803" w:author="Alan Hawse" w:date="2017-07-17T14:23:00Z">
              <w:del w:id="2804" w:author="Greg Landry [2]" w:date="2017-08-29T11:29:00Z">
                <w:r w:rsidRPr="00425E70" w:rsidDel="002420A4">
                  <w:rPr>
                    <w:rFonts w:asciiTheme="minorHAnsi" w:hAnsiTheme="minorHAnsi"/>
                    <w:sz w:val="18"/>
                    <w:rPrChange w:id="2805" w:author="Greg Landry [2]" w:date="2017-08-29T14:56:00Z">
                      <w:rPr>
                        <w:rFonts w:ascii="Monaco" w:hAnsi="Monaco"/>
                        <w:sz w:val="17"/>
                        <w:szCs w:val="17"/>
                      </w:rPr>
                    </w:rPrChange>
                  </w:rPr>
                  <w:delText>the</w:delText>
                </w:r>
              </w:del>
            </w:ins>
            <w:ins w:id="2806" w:author="Alan Hawse" w:date="2017-07-17T14:22:00Z">
              <w:del w:id="2807" w:author="Greg Landry [2]" w:date="2017-08-29T11:29:00Z">
                <w:r w:rsidRPr="00425E70" w:rsidDel="002420A4">
                  <w:rPr>
                    <w:rFonts w:asciiTheme="minorHAnsi" w:hAnsiTheme="minorHAnsi"/>
                    <w:sz w:val="18"/>
                    <w:rPrChange w:id="2808" w:author="Greg Landry [2]" w:date="2017-08-29T14:56:00Z">
                      <w:rPr>
                        <w:rFonts w:ascii="Monaco" w:hAnsi="Monaco"/>
                        <w:sz w:val="17"/>
                        <w:szCs w:val="17"/>
                      </w:rPr>
                    </w:rPrChange>
                  </w:rPr>
                  <w:delText xml:space="preserve"> </w:delText>
                </w:r>
              </w:del>
            </w:ins>
            <w:ins w:id="2809" w:author="Alan Hawse" w:date="2017-07-17T14:23:00Z">
              <w:del w:id="2810" w:author="Greg Landry [2]" w:date="2017-08-29T11:29:00Z">
                <w:r w:rsidRPr="00425E70" w:rsidDel="002420A4">
                  <w:rPr>
                    <w:rFonts w:asciiTheme="minorHAnsi" w:hAnsiTheme="minorHAnsi"/>
                    <w:sz w:val="18"/>
                    <w:rPrChange w:id="2811" w:author="Greg Landry [2]" w:date="2017-08-29T14:56:00Z">
                      <w:rPr>
                        <w:rFonts w:ascii="Monaco" w:hAnsi="Monaco"/>
                        <w:sz w:val="17"/>
                        <w:szCs w:val="17"/>
                      </w:rPr>
                    </w:rPrChange>
                  </w:rPr>
                  <w:delText>security section of the DCT into RAM</w:delText>
                </w:r>
              </w:del>
            </w:ins>
          </w:p>
        </w:tc>
        <w:tc>
          <w:tcPr>
            <w:tcW w:w="5663" w:type="dxa"/>
            <w:tcPrChange w:id="2812" w:author="Alan Hawse" w:date="2017-07-18T16:43:00Z">
              <w:tcPr>
                <w:tcW w:w="5731" w:type="dxa"/>
                <w:gridSpan w:val="2"/>
              </w:tcPr>
            </w:tcPrChange>
          </w:tcPr>
          <w:p w14:paraId="695400E7" w14:textId="1B7F71F8" w:rsidR="002312B1" w:rsidRPr="00832C3C" w:rsidRDefault="002312B1" w:rsidP="002312B1">
            <w:pPr>
              <w:rPr>
                <w:ins w:id="2813" w:author="Alan Hawse" w:date="2017-07-17T13:10:00Z"/>
                <w:sz w:val="18"/>
                <w:rPrChange w:id="2814" w:author="Greg Landry [2]" w:date="2017-08-29T11:32:00Z">
                  <w:rPr>
                    <w:ins w:id="2815" w:author="Alan Hawse" w:date="2017-07-17T13:10:00Z"/>
                    <w:rFonts w:ascii="Monaco" w:hAnsi="Monaco"/>
                    <w:sz w:val="17"/>
                    <w:szCs w:val="17"/>
                  </w:rPr>
                </w:rPrChange>
              </w:rPr>
            </w:pPr>
            <w:ins w:id="2816" w:author="Alan Hawse" w:date="2017-07-17T13:10:00Z">
              <w:r w:rsidRPr="00832C3C">
                <w:rPr>
                  <w:rFonts w:asciiTheme="minorHAnsi" w:hAnsiTheme="minorHAnsi"/>
                  <w:sz w:val="18"/>
                  <w:rPrChange w:id="2817" w:author="Greg Landry [2]" w:date="2017-08-29T11:32:00Z">
                    <w:rPr>
                      <w:rFonts w:ascii="Monaco" w:hAnsi="Monaco"/>
                      <w:sz w:val="17"/>
                      <w:szCs w:val="17"/>
                    </w:rPr>
                  </w:rPrChange>
                </w:rPr>
                <w:t>wiced_dct_read_lock( (</w:t>
              </w:r>
              <w:r w:rsidRPr="00832C3C">
                <w:rPr>
                  <w:rFonts w:asciiTheme="minorHAnsi" w:hAnsiTheme="minorHAnsi"/>
                  <w:color w:val="931A68"/>
                  <w:sz w:val="18"/>
                  <w:rPrChange w:id="2818" w:author="Greg Landry [2]" w:date="2017-08-29T11:32:00Z">
                    <w:rPr>
                      <w:rFonts w:ascii="Monaco" w:hAnsi="Monaco"/>
                      <w:color w:val="931A68"/>
                      <w:sz w:val="17"/>
                      <w:szCs w:val="17"/>
                    </w:rPr>
                  </w:rPrChange>
                </w:rPr>
                <w:t>void</w:t>
              </w:r>
              <w:r w:rsidRPr="00832C3C">
                <w:rPr>
                  <w:rFonts w:asciiTheme="minorHAnsi" w:hAnsiTheme="minorHAnsi"/>
                  <w:sz w:val="18"/>
                  <w:rPrChange w:id="2819" w:author="Greg Landry [2]" w:date="2017-08-29T11:32:00Z">
                    <w:rPr>
                      <w:rFonts w:ascii="Monaco" w:hAnsi="Monaco"/>
                      <w:sz w:val="17"/>
                      <w:szCs w:val="17"/>
                    </w:rPr>
                  </w:rPrChange>
                </w:rPr>
                <w:t xml:space="preserve">**) &amp;dct_security, </w:t>
              </w:r>
              <w:r w:rsidRPr="00832C3C">
                <w:rPr>
                  <w:rFonts w:asciiTheme="minorHAnsi" w:hAnsiTheme="minorHAnsi"/>
                  <w:color w:val="0326CC"/>
                  <w:sz w:val="18"/>
                  <w:rPrChange w:id="2820" w:author="Greg Landry [2]" w:date="2017-08-29T11:32:00Z">
                    <w:rPr>
                      <w:rFonts w:ascii="Monaco" w:hAnsi="Monaco"/>
                      <w:color w:val="0326CC"/>
                      <w:sz w:val="17"/>
                      <w:szCs w:val="17"/>
                    </w:rPr>
                  </w:rPrChange>
                </w:rPr>
                <w:t>WICED_FALSE</w:t>
              </w:r>
              <w:r w:rsidRPr="00832C3C">
                <w:rPr>
                  <w:rFonts w:asciiTheme="minorHAnsi" w:hAnsiTheme="minorHAnsi"/>
                  <w:sz w:val="18"/>
                  <w:rPrChange w:id="2821" w:author="Greg Landry [2]" w:date="2017-08-29T11:32:00Z">
                    <w:rPr>
                      <w:rFonts w:ascii="Monaco" w:hAnsi="Monaco"/>
                      <w:sz w:val="17"/>
                      <w:szCs w:val="17"/>
                    </w:rPr>
                  </w:rPrChange>
                </w:rPr>
                <w:t xml:space="preserve">, </w:t>
              </w:r>
              <w:r w:rsidRPr="00832C3C">
                <w:rPr>
                  <w:rFonts w:asciiTheme="minorHAnsi" w:hAnsiTheme="minorHAnsi"/>
                  <w:color w:val="0326CC"/>
                  <w:sz w:val="18"/>
                  <w:rPrChange w:id="2822" w:author="Greg Landry [2]" w:date="2017-08-29T11:32:00Z">
                    <w:rPr>
                      <w:rFonts w:ascii="Monaco" w:hAnsi="Monaco"/>
                      <w:color w:val="0326CC"/>
                      <w:sz w:val="17"/>
                      <w:szCs w:val="17"/>
                    </w:rPr>
                  </w:rPrChange>
                </w:rPr>
                <w:t>DCT_SECURITY_SECTION</w:t>
              </w:r>
              <w:r w:rsidRPr="00832C3C">
                <w:rPr>
                  <w:rFonts w:asciiTheme="minorHAnsi" w:hAnsiTheme="minorHAnsi"/>
                  <w:sz w:val="18"/>
                  <w:rPrChange w:id="2823" w:author="Greg Landry [2]" w:date="2017-08-29T11:32:00Z">
                    <w:rPr>
                      <w:rFonts w:ascii="Monaco" w:hAnsi="Monaco"/>
                      <w:sz w:val="17"/>
                      <w:szCs w:val="17"/>
                    </w:rPr>
                  </w:rPrChange>
                </w:rPr>
                <w:t xml:space="preserve">, 0, </w:t>
              </w:r>
              <w:r w:rsidRPr="00832C3C">
                <w:rPr>
                  <w:rFonts w:asciiTheme="minorHAnsi" w:hAnsiTheme="minorHAnsi"/>
                  <w:color w:val="931A68"/>
                  <w:sz w:val="18"/>
                  <w:rPrChange w:id="2824" w:author="Greg Landry [2]" w:date="2017-08-29T11:32:00Z">
                    <w:rPr>
                      <w:rFonts w:ascii="Monaco" w:hAnsi="Monaco"/>
                      <w:color w:val="931A68"/>
                      <w:sz w:val="17"/>
                      <w:szCs w:val="17"/>
                    </w:rPr>
                  </w:rPrChange>
                </w:rPr>
                <w:t>sizeof</w:t>
              </w:r>
              <w:r w:rsidRPr="00832C3C">
                <w:rPr>
                  <w:rFonts w:asciiTheme="minorHAnsi" w:hAnsiTheme="minorHAnsi"/>
                  <w:sz w:val="18"/>
                  <w:rPrChange w:id="2825" w:author="Greg Landry [2]" w:date="2017-08-29T11:32:00Z">
                    <w:rPr>
                      <w:rFonts w:ascii="Monaco" w:hAnsi="Monaco"/>
                      <w:sz w:val="17"/>
                      <w:szCs w:val="17"/>
                    </w:rPr>
                  </w:rPrChange>
                </w:rPr>
                <w:t>( *dct_security ) );</w:t>
              </w:r>
            </w:ins>
          </w:p>
        </w:tc>
      </w:tr>
      <w:tr w:rsidR="00A16397" w:rsidRPr="007A3448" w14:paraId="2CC696B5" w14:textId="77777777" w:rsidTr="002312B1">
        <w:trPr>
          <w:ins w:id="2826" w:author="Greg Landry [2]" w:date="2017-08-29T11:18:00Z"/>
        </w:trPr>
        <w:tc>
          <w:tcPr>
            <w:tcW w:w="521" w:type="dxa"/>
          </w:tcPr>
          <w:p w14:paraId="1F60F869" w14:textId="4ECE1A04" w:rsidR="00A16397" w:rsidRPr="00832C3C" w:rsidRDefault="00A16397">
            <w:pPr>
              <w:rPr>
                <w:ins w:id="2827" w:author="Greg Landry [2]" w:date="2017-08-29T11:18:00Z"/>
                <w:sz w:val="18"/>
                <w:rPrChange w:id="2828" w:author="Greg Landry [2]" w:date="2017-08-29T11:32:00Z">
                  <w:rPr>
                    <w:ins w:id="2829" w:author="Greg Landry [2]" w:date="2017-08-29T11:18:00Z"/>
                  </w:rPr>
                </w:rPrChange>
              </w:rPr>
            </w:pPr>
            <w:ins w:id="2830" w:author="Greg Landry [2]" w:date="2017-08-29T11:19:00Z">
              <w:r w:rsidRPr="00832C3C">
                <w:rPr>
                  <w:sz w:val="18"/>
                  <w:rPrChange w:id="2831" w:author="Greg Landry [2]" w:date="2017-08-29T11:32:00Z">
                    <w:rPr/>
                  </w:rPrChange>
                </w:rPr>
                <w:t>4</w:t>
              </w:r>
            </w:ins>
          </w:p>
        </w:tc>
        <w:tc>
          <w:tcPr>
            <w:tcW w:w="3392" w:type="dxa"/>
          </w:tcPr>
          <w:p w14:paraId="66269A20" w14:textId="37F44587" w:rsidR="00A16397" w:rsidRPr="00832C3C" w:rsidRDefault="002312B1">
            <w:pPr>
              <w:rPr>
                <w:ins w:id="2832" w:author="Greg Landry [2]" w:date="2017-08-29T11:18:00Z"/>
                <w:sz w:val="18"/>
                <w:rPrChange w:id="2833" w:author="Greg Landry [2]" w:date="2017-08-29T11:32:00Z">
                  <w:rPr>
                    <w:ins w:id="2834" w:author="Greg Landry [2]" w:date="2017-08-29T11:18:00Z"/>
                  </w:rPr>
                </w:rPrChange>
              </w:rPr>
            </w:pPr>
            <w:ins w:id="2835" w:author="Greg Landry [2]" w:date="2017-08-29T11:29:00Z">
              <w:r w:rsidRPr="00832C3C">
                <w:rPr>
                  <w:sz w:val="18"/>
                  <w:rPrChange w:id="2836" w:author="Greg Landry [2]" w:date="2017-08-29T11:32:00Z">
                    <w:rPr/>
                  </w:rPrChange>
                </w:rPr>
                <w:t xml:space="preserve">Read the </w:t>
              </w:r>
            </w:ins>
            <w:ins w:id="2837" w:author="Greg Landry [2]" w:date="2017-08-29T14:57:00Z">
              <w:r w:rsidR="00425E70">
                <w:rPr>
                  <w:sz w:val="18"/>
                </w:rPr>
                <w:t>c</w:t>
              </w:r>
            </w:ins>
            <w:ins w:id="2838" w:author="Greg Landry [2]" w:date="2017-08-29T14:56:00Z">
              <w:r w:rsidR="00425E70">
                <w:rPr>
                  <w:sz w:val="18"/>
                </w:rPr>
                <w:t xml:space="preserve">ertificate for the </w:t>
              </w:r>
            </w:ins>
            <w:ins w:id="2839" w:author="Greg Landry [2]" w:date="2017-08-29T14:57:00Z">
              <w:r w:rsidR="00425E70">
                <w:rPr>
                  <w:sz w:val="18"/>
                </w:rPr>
                <w:t>authority that signed for the client</w:t>
              </w:r>
            </w:ins>
            <w:ins w:id="2840" w:author="Greg Landry [2]" w:date="2017-08-29T11:29:00Z">
              <w:r w:rsidRPr="00832C3C">
                <w:rPr>
                  <w:sz w:val="18"/>
                  <w:rPrChange w:id="2841" w:author="Greg Landry [2]" w:date="2017-08-29T11:32:00Z">
                    <w:rPr/>
                  </w:rPrChange>
                </w:rPr>
                <w:t xml:space="preserve"> from the resources filesystem (method 2)</w:t>
              </w:r>
            </w:ins>
            <w:ins w:id="2842" w:author="Greg Landry [2]" w:date="2017-08-29T11:30:00Z">
              <w:r w:rsidR="005F116D" w:rsidRPr="00832C3C">
                <w:rPr>
                  <w:sz w:val="18"/>
                  <w:rPrChange w:id="2843" w:author="Greg Landry [2]" w:date="2017-08-29T11:32:00Z">
                    <w:rPr/>
                  </w:rPrChange>
                </w:rPr>
                <w:t xml:space="preserve"> </w:t>
              </w:r>
              <w:r w:rsidR="005F116D" w:rsidRPr="00832C3C">
                <w:rPr>
                  <w:sz w:val="18"/>
                  <w:rPrChange w:id="2844" w:author="Greg Landry [2]" w:date="2017-08-29T11:32:00Z">
                    <w:rPr/>
                  </w:rPrChange>
                </w:rPr>
                <w:t>(only if you are going to verify the client’s certificate)</w:t>
              </w:r>
            </w:ins>
          </w:p>
        </w:tc>
        <w:tc>
          <w:tcPr>
            <w:tcW w:w="5663" w:type="dxa"/>
          </w:tcPr>
          <w:p w14:paraId="71F3B07D" w14:textId="4CD158DB" w:rsidR="00A16397" w:rsidRPr="00832C3C" w:rsidRDefault="00425E70">
            <w:pPr>
              <w:rPr>
                <w:ins w:id="2845" w:author="Greg Landry [2]" w:date="2017-08-29T11:18:00Z"/>
                <w:sz w:val="18"/>
                <w:rPrChange w:id="2846" w:author="Greg Landry [2]" w:date="2017-08-29T11:32:00Z">
                  <w:rPr>
                    <w:ins w:id="2847" w:author="Greg Landry [2]" w:date="2017-08-29T11:18:00Z"/>
                  </w:rPr>
                </w:rPrChange>
              </w:rPr>
            </w:pPr>
            <w:ins w:id="2848" w:author="Greg Landry [2]" w:date="2017-08-29T14:58:00Z">
              <w:r w:rsidRPr="009F6DB9">
                <w:rPr>
                  <w:sz w:val="18"/>
                </w:rPr>
                <w:t>resource_get_readonly_buffer( &amp;resources_apps_DIR_</w:t>
              </w:r>
              <w:r>
                <w:rPr>
                  <w:sz w:val="18"/>
                </w:rPr>
                <w:t>clientroot</w:t>
              </w:r>
              <w:r w:rsidRPr="009F6DB9">
                <w:rPr>
                  <w:sz w:val="18"/>
                </w:rPr>
                <w:t>cer_pem, 0, 2048, &amp;size_out, (</w:t>
              </w:r>
              <w:r w:rsidRPr="009F6DB9">
                <w:rPr>
                  <w:color w:val="931A68"/>
                  <w:sz w:val="18"/>
                </w:rPr>
                <w:t>const</w:t>
              </w:r>
              <w:r w:rsidRPr="009F6DB9">
                <w:rPr>
                  <w:sz w:val="18"/>
                </w:rPr>
                <w:t xml:space="preserve"> </w:t>
              </w:r>
              <w:r w:rsidRPr="009F6DB9">
                <w:rPr>
                  <w:color w:val="931A68"/>
                  <w:sz w:val="18"/>
                </w:rPr>
                <w:t>void</w:t>
              </w:r>
              <w:r w:rsidRPr="009F6DB9">
                <w:rPr>
                  <w:sz w:val="18"/>
                </w:rPr>
                <w:t xml:space="preserve"> **) &amp;security );</w:t>
              </w:r>
            </w:ins>
          </w:p>
        </w:tc>
      </w:tr>
      <w:tr w:rsidR="000B49CB" w:rsidRPr="007A3448" w14:paraId="4C9B0603" w14:textId="77777777" w:rsidTr="002312B1">
        <w:trPr>
          <w:ins w:id="2849" w:author="Alan Hawse" w:date="2017-07-17T13:10:00Z"/>
        </w:trPr>
        <w:tc>
          <w:tcPr>
            <w:tcW w:w="521" w:type="dxa"/>
            <w:tcPrChange w:id="2850" w:author="Alan Hawse" w:date="2017-07-18T16:43:00Z">
              <w:tcPr>
                <w:tcW w:w="288" w:type="dxa"/>
              </w:tcPr>
            </w:tcPrChange>
          </w:tcPr>
          <w:p w14:paraId="0B1D4F2A" w14:textId="63DE3E2B" w:rsidR="000B49CB" w:rsidRPr="00832C3C" w:rsidDel="000B49CB" w:rsidRDefault="00A16397" w:rsidP="00C27B88">
            <w:pPr>
              <w:rPr>
                <w:ins w:id="2851" w:author="Alan Hawse" w:date="2017-07-18T16:43:00Z"/>
                <w:sz w:val="18"/>
                <w:rPrChange w:id="2852" w:author="Greg Landry [2]" w:date="2017-08-29T11:32:00Z">
                  <w:rPr>
                    <w:ins w:id="2853" w:author="Alan Hawse" w:date="2017-07-18T16:43:00Z"/>
                    <w:b/>
                    <w:u w:val="single"/>
                  </w:rPr>
                </w:rPrChange>
              </w:rPr>
            </w:pPr>
            <w:ins w:id="2854" w:author="Greg Landry [2]" w:date="2017-08-29T11:19:00Z">
              <w:r w:rsidRPr="00832C3C">
                <w:rPr>
                  <w:sz w:val="18"/>
                  <w:rPrChange w:id="2855" w:author="Greg Landry [2]" w:date="2017-08-29T11:32:00Z">
                    <w:rPr/>
                  </w:rPrChange>
                </w:rPr>
                <w:t>5</w:t>
              </w:r>
            </w:ins>
            <w:ins w:id="2856" w:author="Alan Hawse" w:date="2017-07-18T16:43:00Z">
              <w:del w:id="2857" w:author="Greg Landry [2]" w:date="2017-08-29T11:19:00Z">
                <w:r w:rsidR="000B49CB" w:rsidRPr="00832C3C" w:rsidDel="00A16397">
                  <w:rPr>
                    <w:sz w:val="18"/>
                    <w:rPrChange w:id="2858" w:author="Greg Landry [2]" w:date="2017-08-29T11:32:00Z">
                      <w:rPr>
                        <w:b/>
                        <w:u w:val="single"/>
                      </w:rPr>
                    </w:rPrChange>
                  </w:rPr>
                  <w:delText>4</w:delText>
                </w:r>
              </w:del>
            </w:ins>
          </w:p>
        </w:tc>
        <w:tc>
          <w:tcPr>
            <w:tcW w:w="3392" w:type="dxa"/>
            <w:tcPrChange w:id="2859" w:author="Alan Hawse" w:date="2017-07-18T16:43:00Z">
              <w:tcPr>
                <w:tcW w:w="3557" w:type="dxa"/>
                <w:gridSpan w:val="2"/>
              </w:tcPr>
            </w:tcPrChange>
          </w:tcPr>
          <w:p w14:paraId="62CE3EC3" w14:textId="72964D38" w:rsidR="000B49CB" w:rsidRPr="00832C3C" w:rsidDel="000B49CB" w:rsidRDefault="000B49CB" w:rsidP="00C27B88">
            <w:pPr>
              <w:rPr>
                <w:ins w:id="2860" w:author="Greg Landry [2]" w:date="2017-07-18T15:18:00Z"/>
                <w:del w:id="2861" w:author="Alan Hawse" w:date="2017-07-18T16:39:00Z"/>
                <w:b/>
                <w:sz w:val="18"/>
                <w:u w:val="single"/>
                <w:rPrChange w:id="2862" w:author="Greg Landry [2]" w:date="2017-08-29T11:32:00Z">
                  <w:rPr>
                    <w:ins w:id="2863" w:author="Greg Landry [2]" w:date="2017-07-18T15:18:00Z"/>
                    <w:del w:id="2864" w:author="Alan Hawse" w:date="2017-07-18T16:39:00Z"/>
                    <w:b/>
                    <w:u w:val="single"/>
                  </w:rPr>
                </w:rPrChange>
              </w:rPr>
            </w:pPr>
            <w:ins w:id="2865" w:author="Greg Landry [2]" w:date="2017-07-18T15:18:00Z">
              <w:del w:id="2866" w:author="Alan Hawse" w:date="2017-07-18T16:39:00Z">
                <w:r w:rsidRPr="00832C3C" w:rsidDel="000B49CB">
                  <w:rPr>
                    <w:b/>
                    <w:sz w:val="18"/>
                    <w:u w:val="single"/>
                    <w:rPrChange w:id="2867" w:author="Greg Landry [2]" w:date="2017-08-29T11:32:00Z">
                      <w:rPr>
                        <w:b/>
                        <w:u w:val="single"/>
                      </w:rPr>
                    </w:rPrChange>
                  </w:rPr>
                  <w:delText>OPTIONAL</w:delText>
                </w:r>
              </w:del>
            </w:ins>
          </w:p>
          <w:p w14:paraId="399C5562" w14:textId="75FF6B8F" w:rsidR="000B49CB" w:rsidRPr="00832C3C" w:rsidDel="00C27B88" w:rsidRDefault="000B49CB">
            <w:pPr>
              <w:rPr>
                <w:ins w:id="2868" w:author="Alan Hawse" w:date="2017-07-18T12:26:00Z"/>
                <w:del w:id="2869" w:author="Greg Landry [2]" w:date="2017-07-18T15:18:00Z"/>
                <w:sz w:val="18"/>
                <w:u w:val="single"/>
                <w:rPrChange w:id="2870" w:author="Greg Landry [2]" w:date="2017-08-29T11:32:00Z">
                  <w:rPr>
                    <w:ins w:id="2871" w:author="Alan Hawse" w:date="2017-07-18T12:26:00Z"/>
                    <w:del w:id="2872" w:author="Greg Landry [2]" w:date="2017-07-18T15:18:00Z"/>
                    <w:rFonts w:asciiTheme="minorHAnsi" w:hAnsiTheme="minorHAnsi"/>
                  </w:rPr>
                </w:rPrChange>
              </w:rPr>
            </w:pPr>
            <w:ins w:id="2873" w:author="Alan Hawse" w:date="2017-07-18T12:26:00Z">
              <w:del w:id="2874" w:author="Greg Landry [2]" w:date="2017-07-18T15:18:00Z">
                <w:r w:rsidRPr="00832C3C" w:rsidDel="00C27B88">
                  <w:rPr>
                    <w:sz w:val="18"/>
                    <w:u w:val="single"/>
                    <w:rPrChange w:id="2875" w:author="Greg Landry [2]" w:date="2017-08-29T11:32:00Z">
                      <w:rPr/>
                    </w:rPrChange>
                  </w:rPr>
                  <w:delText>Optional</w:delText>
                </w:r>
              </w:del>
            </w:ins>
          </w:p>
          <w:p w14:paraId="2B692C23" w14:textId="0477DB87" w:rsidR="000B49CB" w:rsidRPr="00832C3C" w:rsidRDefault="000B49CB">
            <w:pPr>
              <w:rPr>
                <w:ins w:id="2876" w:author="Alan Hawse" w:date="2017-07-17T13:10:00Z"/>
                <w:sz w:val="18"/>
                <w:rPrChange w:id="2877" w:author="Greg Landry [2]" w:date="2017-08-29T11:32:00Z">
                  <w:rPr>
                    <w:ins w:id="2878" w:author="Alan Hawse" w:date="2017-07-17T13:10:00Z"/>
                    <w:rFonts w:ascii="Monaco" w:hAnsi="Monaco"/>
                    <w:sz w:val="17"/>
                    <w:szCs w:val="17"/>
                  </w:rPr>
                </w:rPrChange>
              </w:rPr>
            </w:pPr>
            <w:ins w:id="2879" w:author="Alan Hawse" w:date="2017-07-17T14:23:00Z">
              <w:r w:rsidRPr="00832C3C">
                <w:rPr>
                  <w:rFonts w:asciiTheme="minorHAnsi" w:hAnsiTheme="minorHAnsi"/>
                  <w:sz w:val="18"/>
                  <w:rPrChange w:id="2880" w:author="Greg Landry [2]" w:date="2017-08-29T11:32:00Z">
                    <w:rPr>
                      <w:rFonts w:ascii="Monaco" w:hAnsi="Monaco"/>
                      <w:sz w:val="17"/>
                      <w:szCs w:val="17"/>
                    </w:rPr>
                  </w:rPrChange>
                </w:rPr>
                <w:t>Initialize a TLS Identity</w:t>
              </w:r>
            </w:ins>
            <w:ins w:id="2881" w:author="Alan Hawse" w:date="2017-07-17T14:25:00Z">
              <w:r w:rsidRPr="00832C3C">
                <w:rPr>
                  <w:rFonts w:asciiTheme="minorHAnsi" w:hAnsiTheme="minorHAnsi"/>
                  <w:sz w:val="18"/>
                  <w:rPrChange w:id="2882" w:author="Greg Landry [2]" w:date="2017-08-29T11:32:00Z">
                    <w:rPr>
                      <w:rFonts w:ascii="Monaco" w:hAnsi="Monaco"/>
                      <w:sz w:val="17"/>
                      <w:szCs w:val="17"/>
                    </w:rPr>
                  </w:rPrChange>
                </w:rPr>
                <w:t xml:space="preserve"> </w:t>
              </w:r>
              <w:r w:rsidRPr="00832C3C">
                <w:rPr>
                  <w:sz w:val="18"/>
                  <w:rPrChange w:id="2883" w:author="Greg Landry [2]" w:date="2017-08-29T11:32:00Z">
                    <w:rPr/>
                  </w:rPrChange>
                </w:rPr>
                <w:t xml:space="preserve">with the </w:t>
              </w:r>
            </w:ins>
            <w:ins w:id="2884" w:author="Greg Landry [2]" w:date="2017-08-29T08:46:00Z">
              <w:r w:rsidR="000C58F0" w:rsidRPr="00832C3C">
                <w:rPr>
                  <w:sz w:val="18"/>
                  <w:rPrChange w:id="2885" w:author="Greg Landry [2]" w:date="2017-08-29T11:32:00Z">
                    <w:rPr/>
                  </w:rPrChange>
                </w:rPr>
                <w:t xml:space="preserve">server’s </w:t>
              </w:r>
            </w:ins>
            <w:ins w:id="2886" w:author="Alan Hawse" w:date="2017-07-17T14:25:00Z">
              <w:r w:rsidRPr="00832C3C">
                <w:rPr>
                  <w:sz w:val="18"/>
                  <w:rPrChange w:id="2887" w:author="Greg Landry [2]" w:date="2017-08-29T11:32:00Z">
                    <w:rPr/>
                  </w:rPrChange>
                </w:rPr>
                <w:t>certificate and the private key</w:t>
              </w:r>
            </w:ins>
          </w:p>
        </w:tc>
        <w:tc>
          <w:tcPr>
            <w:tcW w:w="5663" w:type="dxa"/>
            <w:tcPrChange w:id="2888" w:author="Alan Hawse" w:date="2017-07-18T16:43:00Z">
              <w:tcPr>
                <w:tcW w:w="5731" w:type="dxa"/>
                <w:gridSpan w:val="2"/>
              </w:tcPr>
            </w:tcPrChange>
          </w:tcPr>
          <w:p w14:paraId="3FAF8C02" w14:textId="64339F0A" w:rsidR="000B49CB" w:rsidRPr="00832C3C" w:rsidRDefault="000B49CB">
            <w:pPr>
              <w:rPr>
                <w:ins w:id="2889" w:author="Alan Hawse" w:date="2017-07-17T13:10:00Z"/>
                <w:sz w:val="18"/>
                <w:rPrChange w:id="2890" w:author="Greg Landry [2]" w:date="2017-08-29T11:32:00Z">
                  <w:rPr>
                    <w:ins w:id="2891" w:author="Alan Hawse" w:date="2017-07-17T13:10:00Z"/>
                    <w:rFonts w:ascii="Monaco" w:hAnsi="Monaco"/>
                    <w:sz w:val="17"/>
                    <w:szCs w:val="17"/>
                  </w:rPr>
                </w:rPrChange>
              </w:rPr>
            </w:pPr>
            <w:ins w:id="2892" w:author="Alan Hawse" w:date="2017-07-17T13:10:00Z">
              <w:r w:rsidRPr="00832C3C">
                <w:rPr>
                  <w:rFonts w:asciiTheme="minorHAnsi" w:hAnsiTheme="minorHAnsi"/>
                  <w:sz w:val="18"/>
                  <w:rPrChange w:id="2893" w:author="Greg Landry [2]" w:date="2017-08-29T11:32:00Z">
                    <w:rPr>
                      <w:rFonts w:ascii="Monaco" w:hAnsi="Monaco"/>
                      <w:sz w:val="17"/>
                      <w:szCs w:val="17"/>
                    </w:rPr>
                  </w:rPrChange>
                </w:rPr>
                <w:t>wiced_tls_init_identity( &amp;tls_identity, dct_security-&gt;</w:t>
              </w:r>
              <w:r w:rsidRPr="00832C3C">
                <w:rPr>
                  <w:rFonts w:asciiTheme="minorHAnsi" w:hAnsiTheme="minorHAnsi"/>
                  <w:color w:val="0326CC"/>
                  <w:sz w:val="18"/>
                  <w:rPrChange w:id="2894" w:author="Greg Landry [2]" w:date="2017-08-29T11:32:00Z">
                    <w:rPr>
                      <w:rFonts w:ascii="Monaco" w:hAnsi="Monaco"/>
                      <w:color w:val="0326CC"/>
                      <w:sz w:val="17"/>
                      <w:szCs w:val="17"/>
                    </w:rPr>
                  </w:rPrChange>
                </w:rPr>
                <w:t>private_key</w:t>
              </w:r>
              <w:r w:rsidRPr="00832C3C">
                <w:rPr>
                  <w:rFonts w:asciiTheme="minorHAnsi" w:hAnsiTheme="minorHAnsi"/>
                  <w:sz w:val="18"/>
                  <w:rPrChange w:id="2895" w:author="Greg Landry [2]" w:date="2017-08-29T11:32:00Z">
                    <w:rPr>
                      <w:rFonts w:ascii="Monaco" w:hAnsi="Monaco"/>
                      <w:sz w:val="17"/>
                      <w:szCs w:val="17"/>
                    </w:rPr>
                  </w:rPrChange>
                </w:rPr>
                <w:t>, strlen( dct_security-&gt;</w:t>
              </w:r>
              <w:r w:rsidRPr="00832C3C">
                <w:rPr>
                  <w:rFonts w:asciiTheme="minorHAnsi" w:hAnsiTheme="minorHAnsi"/>
                  <w:color w:val="0326CC"/>
                  <w:sz w:val="18"/>
                  <w:rPrChange w:id="2896" w:author="Greg Landry [2]" w:date="2017-08-29T11:32:00Z">
                    <w:rPr>
                      <w:rFonts w:ascii="Monaco" w:hAnsi="Monaco"/>
                      <w:color w:val="0326CC"/>
                      <w:sz w:val="17"/>
                      <w:szCs w:val="17"/>
                    </w:rPr>
                  </w:rPrChange>
                </w:rPr>
                <w:t>private_key</w:t>
              </w:r>
              <w:r w:rsidRPr="00832C3C">
                <w:rPr>
                  <w:rFonts w:asciiTheme="minorHAnsi" w:hAnsiTheme="minorHAnsi"/>
                  <w:sz w:val="18"/>
                  <w:rPrChange w:id="2897" w:author="Greg Landry [2]" w:date="2017-08-29T11:32:00Z">
                    <w:rPr>
                      <w:rFonts w:ascii="Monaco" w:hAnsi="Monaco"/>
                      <w:sz w:val="17"/>
                      <w:szCs w:val="17"/>
                    </w:rPr>
                  </w:rPrChange>
                </w:rPr>
                <w:t xml:space="preserve"> ), (</w:t>
              </w:r>
              <w:r w:rsidRPr="00832C3C">
                <w:rPr>
                  <w:rFonts w:asciiTheme="minorHAnsi" w:hAnsiTheme="minorHAnsi"/>
                  <w:color w:val="006141"/>
                  <w:sz w:val="18"/>
                  <w:rPrChange w:id="2898" w:author="Greg Landry [2]" w:date="2017-08-29T11:32:00Z">
                    <w:rPr>
                      <w:rFonts w:ascii="Monaco" w:hAnsi="Monaco"/>
                      <w:color w:val="006141"/>
                      <w:sz w:val="17"/>
                      <w:szCs w:val="17"/>
                    </w:rPr>
                  </w:rPrChange>
                </w:rPr>
                <w:t>uint8_t</w:t>
              </w:r>
              <w:r w:rsidRPr="00832C3C">
                <w:rPr>
                  <w:rFonts w:asciiTheme="minorHAnsi" w:hAnsiTheme="minorHAnsi"/>
                  <w:sz w:val="18"/>
                  <w:rPrChange w:id="2899" w:author="Greg Landry [2]" w:date="2017-08-29T11:32:00Z">
                    <w:rPr>
                      <w:rFonts w:ascii="Monaco" w:hAnsi="Monaco"/>
                      <w:sz w:val="17"/>
                      <w:szCs w:val="17"/>
                    </w:rPr>
                  </w:rPrChange>
                </w:rPr>
                <w:t>*) dct_security-&gt;</w:t>
              </w:r>
              <w:r w:rsidRPr="00832C3C">
                <w:rPr>
                  <w:rFonts w:asciiTheme="minorHAnsi" w:hAnsiTheme="minorHAnsi"/>
                  <w:color w:val="0326CC"/>
                  <w:sz w:val="18"/>
                  <w:rPrChange w:id="2900" w:author="Greg Landry [2]" w:date="2017-08-29T11:32:00Z">
                    <w:rPr>
                      <w:rFonts w:ascii="Monaco" w:hAnsi="Monaco"/>
                      <w:color w:val="0326CC"/>
                      <w:sz w:val="17"/>
                      <w:szCs w:val="17"/>
                    </w:rPr>
                  </w:rPrChange>
                </w:rPr>
                <w:t>certificate</w:t>
              </w:r>
              <w:r w:rsidRPr="00832C3C">
                <w:rPr>
                  <w:rFonts w:asciiTheme="minorHAnsi" w:hAnsiTheme="minorHAnsi"/>
                  <w:sz w:val="18"/>
                  <w:rPrChange w:id="2901" w:author="Greg Landry [2]" w:date="2017-08-29T11:32:00Z">
                    <w:rPr>
                      <w:rFonts w:ascii="Monaco" w:hAnsi="Monaco"/>
                      <w:sz w:val="17"/>
                      <w:szCs w:val="17"/>
                    </w:rPr>
                  </w:rPrChange>
                </w:rPr>
                <w:t>, strlen( dct_security-&gt;</w:t>
              </w:r>
              <w:r w:rsidRPr="00832C3C">
                <w:rPr>
                  <w:rFonts w:asciiTheme="minorHAnsi" w:hAnsiTheme="minorHAnsi"/>
                  <w:color w:val="0326CC"/>
                  <w:sz w:val="18"/>
                  <w:rPrChange w:id="2902" w:author="Greg Landry [2]" w:date="2017-08-29T11:32:00Z">
                    <w:rPr>
                      <w:rFonts w:ascii="Monaco" w:hAnsi="Monaco"/>
                      <w:color w:val="0326CC"/>
                      <w:sz w:val="17"/>
                      <w:szCs w:val="17"/>
                    </w:rPr>
                  </w:rPrChange>
                </w:rPr>
                <w:t>certificate</w:t>
              </w:r>
              <w:r w:rsidRPr="00832C3C">
                <w:rPr>
                  <w:rFonts w:asciiTheme="minorHAnsi" w:hAnsiTheme="minorHAnsi"/>
                  <w:sz w:val="18"/>
                  <w:rPrChange w:id="2903" w:author="Greg Landry [2]" w:date="2017-08-29T11:32:00Z">
                    <w:rPr>
                      <w:rFonts w:ascii="Monaco" w:hAnsi="Monaco"/>
                      <w:sz w:val="17"/>
                      <w:szCs w:val="17"/>
                    </w:rPr>
                  </w:rPrChange>
                </w:rPr>
                <w:t xml:space="preserve"> ) );</w:t>
              </w:r>
            </w:ins>
          </w:p>
        </w:tc>
      </w:tr>
      <w:tr w:rsidR="000B49CB" w:rsidRPr="007A3448" w14:paraId="7C44A4B0" w14:textId="77777777" w:rsidTr="002312B1">
        <w:trPr>
          <w:ins w:id="2904" w:author="Alan Hawse" w:date="2017-07-17T13:10:00Z"/>
        </w:trPr>
        <w:tc>
          <w:tcPr>
            <w:tcW w:w="521" w:type="dxa"/>
            <w:tcPrChange w:id="2905" w:author="Alan Hawse" w:date="2017-07-18T16:43:00Z">
              <w:tcPr>
                <w:tcW w:w="288" w:type="dxa"/>
              </w:tcPr>
            </w:tcPrChange>
          </w:tcPr>
          <w:p w14:paraId="109AD0AA" w14:textId="4E4798B7" w:rsidR="000B49CB" w:rsidRPr="00832C3C" w:rsidRDefault="00A16397">
            <w:pPr>
              <w:rPr>
                <w:ins w:id="2906" w:author="Alan Hawse" w:date="2017-07-18T16:43:00Z"/>
                <w:sz w:val="18"/>
                <w:rPrChange w:id="2907" w:author="Greg Landry [2]" w:date="2017-08-29T11:32:00Z">
                  <w:rPr>
                    <w:ins w:id="2908" w:author="Alan Hawse" w:date="2017-07-18T16:43:00Z"/>
                  </w:rPr>
                </w:rPrChange>
              </w:rPr>
            </w:pPr>
            <w:ins w:id="2909" w:author="Greg Landry [2]" w:date="2017-08-29T11:19:00Z">
              <w:r w:rsidRPr="00832C3C">
                <w:rPr>
                  <w:sz w:val="18"/>
                  <w:rPrChange w:id="2910" w:author="Greg Landry [2]" w:date="2017-08-29T11:32:00Z">
                    <w:rPr/>
                  </w:rPrChange>
                </w:rPr>
                <w:t>6</w:t>
              </w:r>
            </w:ins>
            <w:ins w:id="2911" w:author="Alan Hawse" w:date="2017-07-18T16:43:00Z">
              <w:del w:id="2912" w:author="Greg Landry [2]" w:date="2017-08-29T11:19:00Z">
                <w:r w:rsidR="000B49CB" w:rsidRPr="00832C3C" w:rsidDel="00A16397">
                  <w:rPr>
                    <w:sz w:val="18"/>
                    <w:rPrChange w:id="2913" w:author="Greg Landry [2]" w:date="2017-08-29T11:32:00Z">
                      <w:rPr/>
                    </w:rPrChange>
                  </w:rPr>
                  <w:delText>5</w:delText>
                </w:r>
              </w:del>
            </w:ins>
          </w:p>
        </w:tc>
        <w:tc>
          <w:tcPr>
            <w:tcW w:w="3392" w:type="dxa"/>
            <w:tcPrChange w:id="2914" w:author="Alan Hawse" w:date="2017-07-18T16:43:00Z">
              <w:tcPr>
                <w:tcW w:w="3557" w:type="dxa"/>
                <w:gridSpan w:val="2"/>
              </w:tcPr>
            </w:tcPrChange>
          </w:tcPr>
          <w:p w14:paraId="2B972853" w14:textId="7E72AE6F" w:rsidR="000B49CB" w:rsidRPr="00832C3C" w:rsidRDefault="000B49CB">
            <w:pPr>
              <w:rPr>
                <w:ins w:id="2915" w:author="Alan Hawse" w:date="2017-07-17T13:10:00Z"/>
                <w:sz w:val="18"/>
                <w:rPrChange w:id="2916" w:author="Greg Landry [2]" w:date="2017-08-29T11:32:00Z">
                  <w:rPr>
                    <w:ins w:id="2917" w:author="Alan Hawse" w:date="2017-07-17T13:10:00Z"/>
                    <w:rFonts w:ascii="Monaco" w:hAnsi="Monaco"/>
                    <w:sz w:val="17"/>
                    <w:szCs w:val="17"/>
                  </w:rPr>
                </w:rPrChange>
              </w:rPr>
            </w:pPr>
            <w:ins w:id="2918" w:author="Alan Hawse" w:date="2017-07-18T12:28:00Z">
              <w:r w:rsidRPr="00832C3C">
                <w:rPr>
                  <w:sz w:val="18"/>
                  <w:rPrChange w:id="2919" w:author="Greg Landry [2]" w:date="2017-08-29T11:32:00Z">
                    <w:rPr/>
                  </w:rPrChange>
                </w:rPr>
                <w:t>Initialize</w:t>
              </w:r>
            </w:ins>
            <w:ins w:id="2920" w:author="Alan Hawse" w:date="2017-07-17T14:23:00Z">
              <w:r w:rsidRPr="00832C3C">
                <w:rPr>
                  <w:rFonts w:asciiTheme="minorHAnsi" w:hAnsiTheme="minorHAnsi"/>
                  <w:sz w:val="18"/>
                  <w:rPrChange w:id="2921" w:author="Greg Landry [2]" w:date="2017-08-29T11:32:00Z">
                    <w:rPr>
                      <w:rFonts w:ascii="Monaco" w:hAnsi="Monaco"/>
                      <w:sz w:val="17"/>
                      <w:szCs w:val="17"/>
                    </w:rPr>
                  </w:rPrChange>
                </w:rPr>
                <w:t xml:space="preserve"> a TLS Context</w:t>
              </w:r>
            </w:ins>
          </w:p>
        </w:tc>
        <w:tc>
          <w:tcPr>
            <w:tcW w:w="5663" w:type="dxa"/>
            <w:tcPrChange w:id="2922" w:author="Alan Hawse" w:date="2017-07-18T16:43:00Z">
              <w:tcPr>
                <w:tcW w:w="5731" w:type="dxa"/>
                <w:gridSpan w:val="2"/>
              </w:tcPr>
            </w:tcPrChange>
          </w:tcPr>
          <w:p w14:paraId="55C4CC26" w14:textId="77777777" w:rsidR="000B49CB" w:rsidRPr="00832C3C" w:rsidRDefault="000B49CB">
            <w:pPr>
              <w:rPr>
                <w:ins w:id="2923" w:author="Alan Hawse" w:date="2017-07-18T12:27:00Z"/>
                <w:rFonts w:asciiTheme="minorHAnsi" w:hAnsiTheme="minorHAnsi"/>
                <w:sz w:val="18"/>
                <w:rPrChange w:id="2924" w:author="Greg Landry [2]" w:date="2017-08-29T11:32:00Z">
                  <w:rPr>
                    <w:ins w:id="2925" w:author="Alan Hawse" w:date="2017-07-18T12:27:00Z"/>
                    <w:rFonts w:asciiTheme="minorHAnsi" w:hAnsiTheme="minorHAnsi"/>
                  </w:rPr>
                </w:rPrChange>
              </w:rPr>
            </w:pPr>
            <w:ins w:id="2926" w:author="Alan Hawse" w:date="2017-07-18T12:27:00Z">
              <w:r w:rsidRPr="00832C3C">
                <w:rPr>
                  <w:sz w:val="18"/>
                  <w:rPrChange w:id="2927" w:author="Greg Landry [2]" w:date="2017-08-29T11:32:00Z">
                    <w:rPr/>
                  </w:rPrChange>
                </w:rPr>
                <w:t>wiced_tls_init_context( &amp;tls_context, &amp;tls_identity, NULL );</w:t>
              </w:r>
            </w:ins>
          </w:p>
          <w:p w14:paraId="72428065" w14:textId="0F7D5223" w:rsidR="000B49CB" w:rsidRPr="00832C3C" w:rsidRDefault="000B49CB">
            <w:pPr>
              <w:rPr>
                <w:ins w:id="2928" w:author="Alan Hawse" w:date="2017-07-17T13:10:00Z"/>
                <w:sz w:val="18"/>
                <w:rPrChange w:id="2929" w:author="Greg Landry [2]" w:date="2017-08-29T11:32:00Z">
                  <w:rPr>
                    <w:ins w:id="2930" w:author="Alan Hawse" w:date="2017-07-17T13:10:00Z"/>
                    <w:rFonts w:ascii="Monaco" w:hAnsi="Monaco"/>
                    <w:sz w:val="17"/>
                    <w:szCs w:val="17"/>
                  </w:rPr>
                </w:rPrChange>
              </w:rPr>
            </w:pPr>
          </w:p>
        </w:tc>
      </w:tr>
      <w:tr w:rsidR="000B49CB" w:rsidRPr="007A3448" w14:paraId="73179675" w14:textId="77777777" w:rsidTr="002312B1">
        <w:trPr>
          <w:ins w:id="2931" w:author="Alan Hawse" w:date="2017-07-18T12:28:00Z"/>
        </w:trPr>
        <w:tc>
          <w:tcPr>
            <w:tcW w:w="521" w:type="dxa"/>
            <w:tcPrChange w:id="2932" w:author="Alan Hawse" w:date="2017-07-18T16:43:00Z">
              <w:tcPr>
                <w:tcW w:w="288" w:type="dxa"/>
              </w:tcPr>
            </w:tcPrChange>
          </w:tcPr>
          <w:p w14:paraId="26218B18" w14:textId="776BA2EF" w:rsidR="000B49CB" w:rsidRPr="00832C3C" w:rsidRDefault="00A16397" w:rsidP="00C27B88">
            <w:pPr>
              <w:rPr>
                <w:ins w:id="2933" w:author="Alan Hawse" w:date="2017-07-18T16:43:00Z"/>
                <w:sz w:val="18"/>
                <w:rPrChange w:id="2934" w:author="Greg Landry [2]" w:date="2017-08-29T11:32:00Z">
                  <w:rPr>
                    <w:ins w:id="2935" w:author="Alan Hawse" w:date="2017-07-18T16:43:00Z"/>
                    <w:b/>
                    <w:u w:val="single"/>
                  </w:rPr>
                </w:rPrChange>
              </w:rPr>
            </w:pPr>
            <w:ins w:id="2936" w:author="Greg Landry [2]" w:date="2017-08-29T11:19:00Z">
              <w:r w:rsidRPr="00832C3C">
                <w:rPr>
                  <w:sz w:val="18"/>
                  <w:rPrChange w:id="2937" w:author="Greg Landry [2]" w:date="2017-08-29T11:32:00Z">
                    <w:rPr/>
                  </w:rPrChange>
                </w:rPr>
                <w:t>7</w:t>
              </w:r>
            </w:ins>
            <w:ins w:id="2938" w:author="Alan Hawse" w:date="2017-07-18T16:43:00Z">
              <w:del w:id="2939" w:author="Greg Landry [2]" w:date="2017-08-29T11:19:00Z">
                <w:r w:rsidR="000B49CB" w:rsidRPr="00832C3C" w:rsidDel="00A16397">
                  <w:rPr>
                    <w:sz w:val="18"/>
                    <w:rPrChange w:id="2940" w:author="Greg Landry [2]" w:date="2017-08-29T11:32:00Z">
                      <w:rPr>
                        <w:b/>
                        <w:u w:val="single"/>
                      </w:rPr>
                    </w:rPrChange>
                  </w:rPr>
                  <w:delText>6</w:delText>
                </w:r>
              </w:del>
            </w:ins>
          </w:p>
        </w:tc>
        <w:tc>
          <w:tcPr>
            <w:tcW w:w="3392" w:type="dxa"/>
            <w:tcPrChange w:id="2941" w:author="Alan Hawse" w:date="2017-07-18T16:43:00Z">
              <w:tcPr>
                <w:tcW w:w="3557" w:type="dxa"/>
                <w:gridSpan w:val="2"/>
              </w:tcPr>
            </w:tcPrChange>
          </w:tcPr>
          <w:p w14:paraId="6AF4031B" w14:textId="103A776E" w:rsidR="000B49CB" w:rsidRPr="00832C3C" w:rsidDel="00C27B88" w:rsidRDefault="000B49CB">
            <w:pPr>
              <w:rPr>
                <w:ins w:id="2942" w:author="Alan Hawse" w:date="2017-07-18T12:28:00Z"/>
                <w:del w:id="2943" w:author="Greg Landry [2]" w:date="2017-07-18T15:18:00Z"/>
                <w:sz w:val="18"/>
                <w:rPrChange w:id="2944" w:author="Greg Landry [2]" w:date="2017-08-29T11:32:00Z">
                  <w:rPr>
                    <w:ins w:id="2945" w:author="Alan Hawse" w:date="2017-07-18T12:28:00Z"/>
                    <w:del w:id="2946" w:author="Greg Landry [2]" w:date="2017-07-18T15:18:00Z"/>
                  </w:rPr>
                </w:rPrChange>
              </w:rPr>
            </w:pPr>
            <w:ins w:id="2947" w:author="Alan Hawse" w:date="2017-07-18T12:28:00Z">
              <w:del w:id="2948" w:author="Greg Landry [2]" w:date="2017-07-18T15:18:00Z">
                <w:r w:rsidRPr="00832C3C" w:rsidDel="00C27B88">
                  <w:rPr>
                    <w:sz w:val="18"/>
                    <w:u w:val="single"/>
                    <w:rPrChange w:id="2949" w:author="Greg Landry [2]" w:date="2017-08-29T11:32:00Z">
                      <w:rPr/>
                    </w:rPrChange>
                  </w:rPr>
                  <w:delText>Optional</w:delText>
                </w:r>
              </w:del>
            </w:ins>
          </w:p>
          <w:p w14:paraId="665DF051" w14:textId="1F33ECD8" w:rsidR="000B49CB" w:rsidRPr="00832C3C" w:rsidRDefault="000B49CB">
            <w:pPr>
              <w:rPr>
                <w:ins w:id="2950" w:author="Alan Hawse" w:date="2017-07-18T12:28:00Z"/>
                <w:sz w:val="18"/>
                <w:rPrChange w:id="2951" w:author="Greg Landry [2]" w:date="2017-08-29T11:32:00Z">
                  <w:rPr>
                    <w:ins w:id="2952" w:author="Alan Hawse" w:date="2017-07-18T12:28:00Z"/>
                  </w:rPr>
                </w:rPrChange>
              </w:rPr>
            </w:pPr>
            <w:ins w:id="2953" w:author="Alan Hawse" w:date="2017-07-18T12:28:00Z">
              <w:r w:rsidRPr="00832C3C">
                <w:rPr>
                  <w:sz w:val="18"/>
                  <w:rPrChange w:id="2954" w:author="Greg Landry [2]" w:date="2017-08-29T11:32:00Z">
                    <w:rPr/>
                  </w:rPrChange>
                </w:rPr>
                <w:t xml:space="preserve">Initialize the </w:t>
              </w:r>
            </w:ins>
            <w:ins w:id="2955" w:author="Greg Landry [2]" w:date="2017-08-29T14:57:00Z">
              <w:r w:rsidR="00425E70">
                <w:rPr>
                  <w:sz w:val="18"/>
                </w:rPr>
                <w:t>c</w:t>
              </w:r>
            </w:ins>
            <w:ins w:id="2956" w:author="Alan Hawse" w:date="2017-07-18T12:28:00Z">
              <w:del w:id="2957" w:author="Greg Landry [2]" w:date="2017-08-29T14:57:00Z">
                <w:r w:rsidRPr="00832C3C" w:rsidDel="00425E70">
                  <w:rPr>
                    <w:sz w:val="18"/>
                    <w:rPrChange w:id="2958" w:author="Greg Landry [2]" w:date="2017-08-29T11:32:00Z">
                      <w:rPr/>
                    </w:rPrChange>
                  </w:rPr>
                  <w:delText>C</w:delText>
                </w:r>
              </w:del>
              <w:r w:rsidRPr="00832C3C">
                <w:rPr>
                  <w:sz w:val="18"/>
                  <w:rPrChange w:id="2959" w:author="Greg Landry [2]" w:date="2017-08-29T11:32:00Z">
                    <w:rPr/>
                  </w:rPrChange>
                </w:rPr>
                <w:t>lient</w:t>
              </w:r>
            </w:ins>
            <w:ins w:id="2960" w:author="Greg Landry [2]" w:date="2017-08-29T14:57:00Z">
              <w:r w:rsidR="00425E70">
                <w:rPr>
                  <w:sz w:val="18"/>
                </w:rPr>
                <w:t>’s root</w:t>
              </w:r>
            </w:ins>
            <w:ins w:id="2961" w:author="Alan Hawse" w:date="2017-07-18T12:28:00Z">
              <w:r w:rsidRPr="00832C3C">
                <w:rPr>
                  <w:sz w:val="18"/>
                  <w:rPrChange w:id="2962" w:author="Greg Landry [2]" w:date="2017-08-29T11:32:00Z">
                    <w:rPr/>
                  </w:rPrChange>
                </w:rPr>
                <w:t xml:space="preserve"> </w:t>
              </w:r>
            </w:ins>
            <w:ins w:id="2963" w:author="Greg Landry [2]" w:date="2017-08-29T14:57:00Z">
              <w:r w:rsidR="00425E70">
                <w:rPr>
                  <w:sz w:val="18"/>
                </w:rPr>
                <w:t>c</w:t>
              </w:r>
            </w:ins>
            <w:ins w:id="2964" w:author="Alan Hawse" w:date="2017-07-18T12:28:00Z">
              <w:del w:id="2965" w:author="Greg Landry [2]" w:date="2017-08-29T14:57:00Z">
                <w:r w:rsidRPr="00832C3C" w:rsidDel="00425E70">
                  <w:rPr>
                    <w:sz w:val="18"/>
                    <w:rPrChange w:id="2966" w:author="Greg Landry [2]" w:date="2017-08-29T11:32:00Z">
                      <w:rPr/>
                    </w:rPrChange>
                  </w:rPr>
                  <w:delText>C</w:delText>
                </w:r>
              </w:del>
              <w:r w:rsidRPr="00832C3C">
                <w:rPr>
                  <w:sz w:val="18"/>
                  <w:rPrChange w:id="2967" w:author="Greg Landry [2]" w:date="2017-08-29T11:32:00Z">
                    <w:rPr/>
                  </w:rPrChange>
                </w:rPr>
                <w:t>ertificate</w:t>
              </w:r>
            </w:ins>
            <w:ins w:id="2968" w:author="Greg Landry [2]" w:date="2017-08-29T08:44:00Z">
              <w:r w:rsidR="003A0C6D" w:rsidRPr="00832C3C">
                <w:rPr>
                  <w:sz w:val="18"/>
                  <w:rPrChange w:id="2969" w:author="Greg Landry [2]" w:date="2017-08-29T11:32:00Z">
                    <w:rPr/>
                  </w:rPrChange>
                </w:rPr>
                <w:t xml:space="preserve"> (only if you are going to verify the client’s certificate)</w:t>
              </w:r>
            </w:ins>
          </w:p>
        </w:tc>
        <w:tc>
          <w:tcPr>
            <w:tcW w:w="5663" w:type="dxa"/>
            <w:tcPrChange w:id="2970" w:author="Alan Hawse" w:date="2017-07-18T16:43:00Z">
              <w:tcPr>
                <w:tcW w:w="5731" w:type="dxa"/>
                <w:gridSpan w:val="2"/>
              </w:tcPr>
            </w:tcPrChange>
          </w:tcPr>
          <w:p w14:paraId="68783AA7" w14:textId="1C06991B" w:rsidR="000B49CB" w:rsidRPr="00832C3C" w:rsidDel="00425E70" w:rsidRDefault="000B49CB" w:rsidP="00C27B88">
            <w:pPr>
              <w:rPr>
                <w:ins w:id="2971" w:author="Alan Hawse" w:date="2017-07-18T12:28:00Z"/>
                <w:del w:id="2972" w:author="Greg Landry [2]" w:date="2017-08-29T14:59:00Z"/>
                <w:sz w:val="18"/>
                <w:rPrChange w:id="2973" w:author="Greg Landry [2]" w:date="2017-08-29T11:32:00Z">
                  <w:rPr>
                    <w:ins w:id="2974" w:author="Alan Hawse" w:date="2017-07-18T12:28:00Z"/>
                    <w:del w:id="2975" w:author="Greg Landry [2]" w:date="2017-08-29T14:59:00Z"/>
                  </w:rPr>
                </w:rPrChange>
              </w:rPr>
            </w:pPr>
            <w:ins w:id="2976" w:author="Alan Hawse" w:date="2017-07-18T12:28:00Z">
              <w:r w:rsidRPr="00832C3C">
                <w:rPr>
                  <w:sz w:val="18"/>
                  <w:rPrChange w:id="2977" w:author="Greg Landry [2]" w:date="2017-08-29T11:32:00Z">
                    <w:rPr/>
                  </w:rPrChange>
                </w:rPr>
                <w:t>wiced_tls_init_root_ca_certificates(</w:t>
              </w:r>
            </w:ins>
            <w:ins w:id="2978" w:author="Greg Landry [2]" w:date="2017-08-29T14:59:00Z">
              <w:r w:rsidR="00425E70" w:rsidRPr="009F6DB9">
                <w:rPr>
                  <w:sz w:val="18"/>
                </w:rPr>
                <w:t>security-&gt;</w:t>
              </w:r>
              <w:r w:rsidR="00425E70" w:rsidRPr="009F6DB9">
                <w:rPr>
                  <w:color w:val="0326CC"/>
                  <w:sz w:val="18"/>
                </w:rPr>
                <w:t>cert</w:t>
              </w:r>
              <w:r w:rsidR="00425E70" w:rsidRPr="009F6DB9">
                <w:rPr>
                  <w:sz w:val="18"/>
                </w:rPr>
                <w:t>, security-&gt;</w:t>
              </w:r>
              <w:r w:rsidR="00425E70" w:rsidRPr="009F6DB9">
                <w:rPr>
                  <w:color w:val="0326CC"/>
                  <w:sz w:val="18"/>
                </w:rPr>
                <w:t>cert_len</w:t>
              </w:r>
            </w:ins>
            <w:ins w:id="2979" w:author="Alan Hawse" w:date="2017-07-18T12:28:00Z">
              <w:del w:id="2980" w:author="Greg Landry [2]" w:date="2017-08-29T14:59:00Z">
                <w:r w:rsidRPr="00832C3C" w:rsidDel="00425E70">
                  <w:rPr>
                    <w:sz w:val="18"/>
                    <w:rPrChange w:id="2981" w:author="Greg Landry [2]" w:date="2017-08-29T11:32:00Z">
                      <w:rPr/>
                    </w:rPrChange>
                  </w:rPr>
                  <w:delText xml:space="preserve"> </w:delText>
                </w:r>
              </w:del>
              <w:del w:id="2982" w:author="Greg Landry [2]" w:date="2017-08-29T14:57:00Z">
                <w:r w:rsidRPr="00832C3C" w:rsidDel="00425E70">
                  <w:rPr>
                    <w:sz w:val="18"/>
                    <w:rPrChange w:id="2983" w:author="Greg Landry [2]" w:date="2017-08-29T11:32:00Z">
                      <w:rPr/>
                    </w:rPrChange>
                  </w:rPr>
                  <w:delText>dct_</w:delText>
                </w:r>
              </w:del>
              <w:del w:id="2984" w:author="Greg Landry [2]" w:date="2017-08-29T14:59:00Z">
                <w:r w:rsidRPr="00832C3C" w:rsidDel="00425E70">
                  <w:rPr>
                    <w:sz w:val="18"/>
                    <w:rPrChange w:id="2985" w:author="Greg Landry [2]" w:date="2017-08-29T11:32:00Z">
                      <w:rPr/>
                    </w:rPrChange>
                  </w:rPr>
                  <w:delText xml:space="preserve">security-&gt;certificate, strlen( </w:delText>
                </w:r>
              </w:del>
              <w:del w:id="2986" w:author="Greg Landry [2]" w:date="2017-08-29T14:57:00Z">
                <w:r w:rsidRPr="00832C3C" w:rsidDel="00425E70">
                  <w:rPr>
                    <w:sz w:val="18"/>
                    <w:rPrChange w:id="2987" w:author="Greg Landry [2]" w:date="2017-08-29T11:32:00Z">
                      <w:rPr/>
                    </w:rPrChange>
                  </w:rPr>
                  <w:delText>dct_</w:delText>
                </w:r>
              </w:del>
              <w:del w:id="2988" w:author="Greg Landry [2]" w:date="2017-08-29T14:59:00Z">
                <w:r w:rsidRPr="00832C3C" w:rsidDel="00425E70">
                  <w:rPr>
                    <w:sz w:val="18"/>
                    <w:rPrChange w:id="2989" w:author="Greg Landry [2]" w:date="2017-08-29T11:32:00Z">
                      <w:rPr/>
                    </w:rPrChange>
                  </w:rPr>
                  <w:delText xml:space="preserve">security-&gt;certificate ) </w:delText>
                </w:r>
              </w:del>
              <w:r w:rsidRPr="00832C3C">
                <w:rPr>
                  <w:sz w:val="18"/>
                  <w:rPrChange w:id="2990" w:author="Greg Landry [2]" w:date="2017-08-29T11:32:00Z">
                    <w:rPr/>
                  </w:rPrChange>
                </w:rPr>
                <w:t>);</w:t>
              </w:r>
              <w:bookmarkStart w:id="2991" w:name="_GoBack"/>
              <w:bookmarkEnd w:id="2991"/>
            </w:ins>
          </w:p>
          <w:p w14:paraId="3CD9301D" w14:textId="77777777" w:rsidR="000B49CB" w:rsidRPr="00832C3C" w:rsidRDefault="000B49CB">
            <w:pPr>
              <w:rPr>
                <w:ins w:id="2992" w:author="Alan Hawse" w:date="2017-07-18T12:28:00Z"/>
                <w:sz w:val="18"/>
                <w:rPrChange w:id="2993" w:author="Greg Landry [2]" w:date="2017-08-29T11:32:00Z">
                  <w:rPr>
                    <w:ins w:id="2994" w:author="Alan Hawse" w:date="2017-07-18T12:28:00Z"/>
                  </w:rPr>
                </w:rPrChange>
              </w:rPr>
            </w:pPr>
          </w:p>
        </w:tc>
      </w:tr>
      <w:tr w:rsidR="000B49CB" w:rsidRPr="007A3448" w14:paraId="6C7350FE" w14:textId="77777777" w:rsidTr="002312B1">
        <w:trPr>
          <w:ins w:id="2995" w:author="Alan Hawse" w:date="2017-07-17T13:10:00Z"/>
        </w:trPr>
        <w:tc>
          <w:tcPr>
            <w:tcW w:w="521" w:type="dxa"/>
            <w:tcPrChange w:id="2996" w:author="Alan Hawse" w:date="2017-07-18T16:43:00Z">
              <w:tcPr>
                <w:tcW w:w="288" w:type="dxa"/>
              </w:tcPr>
            </w:tcPrChange>
          </w:tcPr>
          <w:p w14:paraId="46DDB093" w14:textId="3A119B73" w:rsidR="000B49CB" w:rsidRPr="00832C3C" w:rsidRDefault="00A16397">
            <w:pPr>
              <w:rPr>
                <w:ins w:id="2997" w:author="Alan Hawse" w:date="2017-07-18T16:43:00Z"/>
                <w:sz w:val="18"/>
                <w:rPrChange w:id="2998" w:author="Greg Landry [2]" w:date="2017-08-29T11:32:00Z">
                  <w:rPr>
                    <w:ins w:id="2999" w:author="Alan Hawse" w:date="2017-07-18T16:43:00Z"/>
                    <w:sz w:val="22"/>
                    <w:szCs w:val="22"/>
                  </w:rPr>
                </w:rPrChange>
              </w:rPr>
            </w:pPr>
            <w:ins w:id="3000" w:author="Greg Landry [2]" w:date="2017-08-29T11:19:00Z">
              <w:r w:rsidRPr="00832C3C">
                <w:rPr>
                  <w:sz w:val="18"/>
                  <w:rPrChange w:id="3001" w:author="Greg Landry [2]" w:date="2017-08-29T11:32:00Z">
                    <w:rPr/>
                  </w:rPrChange>
                </w:rPr>
                <w:t>8</w:t>
              </w:r>
            </w:ins>
            <w:ins w:id="3002" w:author="Alan Hawse" w:date="2017-07-18T16:43:00Z">
              <w:del w:id="3003" w:author="Greg Landry [2]" w:date="2017-08-29T11:19:00Z">
                <w:r w:rsidR="000B49CB" w:rsidRPr="00832C3C" w:rsidDel="00A16397">
                  <w:rPr>
                    <w:sz w:val="18"/>
                    <w:rPrChange w:id="3004" w:author="Greg Landry [2]" w:date="2017-08-29T11:32:00Z">
                      <w:rPr/>
                    </w:rPrChange>
                  </w:rPr>
                  <w:delText>7</w:delText>
                </w:r>
              </w:del>
            </w:ins>
          </w:p>
        </w:tc>
        <w:tc>
          <w:tcPr>
            <w:tcW w:w="3392" w:type="dxa"/>
            <w:tcPrChange w:id="3005" w:author="Alan Hawse" w:date="2017-07-18T16:43:00Z">
              <w:tcPr>
                <w:tcW w:w="3557" w:type="dxa"/>
                <w:gridSpan w:val="2"/>
              </w:tcPr>
            </w:tcPrChange>
          </w:tcPr>
          <w:p w14:paraId="5D101EB9" w14:textId="6FE1DCBA" w:rsidR="000B49CB" w:rsidRPr="00832C3C" w:rsidRDefault="000B49CB">
            <w:pPr>
              <w:rPr>
                <w:ins w:id="3006" w:author="Alan Hawse" w:date="2017-07-17T13:10:00Z"/>
                <w:sz w:val="18"/>
                <w:rPrChange w:id="3007" w:author="Greg Landry [2]" w:date="2017-08-29T11:32:00Z">
                  <w:rPr>
                    <w:ins w:id="3008" w:author="Alan Hawse" w:date="2017-07-17T13:10:00Z"/>
                    <w:rFonts w:ascii="Monaco" w:hAnsi="Monaco"/>
                    <w:sz w:val="17"/>
                    <w:szCs w:val="17"/>
                  </w:rPr>
                </w:rPrChange>
              </w:rPr>
            </w:pPr>
            <w:ins w:id="3009" w:author="Alan Hawse" w:date="2017-07-17T14:23:00Z">
              <w:r w:rsidRPr="00832C3C">
                <w:rPr>
                  <w:rFonts w:asciiTheme="minorHAnsi" w:hAnsiTheme="minorHAnsi"/>
                  <w:sz w:val="18"/>
                  <w:rPrChange w:id="3010" w:author="Greg Landry [2]" w:date="2017-08-29T11:32:00Z">
                    <w:rPr>
                      <w:rFonts w:ascii="Monaco" w:hAnsi="Monaco"/>
                      <w:sz w:val="17"/>
                      <w:szCs w:val="17"/>
                    </w:rPr>
                  </w:rPrChange>
                </w:rPr>
                <w:t>Enable TLS on that socket</w:t>
              </w:r>
            </w:ins>
          </w:p>
        </w:tc>
        <w:tc>
          <w:tcPr>
            <w:tcW w:w="5663" w:type="dxa"/>
            <w:tcPrChange w:id="3011" w:author="Alan Hawse" w:date="2017-07-18T16:43:00Z">
              <w:tcPr>
                <w:tcW w:w="5731" w:type="dxa"/>
                <w:gridSpan w:val="2"/>
              </w:tcPr>
            </w:tcPrChange>
          </w:tcPr>
          <w:p w14:paraId="706EF9D5" w14:textId="60F2C8D9" w:rsidR="000B49CB" w:rsidRPr="00832C3C" w:rsidRDefault="000B49CB">
            <w:pPr>
              <w:rPr>
                <w:ins w:id="3012" w:author="Alan Hawse" w:date="2017-07-17T13:10:00Z"/>
                <w:sz w:val="18"/>
                <w:rPrChange w:id="3013" w:author="Greg Landry [2]" w:date="2017-08-29T11:32:00Z">
                  <w:rPr>
                    <w:ins w:id="3014" w:author="Alan Hawse" w:date="2017-07-17T13:10:00Z"/>
                    <w:rFonts w:ascii="Monaco" w:hAnsi="Monaco"/>
                    <w:sz w:val="17"/>
                    <w:szCs w:val="17"/>
                  </w:rPr>
                </w:rPrChange>
              </w:rPr>
            </w:pPr>
            <w:ins w:id="3015" w:author="Alan Hawse" w:date="2017-07-17T13:10:00Z">
              <w:r w:rsidRPr="00832C3C">
                <w:rPr>
                  <w:rFonts w:asciiTheme="minorHAnsi" w:hAnsiTheme="minorHAnsi"/>
                  <w:sz w:val="18"/>
                  <w:rPrChange w:id="3016" w:author="Greg Landry [2]" w:date="2017-08-29T11:32:00Z">
                    <w:rPr>
                      <w:rFonts w:ascii="Monaco" w:hAnsi="Monaco"/>
                      <w:sz w:val="17"/>
                      <w:szCs w:val="17"/>
                    </w:rPr>
                  </w:rPrChange>
                </w:rPr>
                <w:t xml:space="preserve">wiced_tcp_enable_tls(&amp;socket,&amp;tls_context);  </w:t>
              </w:r>
            </w:ins>
          </w:p>
        </w:tc>
      </w:tr>
      <w:tr w:rsidR="000B49CB" w:rsidRPr="007A3448" w14:paraId="09B1398E" w14:textId="77777777" w:rsidTr="002312B1">
        <w:trPr>
          <w:trHeight w:val="242"/>
          <w:ins w:id="3017" w:author="Alan Hawse" w:date="2017-07-17T13:10:00Z"/>
          <w:trPrChange w:id="3018" w:author="Alan Hawse" w:date="2017-07-18T16:43:00Z">
            <w:trPr>
              <w:trHeight w:val="242"/>
            </w:trPr>
          </w:trPrChange>
        </w:trPr>
        <w:tc>
          <w:tcPr>
            <w:tcW w:w="521" w:type="dxa"/>
            <w:tcPrChange w:id="3019" w:author="Alan Hawse" w:date="2017-07-18T16:43:00Z">
              <w:tcPr>
                <w:tcW w:w="288" w:type="dxa"/>
              </w:tcPr>
            </w:tcPrChange>
          </w:tcPr>
          <w:p w14:paraId="424C9306" w14:textId="296B3AE1" w:rsidR="000B49CB" w:rsidRPr="00832C3C" w:rsidDel="00997DCC" w:rsidRDefault="00A16397">
            <w:pPr>
              <w:rPr>
                <w:ins w:id="3020" w:author="Alan Hawse" w:date="2017-07-18T16:43:00Z"/>
                <w:sz w:val="18"/>
                <w:rPrChange w:id="3021" w:author="Greg Landry [2]" w:date="2017-08-29T11:32:00Z">
                  <w:rPr>
                    <w:ins w:id="3022" w:author="Alan Hawse" w:date="2017-07-18T16:43:00Z"/>
                    <w:sz w:val="22"/>
                    <w:szCs w:val="22"/>
                  </w:rPr>
                </w:rPrChange>
              </w:rPr>
            </w:pPr>
            <w:ins w:id="3023" w:author="Greg Landry [2]" w:date="2017-08-29T11:19:00Z">
              <w:r w:rsidRPr="00832C3C">
                <w:rPr>
                  <w:sz w:val="18"/>
                  <w:rPrChange w:id="3024" w:author="Greg Landry [2]" w:date="2017-08-29T11:32:00Z">
                    <w:rPr/>
                  </w:rPrChange>
                </w:rPr>
                <w:t>9</w:t>
              </w:r>
            </w:ins>
            <w:ins w:id="3025" w:author="Alan Hawse" w:date="2017-07-18T16:43:00Z">
              <w:del w:id="3026" w:author="Greg Landry [2]" w:date="2017-08-29T11:19:00Z">
                <w:r w:rsidR="000B49CB" w:rsidRPr="00832C3C" w:rsidDel="00A16397">
                  <w:rPr>
                    <w:sz w:val="18"/>
                    <w:rPrChange w:id="3027" w:author="Greg Landry [2]" w:date="2017-08-29T11:32:00Z">
                      <w:rPr/>
                    </w:rPrChange>
                  </w:rPr>
                  <w:delText>8</w:delText>
                </w:r>
              </w:del>
            </w:ins>
          </w:p>
        </w:tc>
        <w:tc>
          <w:tcPr>
            <w:tcW w:w="3392" w:type="dxa"/>
            <w:tcPrChange w:id="3028" w:author="Alan Hawse" w:date="2017-07-18T16:43:00Z">
              <w:tcPr>
                <w:tcW w:w="3557" w:type="dxa"/>
                <w:gridSpan w:val="2"/>
              </w:tcPr>
            </w:tcPrChange>
          </w:tcPr>
          <w:p w14:paraId="58F58CD3" w14:textId="41CBCB8C" w:rsidR="000B49CB" w:rsidRPr="00832C3C" w:rsidRDefault="000B49CB">
            <w:pPr>
              <w:rPr>
                <w:ins w:id="3029" w:author="Alan Hawse" w:date="2017-07-17T13:10:00Z"/>
                <w:sz w:val="18"/>
                <w:rPrChange w:id="3030" w:author="Greg Landry [2]" w:date="2017-08-29T11:32:00Z">
                  <w:rPr>
                    <w:ins w:id="3031" w:author="Alan Hawse" w:date="2017-07-17T13:10:00Z"/>
                    <w:rFonts w:ascii="Monaco" w:hAnsi="Monaco"/>
                    <w:sz w:val="17"/>
                    <w:szCs w:val="17"/>
                  </w:rPr>
                </w:rPrChange>
              </w:rPr>
            </w:pPr>
            <w:ins w:id="3032" w:author="Alan Hawse" w:date="2017-07-17T14:24:00Z">
              <w:del w:id="3033" w:author="Greg Landry [2]" w:date="2017-07-18T15:12:00Z">
                <w:r w:rsidRPr="00832C3C" w:rsidDel="00997DCC">
                  <w:rPr>
                    <w:rFonts w:asciiTheme="minorHAnsi" w:hAnsiTheme="minorHAnsi"/>
                    <w:sz w:val="18"/>
                    <w:rPrChange w:id="3034" w:author="Greg Landry [2]" w:date="2017-08-29T11:32:00Z">
                      <w:rPr>
                        <w:rFonts w:ascii="Monaco" w:hAnsi="Monaco"/>
                        <w:sz w:val="17"/>
                        <w:szCs w:val="17"/>
                      </w:rPr>
                    </w:rPrChange>
                  </w:rPr>
                  <w:delText>Intialize</w:delText>
                </w:r>
              </w:del>
            </w:ins>
            <w:ins w:id="3035" w:author="Greg Landry [2]" w:date="2017-07-18T15:12:00Z">
              <w:r w:rsidRPr="00832C3C">
                <w:rPr>
                  <w:sz w:val="18"/>
                  <w:rPrChange w:id="3036" w:author="Greg Landry [2]" w:date="2017-08-29T11:32:00Z">
                    <w:rPr/>
                  </w:rPrChange>
                </w:rPr>
                <w:t>Initialize</w:t>
              </w:r>
            </w:ins>
            <w:ins w:id="3037" w:author="Alan Hawse" w:date="2017-07-17T14:24:00Z">
              <w:r w:rsidRPr="00832C3C">
                <w:rPr>
                  <w:rFonts w:asciiTheme="minorHAnsi" w:hAnsiTheme="minorHAnsi"/>
                  <w:sz w:val="18"/>
                  <w:rPrChange w:id="3038" w:author="Greg Landry [2]" w:date="2017-08-29T11:32:00Z">
                    <w:rPr>
                      <w:rFonts w:ascii="Monaco" w:hAnsi="Monaco"/>
                      <w:sz w:val="17"/>
                      <w:szCs w:val="17"/>
                    </w:rPr>
                  </w:rPrChange>
                </w:rPr>
                <w:t xml:space="preserve"> a stream socket (same as non-TLS)</w:t>
              </w:r>
            </w:ins>
          </w:p>
        </w:tc>
        <w:tc>
          <w:tcPr>
            <w:tcW w:w="5663" w:type="dxa"/>
            <w:tcPrChange w:id="3039" w:author="Alan Hawse" w:date="2017-07-18T16:43:00Z">
              <w:tcPr>
                <w:tcW w:w="5731" w:type="dxa"/>
                <w:gridSpan w:val="2"/>
              </w:tcPr>
            </w:tcPrChange>
          </w:tcPr>
          <w:p w14:paraId="1EF720C7" w14:textId="4E777CA4" w:rsidR="000B49CB" w:rsidRPr="00832C3C" w:rsidRDefault="000B49CB">
            <w:pPr>
              <w:rPr>
                <w:ins w:id="3040" w:author="Alan Hawse" w:date="2017-07-17T13:10:00Z"/>
                <w:sz w:val="18"/>
                <w:rPrChange w:id="3041" w:author="Greg Landry [2]" w:date="2017-08-29T11:32:00Z">
                  <w:rPr>
                    <w:ins w:id="3042" w:author="Alan Hawse" w:date="2017-07-17T13:10:00Z"/>
                    <w:rFonts w:ascii="Monaco" w:hAnsi="Monaco"/>
                    <w:sz w:val="17"/>
                    <w:szCs w:val="17"/>
                  </w:rPr>
                </w:rPrChange>
              </w:rPr>
            </w:pPr>
            <w:ins w:id="3043" w:author="Alan Hawse" w:date="2017-07-17T13:10:00Z">
              <w:r w:rsidRPr="00832C3C">
                <w:rPr>
                  <w:rFonts w:asciiTheme="minorHAnsi" w:hAnsiTheme="minorHAnsi"/>
                  <w:sz w:val="18"/>
                  <w:rPrChange w:id="3044" w:author="Greg Landry [2]" w:date="2017-08-29T11:32:00Z">
                    <w:rPr>
                      <w:rFonts w:ascii="Monaco" w:hAnsi="Monaco"/>
                      <w:sz w:val="17"/>
                      <w:szCs w:val="17"/>
                    </w:rPr>
                  </w:rPrChange>
                </w:rPr>
                <w:t>wiced_tcp_stream_init(&amp;stream,&amp;socket);</w:t>
              </w:r>
            </w:ins>
          </w:p>
        </w:tc>
      </w:tr>
      <w:tr w:rsidR="000B49CB" w:rsidRPr="007A3448" w14:paraId="254E6910" w14:textId="77777777" w:rsidTr="002312B1">
        <w:trPr>
          <w:trHeight w:val="224"/>
          <w:ins w:id="3045" w:author="Alan Hawse" w:date="2017-07-17T14:23:00Z"/>
          <w:trPrChange w:id="3046" w:author="Alan Hawse" w:date="2017-07-18T16:43:00Z">
            <w:trPr>
              <w:trHeight w:val="224"/>
            </w:trPr>
          </w:trPrChange>
        </w:trPr>
        <w:tc>
          <w:tcPr>
            <w:tcW w:w="521" w:type="dxa"/>
            <w:tcPrChange w:id="3047" w:author="Alan Hawse" w:date="2017-07-18T16:43:00Z">
              <w:tcPr>
                <w:tcW w:w="288" w:type="dxa"/>
              </w:tcPr>
            </w:tcPrChange>
          </w:tcPr>
          <w:p w14:paraId="3E12F267" w14:textId="53227DE9" w:rsidR="000B49CB" w:rsidRPr="00832C3C" w:rsidRDefault="00A16397">
            <w:pPr>
              <w:rPr>
                <w:ins w:id="3048" w:author="Alan Hawse" w:date="2017-07-18T16:43:00Z"/>
                <w:sz w:val="18"/>
                <w:rPrChange w:id="3049" w:author="Greg Landry [2]" w:date="2017-08-29T11:32:00Z">
                  <w:rPr>
                    <w:ins w:id="3050" w:author="Alan Hawse" w:date="2017-07-18T16:43:00Z"/>
                    <w:sz w:val="22"/>
                    <w:szCs w:val="22"/>
                  </w:rPr>
                </w:rPrChange>
              </w:rPr>
            </w:pPr>
            <w:ins w:id="3051" w:author="Greg Landry [2]" w:date="2017-08-29T11:19:00Z">
              <w:r w:rsidRPr="00832C3C">
                <w:rPr>
                  <w:sz w:val="18"/>
                  <w:rPrChange w:id="3052" w:author="Greg Landry [2]" w:date="2017-08-29T11:32:00Z">
                    <w:rPr/>
                  </w:rPrChange>
                </w:rPr>
                <w:t>10</w:t>
              </w:r>
            </w:ins>
            <w:ins w:id="3053" w:author="Alan Hawse" w:date="2017-07-18T16:43:00Z">
              <w:del w:id="3054" w:author="Greg Landry [2]" w:date="2017-08-29T11:19:00Z">
                <w:r w:rsidR="000B49CB" w:rsidRPr="00832C3C" w:rsidDel="00A16397">
                  <w:rPr>
                    <w:sz w:val="18"/>
                    <w:rPrChange w:id="3055" w:author="Greg Landry [2]" w:date="2017-08-29T11:32:00Z">
                      <w:rPr/>
                    </w:rPrChange>
                  </w:rPr>
                  <w:delText>9</w:delText>
                </w:r>
              </w:del>
            </w:ins>
          </w:p>
        </w:tc>
        <w:tc>
          <w:tcPr>
            <w:tcW w:w="3392" w:type="dxa"/>
            <w:tcPrChange w:id="3056" w:author="Alan Hawse" w:date="2017-07-18T16:43:00Z">
              <w:tcPr>
                <w:tcW w:w="3557" w:type="dxa"/>
                <w:gridSpan w:val="2"/>
              </w:tcPr>
            </w:tcPrChange>
          </w:tcPr>
          <w:p w14:paraId="26A008C3" w14:textId="0EB12CDE" w:rsidR="000B49CB" w:rsidRPr="00832C3C" w:rsidRDefault="000B49CB">
            <w:pPr>
              <w:rPr>
                <w:ins w:id="3057" w:author="Alan Hawse" w:date="2017-07-17T14:23:00Z"/>
                <w:sz w:val="18"/>
                <w:rPrChange w:id="3058" w:author="Greg Landry [2]" w:date="2017-08-29T11:32:00Z">
                  <w:rPr>
                    <w:ins w:id="3059" w:author="Alan Hawse" w:date="2017-07-17T14:23:00Z"/>
                    <w:rFonts w:ascii="Monaco" w:hAnsi="Monaco"/>
                    <w:sz w:val="17"/>
                    <w:szCs w:val="17"/>
                  </w:rPr>
                </w:rPrChange>
              </w:rPr>
            </w:pPr>
            <w:ins w:id="3060" w:author="Alan Hawse" w:date="2017-07-17T14:24:00Z">
              <w:r w:rsidRPr="00832C3C">
                <w:rPr>
                  <w:rFonts w:asciiTheme="minorHAnsi" w:hAnsiTheme="minorHAnsi"/>
                  <w:sz w:val="18"/>
                  <w:rPrChange w:id="3061" w:author="Greg Landry [2]" w:date="2017-08-29T11:32:00Z">
                    <w:rPr>
                      <w:rFonts w:ascii="Monaco" w:hAnsi="Monaco"/>
                      <w:sz w:val="17"/>
                      <w:szCs w:val="17"/>
                    </w:rPr>
                  </w:rPrChange>
                </w:rPr>
                <w:t>Accept connection (same as non-TLS)</w:t>
              </w:r>
            </w:ins>
          </w:p>
        </w:tc>
        <w:tc>
          <w:tcPr>
            <w:tcW w:w="5663" w:type="dxa"/>
            <w:tcPrChange w:id="3062" w:author="Alan Hawse" w:date="2017-07-18T16:43:00Z">
              <w:tcPr>
                <w:tcW w:w="5731" w:type="dxa"/>
                <w:gridSpan w:val="2"/>
              </w:tcPr>
            </w:tcPrChange>
          </w:tcPr>
          <w:p w14:paraId="647CDD9B" w14:textId="522B07A6" w:rsidR="000B49CB" w:rsidRPr="00832C3C" w:rsidRDefault="000B49CB">
            <w:pPr>
              <w:rPr>
                <w:ins w:id="3063" w:author="Alan Hawse" w:date="2017-07-17T14:23:00Z"/>
                <w:sz w:val="18"/>
                <w:rPrChange w:id="3064" w:author="Greg Landry [2]" w:date="2017-08-29T11:32:00Z">
                  <w:rPr>
                    <w:ins w:id="3065" w:author="Alan Hawse" w:date="2017-07-17T14:23:00Z"/>
                    <w:rFonts w:ascii="Monaco" w:hAnsi="Monaco"/>
                    <w:sz w:val="17"/>
                    <w:szCs w:val="17"/>
                  </w:rPr>
                </w:rPrChange>
              </w:rPr>
            </w:pPr>
            <w:ins w:id="3066" w:author="Alan Hawse" w:date="2017-07-17T14:24:00Z">
              <w:r w:rsidRPr="00832C3C">
                <w:rPr>
                  <w:sz w:val="18"/>
                  <w:rPrChange w:id="3067" w:author="Greg Landry [2]" w:date="2017-08-29T11:32:00Z">
                    <w:rPr/>
                  </w:rPrChange>
                </w:rPr>
                <w:t>wiced_tcp_accept( &amp;socket );</w:t>
              </w:r>
            </w:ins>
          </w:p>
        </w:tc>
      </w:tr>
    </w:tbl>
    <w:p w14:paraId="2470C47F" w14:textId="5F7A76FB" w:rsidR="00667172" w:rsidRDefault="00667172">
      <w:pPr>
        <w:rPr>
          <w:ins w:id="3068" w:author="Greg Landry" w:date="2017-06-09T13:52:00Z"/>
          <w:rFonts w:ascii="Cambria" w:eastAsia="Times New Roman" w:hAnsi="Cambria"/>
          <w:b/>
          <w:bCs/>
          <w:color w:val="4F81BD"/>
          <w:sz w:val="26"/>
          <w:szCs w:val="26"/>
        </w:rPr>
      </w:pPr>
      <w:ins w:id="3069" w:author="Greg Landry" w:date="2017-06-09T13:52:00Z">
        <w:r>
          <w:br w:type="page"/>
        </w:r>
      </w:ins>
    </w:p>
    <w:p w14:paraId="07C44826" w14:textId="37787D6E" w:rsidR="00B3752B" w:rsidDel="00ED5DB8" w:rsidRDefault="00B3752B">
      <w:pPr>
        <w:rPr>
          <w:del w:id="3070" w:author="Alan Hawse" w:date="2017-06-08T16:43:00Z"/>
          <w:sz w:val="26"/>
          <w:szCs w:val="26"/>
        </w:rPr>
        <w:pPrChange w:id="3071" w:author="Alan Hawse" w:date="2017-06-08T13:59:00Z">
          <w:pPr>
            <w:jc w:val="center"/>
          </w:pPr>
        </w:pPrChange>
      </w:pPr>
      <w:del w:id="3072" w:author="Alan Hawse" w:date="2017-06-08T13:58:00Z">
        <w:r w:rsidDel="007C7A3D">
          <w:lastRenderedPageBreak/>
          <w:br w:type="page"/>
        </w:r>
      </w:del>
    </w:p>
    <w:p w14:paraId="6842BC24" w14:textId="6F9D7CA9" w:rsidR="00EA2801" w:rsidRDefault="00546B0B" w:rsidP="00EA2801">
      <w:pPr>
        <w:pStyle w:val="Heading2"/>
      </w:pPr>
      <w:r>
        <w:t>Exercise(s)</w:t>
      </w:r>
    </w:p>
    <w:p w14:paraId="646368ED" w14:textId="4A45DD6F" w:rsidR="00546B0B" w:rsidRDefault="00EA2801" w:rsidP="00642362">
      <w:pPr>
        <w:pStyle w:val="Heading3"/>
      </w:pPr>
      <w:r>
        <w:t xml:space="preserve">01 </w:t>
      </w:r>
      <w:r w:rsidR="00546B0B">
        <w:t xml:space="preserve">Create an IoT </w:t>
      </w:r>
      <w:r w:rsidR="00BD5CFE">
        <w:t xml:space="preserve">client </w:t>
      </w:r>
      <w:r w:rsidR="00546B0B">
        <w:t>to write data</w:t>
      </w:r>
      <w:r w:rsidR="0065442C">
        <w:t xml:space="preserve"> </w:t>
      </w:r>
      <w:r w:rsidR="00546B0B">
        <w:t xml:space="preserve">to a </w:t>
      </w:r>
      <w:r w:rsidR="00C346C2">
        <w:t xml:space="preserve">server running </w:t>
      </w:r>
      <w:r w:rsidR="00C2525D">
        <w:t xml:space="preserve">WWEP </w:t>
      </w:r>
      <w:r w:rsidR="00546B0B">
        <w:t xml:space="preserve">when a button is pressed on </w:t>
      </w:r>
      <w:r w:rsidR="00BD5CFE">
        <w:t>the client</w:t>
      </w:r>
    </w:p>
    <w:p w14:paraId="48341B84" w14:textId="2409F63C" w:rsidR="00FE3761" w:rsidRDefault="00546B0B" w:rsidP="00A91B39">
      <w:r>
        <w:t>We have implemented</w:t>
      </w:r>
      <w:r w:rsidR="00CB3251">
        <w:t xml:space="preserve"> a</w:t>
      </w:r>
      <w:r>
        <w:t xml:space="preserve"> server</w:t>
      </w:r>
      <w:r w:rsidR="00B34866">
        <w:t xml:space="preserve"> </w:t>
      </w:r>
      <w:r w:rsidR="00CB3251">
        <w:t xml:space="preserve">using the WICED-SDK </w:t>
      </w:r>
      <w:r w:rsidR="00B34866">
        <w:t xml:space="preserve">running the </w:t>
      </w:r>
      <w:ins w:id="3073" w:author="Greg Landry [2]" w:date="2017-07-17T16:27:00Z">
        <w:r w:rsidR="007B1C45">
          <w:t>non-</w:t>
        </w:r>
      </w:ins>
      <w:ins w:id="3074" w:author="Greg Landry" w:date="2017-06-03T09:41:00Z">
        <w:del w:id="3075" w:author="Greg Landry [2]" w:date="2017-07-17T16:27:00Z">
          <w:r w:rsidR="000331EA" w:rsidDel="007B1C45">
            <w:delText>u</w:delText>
          </w:r>
        </w:del>
      </w:ins>
      <w:del w:id="3076" w:author="Greg Landry" w:date="2017-06-03T09:41:00Z">
        <w:r w:rsidR="008A3835" w:rsidDel="000331EA">
          <w:delText>i</w:delText>
        </w:r>
      </w:del>
      <w:del w:id="3077" w:author="Greg Landry [2]" w:date="2017-07-17T16:27:00Z">
        <w:r w:rsidR="008A3835" w:rsidDel="007B1C45">
          <w:delText>n</w:delText>
        </w:r>
      </w:del>
      <w:r w:rsidR="008A3835">
        <w:t xml:space="preserve">secure version of the </w:t>
      </w:r>
      <w:r w:rsidR="00C2525D">
        <w:t xml:space="preserve">WWEP </w:t>
      </w:r>
      <w:r w:rsidR="00B34866">
        <w:t>protocol as described above</w:t>
      </w:r>
      <w:r w:rsidR="00CB3251">
        <w:t xml:space="preserve"> with </w:t>
      </w:r>
      <w:r w:rsidR="00FE3761">
        <w:t>the following:</w:t>
      </w:r>
    </w:p>
    <w:p w14:paraId="263279F3" w14:textId="3C9D531D" w:rsidR="00FE3761" w:rsidRDefault="00CB3251" w:rsidP="00A91B39">
      <w:pPr>
        <w:pStyle w:val="ListParagraph"/>
        <w:numPr>
          <w:ilvl w:val="0"/>
          <w:numId w:val="6"/>
        </w:numPr>
      </w:pPr>
      <w:r>
        <w:t>DNS name</w:t>
      </w:r>
      <w:r w:rsidR="00FE3761">
        <w:t>:</w:t>
      </w:r>
      <w:r w:rsidR="00B34866">
        <w:t xml:space="preserve"> </w:t>
      </w:r>
      <w:r w:rsidR="00C2525D">
        <w:t>wwep</w:t>
      </w:r>
      <w:r w:rsidR="00546B0B">
        <w:t>.</w:t>
      </w:r>
      <w:del w:id="3078" w:author="Greg Landry" w:date="2017-04-03T16:25:00Z">
        <w:r w:rsidR="00546B0B" w:rsidDel="004D5ED2">
          <w:delText>wa101</w:delText>
        </w:r>
      </w:del>
      <w:ins w:id="3079" w:author="Greg Landry" w:date="2017-04-03T16:25:00Z">
        <w:r w:rsidR="004D5ED2">
          <w:t>ww101</w:t>
        </w:r>
      </w:ins>
      <w:r w:rsidR="00546B0B">
        <w:t>.cypress.com</w:t>
      </w:r>
    </w:p>
    <w:p w14:paraId="539D8A3A" w14:textId="30A97B1F" w:rsidR="00FE3761" w:rsidRDefault="008A3835" w:rsidP="00A91B39">
      <w:pPr>
        <w:pStyle w:val="ListParagraph"/>
        <w:numPr>
          <w:ilvl w:val="0"/>
          <w:numId w:val="6"/>
        </w:numPr>
      </w:pPr>
      <w:r>
        <w:t>IP Address</w:t>
      </w:r>
      <w:r w:rsidR="00FE3761">
        <w:t>:</w:t>
      </w:r>
      <w:r>
        <w:t xml:space="preserve"> </w:t>
      </w:r>
      <w:r w:rsidR="004A4D85">
        <w:t>198.51.100.3</w:t>
      </w:r>
    </w:p>
    <w:p w14:paraId="35DC7376" w14:textId="617269C5" w:rsidR="00B34866" w:rsidRDefault="00FE3761" w:rsidP="00A91B39">
      <w:pPr>
        <w:pStyle w:val="ListParagraph"/>
        <w:numPr>
          <w:ilvl w:val="0"/>
          <w:numId w:val="6"/>
        </w:numPr>
      </w:pPr>
      <w:r>
        <w:t>P</w:t>
      </w:r>
      <w:r w:rsidR="0065442C">
        <w:t>ort</w:t>
      </w:r>
      <w:r>
        <w:t>:</w:t>
      </w:r>
      <w:r w:rsidR="0065442C">
        <w:t xml:space="preserve"> </w:t>
      </w:r>
      <w:r w:rsidR="008A3835">
        <w:t>27708</w:t>
      </w:r>
    </w:p>
    <w:p w14:paraId="2CEC2C1F" w14:textId="7D508E25" w:rsidR="0065442C" w:rsidRDefault="00FE3761" w:rsidP="00A91B39">
      <w:r>
        <w:t>You</w:t>
      </w:r>
      <w:r w:rsidR="0053408F">
        <w:t>r</w:t>
      </w:r>
      <w:r>
        <w:t xml:space="preserve"> application will monitor button presses on the board and will toggle an LED in response to each button press. In addition, your application will connect to the </w:t>
      </w:r>
      <w:r w:rsidR="00C2525D">
        <w:t xml:space="preserve">WWEP </w:t>
      </w:r>
      <w:r>
        <w:t>server and will send the state of the LED each time the button is pressed. For the application:</w:t>
      </w:r>
    </w:p>
    <w:p w14:paraId="42229FBA" w14:textId="33039DB9" w:rsidR="00FE3761" w:rsidRDefault="0065442C" w:rsidP="00A91B39">
      <w:pPr>
        <w:pStyle w:val="ListParagraph"/>
        <w:numPr>
          <w:ilvl w:val="0"/>
          <w:numId w:val="7"/>
        </w:numPr>
      </w:pPr>
      <w:r>
        <w:t>The LED characteristic number is 5</w:t>
      </w:r>
      <w:r w:rsidR="00FE3761">
        <w:t xml:space="preserve">. That is, the LED </w:t>
      </w:r>
      <w:r w:rsidR="002808CD">
        <w:t>state is stored in</w:t>
      </w:r>
      <w:r w:rsidR="00FE3761">
        <w:t xml:space="preserve"> </w:t>
      </w:r>
      <w:r w:rsidR="009E6D11">
        <w:t xml:space="preserve">address </w:t>
      </w:r>
      <w:r w:rsidR="002808CD">
        <w:t>0x05</w:t>
      </w:r>
      <w:r w:rsidR="00FE3761">
        <w:t xml:space="preserve"> </w:t>
      </w:r>
      <w:r w:rsidR="002808CD">
        <w:t xml:space="preserve">in the </w:t>
      </w:r>
      <w:r w:rsidR="00FE3761">
        <w:t>256 byte register space.</w:t>
      </w:r>
    </w:p>
    <w:p w14:paraId="35D264DC" w14:textId="1BAA7285" w:rsidR="00FE3761" w:rsidRDefault="0065442C" w:rsidP="00A91B39">
      <w:pPr>
        <w:pStyle w:val="ListParagraph"/>
        <w:numPr>
          <w:ilvl w:val="0"/>
          <w:numId w:val="7"/>
        </w:numPr>
      </w:pPr>
      <w:r>
        <w:t xml:space="preserve">The “value” of </w:t>
      </w:r>
      <w:r w:rsidR="00FE3761">
        <w:t xml:space="preserve">the </w:t>
      </w:r>
      <w:r>
        <w:t>LED is 0 for OFF and 1 for ON</w:t>
      </w:r>
      <w:r w:rsidR="002808CD">
        <w:t>.</w:t>
      </w:r>
    </w:p>
    <w:p w14:paraId="5D5F6AB6" w14:textId="31001BE6" w:rsidR="00FE3761" w:rsidRDefault="002808CD" w:rsidP="00A91B39">
      <w:pPr>
        <w:pStyle w:val="ListParagraph"/>
        <w:numPr>
          <w:ilvl w:val="0"/>
          <w:numId w:val="7"/>
        </w:numPr>
        <w:rPr>
          <w:ins w:id="3080" w:author="Greg Landry" w:date="2017-04-03T16:25:00Z"/>
        </w:rPr>
      </w:pPr>
      <w:r>
        <w:t xml:space="preserve">For the </w:t>
      </w:r>
      <w:r w:rsidR="00FE3761">
        <w:t xml:space="preserve">device </w:t>
      </w:r>
      <w:r>
        <w:t xml:space="preserve">ID, use </w:t>
      </w:r>
      <w:r w:rsidR="00FE3761">
        <w:t>the 16-bit checksum of your device’s MAC</w:t>
      </w:r>
      <w:r w:rsidR="00203097">
        <w:t xml:space="preserve"> address</w:t>
      </w:r>
      <w:r>
        <w:t>.</w:t>
      </w:r>
    </w:p>
    <w:p w14:paraId="6C3B0C16" w14:textId="6EF0A871" w:rsidR="004D5ED2" w:rsidRDefault="004D5ED2">
      <w:pPr>
        <w:pStyle w:val="ListParagraph"/>
        <w:numPr>
          <w:ilvl w:val="1"/>
          <w:numId w:val="7"/>
        </w:numPr>
        <w:rPr>
          <w:ins w:id="3081" w:author="Greg Landry" w:date="2017-04-03T16:27:00Z"/>
        </w:rPr>
        <w:pPrChange w:id="3082" w:author="Greg Landry" w:date="2017-04-03T16:26:00Z">
          <w:pPr>
            <w:pStyle w:val="ListParagraph"/>
            <w:numPr>
              <w:numId w:val="7"/>
            </w:numPr>
            <w:ind w:hanging="360"/>
          </w:pPr>
        </w:pPrChange>
      </w:pPr>
      <w:ins w:id="3083" w:author="Greg Landry" w:date="2017-04-03T16:26:00Z">
        <w:r>
          <w:t xml:space="preserve">Hint: See the exercise on printing network information from the </w:t>
        </w:r>
      </w:ins>
      <w:ins w:id="3084" w:author="Greg Landry" w:date="2017-04-03T16:27:00Z">
        <w:r>
          <w:t>“Connecting to Access Points” chapter for an example on getting the MAC address of your device.</w:t>
        </w:r>
      </w:ins>
      <w:ins w:id="3085" w:author="Greg Landry" w:date="2017-04-03T16:26:00Z">
        <w:r>
          <w:t xml:space="preserve"> </w:t>
        </w:r>
      </w:ins>
    </w:p>
    <w:p w14:paraId="344600C6" w14:textId="37D44E3A" w:rsidR="00C4146C" w:rsidRDefault="00C4146C">
      <w:pPr>
        <w:pStyle w:val="ListParagraph"/>
        <w:numPr>
          <w:ilvl w:val="1"/>
          <w:numId w:val="7"/>
        </w:numPr>
        <w:pPrChange w:id="3086" w:author="Greg Landry" w:date="2017-04-03T16:26:00Z">
          <w:pPr>
            <w:pStyle w:val="ListParagraph"/>
            <w:numPr>
              <w:numId w:val="7"/>
            </w:numPr>
            <w:ind w:hanging="360"/>
          </w:pPr>
        </w:pPrChange>
      </w:pPr>
      <w:ins w:id="3087" w:author="Greg Landry" w:date="2017-04-03T16:27:00Z">
        <w:r>
          <w:t xml:space="preserve">Hint: to get the checksum, just take the </w:t>
        </w:r>
      </w:ins>
      <w:ins w:id="3088" w:author="Greg Landry" w:date="2017-04-03T16:28:00Z">
        <w:r w:rsidR="00887985">
          <w:t xml:space="preserve">six </w:t>
        </w:r>
      </w:ins>
      <w:ins w:id="3089" w:author="Greg Landry" w:date="2017-04-03T16:27:00Z">
        <w:r>
          <w:t xml:space="preserve">individual </w:t>
        </w:r>
      </w:ins>
      <w:ins w:id="3090" w:author="Greg Landry" w:date="2017-04-03T16:28:00Z">
        <w:r w:rsidR="00887985">
          <w:t>octets (</w:t>
        </w:r>
      </w:ins>
      <w:ins w:id="3091" w:author="Greg Landry" w:date="2017-04-03T16:27:00Z">
        <w:r>
          <w:t>bytes</w:t>
        </w:r>
      </w:ins>
      <w:ins w:id="3092" w:author="Greg Landry" w:date="2017-04-03T16:28:00Z">
        <w:r w:rsidR="00887985">
          <w:t>)</w:t>
        </w:r>
      </w:ins>
      <w:ins w:id="3093" w:author="Greg Landry" w:date="2017-04-03T16:27:00Z">
        <w:r>
          <w:t xml:space="preserve"> of the MAC address and add them together.</w:t>
        </w:r>
      </w:ins>
    </w:p>
    <w:p w14:paraId="50CE443F" w14:textId="56514377" w:rsidR="007E5EC7" w:rsidRDefault="00FE3761" w:rsidP="00A91B39">
      <w:r>
        <w:t>The steps the application must perform are:</w:t>
      </w:r>
    </w:p>
    <w:p w14:paraId="09C36E45" w14:textId="18844BB4" w:rsidR="0065442C" w:rsidRDefault="008A3835" w:rsidP="00A91B39">
      <w:pPr>
        <w:pStyle w:val="ListParagraph"/>
        <w:numPr>
          <w:ilvl w:val="0"/>
          <w:numId w:val="5"/>
        </w:numPr>
      </w:pPr>
      <w:r>
        <w:t xml:space="preserve">Connect to </w:t>
      </w:r>
      <w:r w:rsidR="00262EBB">
        <w:t>Wi-Fi</w:t>
      </w:r>
      <w:r w:rsidR="002808CD">
        <w:t>.</w:t>
      </w:r>
    </w:p>
    <w:p w14:paraId="5DA87F80" w14:textId="24302C17" w:rsidR="004259FF" w:rsidRDefault="004259FF" w:rsidP="00A91B39">
      <w:pPr>
        <w:pStyle w:val="ListParagraph"/>
        <w:numPr>
          <w:ilvl w:val="1"/>
          <w:numId w:val="5"/>
        </w:numPr>
      </w:pPr>
      <w:r>
        <w:t>Hint: Use one of your projects from the previous chapter as a starting point.</w:t>
      </w:r>
    </w:p>
    <w:p w14:paraId="6CEA483B" w14:textId="438F8ECE" w:rsidR="008A3835" w:rsidRDefault="008A3835" w:rsidP="00A91B39">
      <w:pPr>
        <w:pStyle w:val="ListParagraph"/>
        <w:numPr>
          <w:ilvl w:val="0"/>
          <w:numId w:val="5"/>
        </w:numPr>
      </w:pPr>
      <w:r>
        <w:t>Figure out your device number by adding the MAC bytes together in a uint16_t (effectively a checksum)</w:t>
      </w:r>
      <w:r w:rsidR="002808CD">
        <w:t>.</w:t>
      </w:r>
    </w:p>
    <w:p w14:paraId="12AE7DA0" w14:textId="54F19FD0" w:rsidR="00631E97" w:rsidRDefault="00631E97" w:rsidP="00A91B39">
      <w:pPr>
        <w:pStyle w:val="ListParagraph"/>
        <w:numPr>
          <w:ilvl w:val="0"/>
          <w:numId w:val="5"/>
        </w:numPr>
      </w:pPr>
      <w:r>
        <w:t xml:space="preserve">Use DNS to get the IP address of the server </w:t>
      </w:r>
      <w:r w:rsidR="00C2525D">
        <w:t>wwep</w:t>
      </w:r>
      <w:r>
        <w:t>.w</w:t>
      </w:r>
      <w:ins w:id="3094" w:author="Greg Landry" w:date="2017-06-03T09:55:00Z">
        <w:r w:rsidR="003F4E78">
          <w:t>w</w:t>
        </w:r>
      </w:ins>
      <w:del w:id="3095" w:author="Greg Landry" w:date="2017-06-03T09:55:00Z">
        <w:r w:rsidDel="003F4E78">
          <w:delText>a</w:delText>
        </w:r>
      </w:del>
      <w:r>
        <w:t>101.cypress.com or hardcode the IP address using INITIALIZER_IPV4_ADDRESS and MAKE_IPV4_ADDRESS)</w:t>
      </w:r>
      <w:r w:rsidR="002808CD">
        <w:t>.</w:t>
      </w:r>
    </w:p>
    <w:p w14:paraId="70FD60FA" w14:textId="368113DE" w:rsidR="00CB3251" w:rsidRPr="00BB48E7" w:rsidRDefault="00CB3251" w:rsidP="00A91B39">
      <w:pPr>
        <w:pStyle w:val="ListParagraph"/>
        <w:numPr>
          <w:ilvl w:val="0"/>
          <w:numId w:val="5"/>
        </w:numPr>
      </w:pPr>
      <w:r w:rsidRPr="00BB48E7">
        <w:t xml:space="preserve">Initialize the LED to </w:t>
      </w:r>
      <w:r w:rsidR="00FE3761" w:rsidRPr="00BB48E7">
        <w:t>OFF</w:t>
      </w:r>
      <w:r w:rsidR="002808CD" w:rsidRPr="00BB48E7">
        <w:t>.</w:t>
      </w:r>
    </w:p>
    <w:p w14:paraId="0B749DAB" w14:textId="10E40CFC" w:rsidR="00CB3251" w:rsidRDefault="00CB3251" w:rsidP="00A91B39">
      <w:pPr>
        <w:pStyle w:val="ListParagraph"/>
        <w:numPr>
          <w:ilvl w:val="0"/>
          <w:numId w:val="5"/>
        </w:numPr>
      </w:pPr>
      <w:r>
        <w:t xml:space="preserve">Setup the GPIO </w:t>
      </w:r>
      <w:r w:rsidR="00FE3761">
        <w:t>to monitor</w:t>
      </w:r>
      <w:r>
        <w:t xml:space="preserve"> </w:t>
      </w:r>
      <w:r w:rsidR="00FE3761">
        <w:t xml:space="preserve">the </w:t>
      </w:r>
      <w:r>
        <w:t>button</w:t>
      </w:r>
      <w:r w:rsidR="002808CD">
        <w:t>.</w:t>
      </w:r>
    </w:p>
    <w:p w14:paraId="61D18BA4" w14:textId="17D2D127" w:rsidR="00CB3251" w:rsidRDefault="00CB3251" w:rsidP="00A91B39">
      <w:pPr>
        <w:pStyle w:val="ListParagraph"/>
        <w:numPr>
          <w:ilvl w:val="0"/>
          <w:numId w:val="5"/>
        </w:numPr>
      </w:pPr>
      <w:r>
        <w:t>If the button is pressed</w:t>
      </w:r>
      <w:r w:rsidR="002808CD">
        <w:t>:</w:t>
      </w:r>
    </w:p>
    <w:p w14:paraId="60B70ADA" w14:textId="0DAE8217" w:rsidR="00CB3251" w:rsidRDefault="00CB3251" w:rsidP="00A91B39">
      <w:pPr>
        <w:pStyle w:val="ListParagraph"/>
        <w:numPr>
          <w:ilvl w:val="1"/>
          <w:numId w:val="5"/>
        </w:numPr>
      </w:pPr>
      <w:r>
        <w:t>Flip the LED state</w:t>
      </w:r>
      <w:r w:rsidR="002808CD">
        <w:t>.</w:t>
      </w:r>
    </w:p>
    <w:p w14:paraId="7E5AC044" w14:textId="592CE10F" w:rsidR="00633B34" w:rsidRDefault="00633B34" w:rsidP="00A91B39">
      <w:pPr>
        <w:pStyle w:val="ListParagraph"/>
        <w:numPr>
          <w:ilvl w:val="1"/>
          <w:numId w:val="5"/>
        </w:numPr>
      </w:pPr>
      <w:r>
        <w:t>Send data to the server</w:t>
      </w:r>
    </w:p>
    <w:p w14:paraId="7A8EF3D3" w14:textId="4DF4A3A7" w:rsidR="00633B34" w:rsidRDefault="00633B34" w:rsidP="00633B34">
      <w:pPr>
        <w:pStyle w:val="ListParagraph"/>
        <w:numPr>
          <w:ilvl w:val="2"/>
          <w:numId w:val="5"/>
        </w:numPr>
      </w:pPr>
      <w:r>
        <w:t xml:space="preserve">Format the message you want to send (using </w:t>
      </w:r>
      <w:r w:rsidRPr="00633B34">
        <w:rPr>
          <w:i/>
        </w:rPr>
        <w:t>sprint()</w:t>
      </w:r>
      <w:r>
        <w:t>)</w:t>
      </w:r>
    </w:p>
    <w:p w14:paraId="08ABA337" w14:textId="77777777" w:rsidR="00633B34" w:rsidRDefault="00633B34" w:rsidP="00633B34">
      <w:pPr>
        <w:pStyle w:val="ListParagraph"/>
        <w:numPr>
          <w:ilvl w:val="3"/>
          <w:numId w:val="5"/>
        </w:numPr>
      </w:pPr>
      <w:r>
        <w:t xml:space="preserve">‘W&lt;device number&gt;05&lt;state&gt;’ </w:t>
      </w:r>
    </w:p>
    <w:p w14:paraId="27A3B21C" w14:textId="4D3CA21E" w:rsidR="00633B34" w:rsidRDefault="00633B34" w:rsidP="00633B34">
      <w:pPr>
        <w:pStyle w:val="ListParagraph"/>
        <w:numPr>
          <w:ilvl w:val="3"/>
          <w:numId w:val="5"/>
        </w:numPr>
      </w:pPr>
      <w:r>
        <w:t>Hint: &lt;device number&gt; was calculated above</w:t>
      </w:r>
    </w:p>
    <w:p w14:paraId="56D1E4A0" w14:textId="40AF6803" w:rsidR="00633B34" w:rsidRDefault="00633B34" w:rsidP="00633B34">
      <w:pPr>
        <w:pStyle w:val="ListParagraph"/>
        <w:numPr>
          <w:ilvl w:val="3"/>
          <w:numId w:val="5"/>
        </w:numPr>
      </w:pPr>
      <w:r>
        <w:t>Hint: &lt;state&gt; is ‘0000’ for OFF and ‘0001’ for ON</w:t>
      </w:r>
    </w:p>
    <w:p w14:paraId="5C9B1B1A" w14:textId="1A27677B" w:rsidR="00B3752B" w:rsidRDefault="00B3752B" w:rsidP="00633B34">
      <w:pPr>
        <w:pStyle w:val="ListParagraph"/>
        <w:numPr>
          <w:ilvl w:val="2"/>
          <w:numId w:val="5"/>
        </w:numPr>
      </w:pPr>
      <w:r>
        <w:t>Open a socket to WWEP server (create, bind, connect).</w:t>
      </w:r>
    </w:p>
    <w:p w14:paraId="18C7463D" w14:textId="7C435BEB" w:rsidR="00633B34" w:rsidRDefault="00633B34" w:rsidP="00633B34">
      <w:pPr>
        <w:pStyle w:val="ListParagraph"/>
        <w:numPr>
          <w:ilvl w:val="2"/>
          <w:numId w:val="5"/>
        </w:numPr>
      </w:pPr>
      <w:r>
        <w:t>Initialize a stream</w:t>
      </w:r>
    </w:p>
    <w:p w14:paraId="2FDE3FD3" w14:textId="545B01B7" w:rsidR="00633B34" w:rsidRDefault="00633B34" w:rsidP="00633B34">
      <w:pPr>
        <w:pStyle w:val="ListParagraph"/>
        <w:numPr>
          <w:ilvl w:val="2"/>
          <w:numId w:val="5"/>
        </w:numPr>
      </w:pPr>
      <w:r>
        <w:t>Write your message to the stream</w:t>
      </w:r>
    </w:p>
    <w:p w14:paraId="3F2A49B9" w14:textId="211806E1" w:rsidR="00633B34" w:rsidRDefault="00633B34" w:rsidP="00633B34">
      <w:pPr>
        <w:pStyle w:val="ListParagraph"/>
        <w:numPr>
          <w:ilvl w:val="2"/>
          <w:numId w:val="5"/>
        </w:numPr>
      </w:pPr>
      <w:r>
        <w:t>Flush the stream</w:t>
      </w:r>
    </w:p>
    <w:p w14:paraId="425DBC92" w14:textId="660166EE" w:rsidR="00633B34" w:rsidRDefault="00633B34" w:rsidP="00633B34">
      <w:pPr>
        <w:pStyle w:val="ListParagraph"/>
        <w:numPr>
          <w:ilvl w:val="2"/>
          <w:numId w:val="5"/>
        </w:numPr>
      </w:pPr>
      <w:r>
        <w:lastRenderedPageBreak/>
        <w:t xml:space="preserve">Delete the TCP stream (Hint: </w:t>
      </w:r>
      <w:r w:rsidRPr="00633B34">
        <w:rPr>
          <w:i/>
        </w:rPr>
        <w:t>wiced_tcp_stream_deinit()</w:t>
      </w:r>
      <w:r>
        <w:t>)</w:t>
      </w:r>
    </w:p>
    <w:p w14:paraId="74B9915A" w14:textId="2C8C7959" w:rsidR="00B3752B" w:rsidRDefault="004363F7" w:rsidP="004363F7">
      <w:pPr>
        <w:pStyle w:val="ListParagraph"/>
        <w:numPr>
          <w:ilvl w:val="2"/>
          <w:numId w:val="5"/>
        </w:numPr>
      </w:pPr>
      <w:r>
        <w:t>Delete the socket</w:t>
      </w:r>
    </w:p>
    <w:p w14:paraId="1C35017F" w14:textId="624326C4" w:rsidR="00087CD7" w:rsidRDefault="00087CD7" w:rsidP="00A91B39">
      <w:pPr>
        <w:pStyle w:val="ListParagraph"/>
        <w:numPr>
          <w:ilvl w:val="0"/>
          <w:numId w:val="5"/>
        </w:numPr>
      </w:pPr>
      <w:r>
        <w:t xml:space="preserve">Go look at the console of the class </w:t>
      </w:r>
      <w:r w:rsidR="00C2525D">
        <w:t xml:space="preserve">WWEP </w:t>
      </w:r>
      <w:r>
        <w:t>server and make sure that your transactions happened.</w:t>
      </w:r>
    </w:p>
    <w:p w14:paraId="3AFF21AD" w14:textId="17EED29B" w:rsidR="00491F84" w:rsidRDefault="00491F84" w:rsidP="00A91B39">
      <w:pPr>
        <w:pStyle w:val="ListParagraph"/>
        <w:numPr>
          <w:ilvl w:val="0"/>
          <w:numId w:val="5"/>
        </w:numPr>
      </w:pPr>
      <w:r>
        <w:t xml:space="preserve">Hint: Be sure to give any threads you create a large enough stack size (6200 should </w:t>
      </w:r>
      <w:r w:rsidR="000712E3">
        <w:t>work</w:t>
      </w:r>
      <w:r>
        <w:t>).</w:t>
      </w:r>
    </w:p>
    <w:p w14:paraId="54BD3BAA" w14:textId="52A4B707" w:rsidR="00546B0B" w:rsidRDefault="00546B0B">
      <w:pPr>
        <w:pStyle w:val="Heading3"/>
      </w:pPr>
      <w:r>
        <w:t xml:space="preserve">02 Modify </w:t>
      </w:r>
      <w:r w:rsidR="00BD5CFE">
        <w:t xml:space="preserve">(01) </w:t>
      </w:r>
      <w:r>
        <w:t>to check the return code</w:t>
      </w:r>
    </w:p>
    <w:p w14:paraId="3BFF03EA" w14:textId="60B22A9E" w:rsidR="002808CD" w:rsidRDefault="00EA2801" w:rsidP="00EA2801">
      <w:r>
        <w:t xml:space="preserve">Remember that in the </w:t>
      </w:r>
      <w:r w:rsidR="00C2525D">
        <w:t xml:space="preserve">WWEP </w:t>
      </w:r>
      <w:r>
        <w:t>protocol the server returns a packet with either “A” or an</w:t>
      </w:r>
      <w:r w:rsidR="003676ED">
        <w:t>d “X” as the first character.  For this exercise, r</w:t>
      </w:r>
      <w:r>
        <w:t xml:space="preserve">ead the </w:t>
      </w:r>
      <w:r w:rsidR="00ED4F1F">
        <w:t>response</w:t>
      </w:r>
      <w:r>
        <w:t xml:space="preserve"> back from the server and make sure that your </w:t>
      </w:r>
      <w:r w:rsidR="003676ED">
        <w:t>original write</w:t>
      </w:r>
      <w:r>
        <w:t xml:space="preserve"> occurred properly.  Test with a legal and an illegal packet.</w:t>
      </w:r>
      <w:r w:rsidR="003676ED">
        <w:t xml:space="preserve"> </w:t>
      </w:r>
    </w:p>
    <w:p w14:paraId="573FAE2A" w14:textId="784DDDDE" w:rsidR="00B3752B" w:rsidRPr="00EA2801" w:rsidRDefault="002808CD" w:rsidP="00F019C0">
      <w:pPr>
        <w:ind w:left="720"/>
      </w:pPr>
      <w:r>
        <w:t xml:space="preserve">Hint: </w:t>
      </w:r>
      <w:r w:rsidR="003676ED">
        <w:t>This can be done by calling “</w:t>
      </w:r>
      <w:r w:rsidR="003676ED" w:rsidRPr="00CF61F8">
        <w:rPr>
          <w:i/>
        </w:rPr>
        <w:t>wiced_tcp_</w:t>
      </w:r>
      <w:r w:rsidR="00CF61F8" w:rsidRPr="00CF61F8">
        <w:rPr>
          <w:i/>
        </w:rPr>
        <w:t>stream_read()</w:t>
      </w:r>
      <w:r w:rsidR="003676ED">
        <w:t>”</w:t>
      </w:r>
    </w:p>
    <w:p w14:paraId="0B7141A2" w14:textId="722FE9DF" w:rsidR="00660208" w:rsidRDefault="009E3FC8" w:rsidP="00660208">
      <w:pPr>
        <w:pStyle w:val="Heading3"/>
        <w:rPr>
          <w:ins w:id="3096" w:author="Alan Hawse" w:date="2017-06-18T12:37:00Z"/>
        </w:rPr>
      </w:pPr>
      <w:r>
        <w:t xml:space="preserve">(Advanced) </w:t>
      </w:r>
      <w:r w:rsidR="007B2122">
        <w:t>03 Modify (0</w:t>
      </w:r>
      <w:r w:rsidR="00C22463">
        <w:t>2</w:t>
      </w:r>
      <w:r w:rsidR="00660208">
        <w:t xml:space="preserve">) to use </w:t>
      </w:r>
      <w:del w:id="3097" w:author="Greg Landry" w:date="2017-06-14T14:14:00Z">
        <w:r w:rsidR="00660208" w:rsidDel="005E303D">
          <w:delText xml:space="preserve">TCP </w:delText>
        </w:r>
        <w:r w:rsidR="00AC6F35" w:rsidDel="005E303D">
          <w:delText>p</w:delText>
        </w:r>
        <w:r w:rsidR="00987C1F" w:rsidDel="005E303D">
          <w:delText>ackets (instead of streams)</w:delText>
        </w:r>
      </w:del>
      <w:ins w:id="3098" w:author="Greg Landry" w:date="2017-06-14T14:14:00Z">
        <w:r w:rsidR="005E303D">
          <w:t>secure TLS connections</w:t>
        </w:r>
      </w:ins>
    </w:p>
    <w:p w14:paraId="34E5DAC2" w14:textId="482CEA0F" w:rsidR="007A3448" w:rsidRDefault="00E87B5F">
      <w:pPr>
        <w:rPr>
          <w:ins w:id="3099" w:author="Alan Hawse" w:date="2017-07-17T14:29:00Z"/>
        </w:rPr>
        <w:pPrChange w:id="3100" w:author="Alan Hawse" w:date="2017-06-18T12:37:00Z">
          <w:pPr>
            <w:pStyle w:val="Heading3"/>
          </w:pPr>
        </w:pPrChange>
      </w:pPr>
      <w:ins w:id="3101" w:author="Alan Hawse" w:date="2017-06-18T12:37:00Z">
        <w:r>
          <w:t>The WICED device attached to your network with name “wwep.ww101.cypress.com”</w:t>
        </w:r>
      </w:ins>
      <w:ins w:id="3102" w:author="Alan Hawse" w:date="2017-06-18T12:40:00Z">
        <w:r w:rsidR="00A2365B">
          <w:t xml:space="preserve"> and ip address 198.51.100.3</w:t>
        </w:r>
      </w:ins>
      <w:ins w:id="3103" w:author="Alan Hawse" w:date="2017-06-18T12:37:00Z">
        <w:r>
          <w:t xml:space="preserve"> is running the </w:t>
        </w:r>
        <w:del w:id="3104" w:author="Greg Landry [2]" w:date="2017-07-17T16:26:00Z">
          <w:r w:rsidDel="007B1C45">
            <w:delText>insecure</w:delText>
          </w:r>
        </w:del>
      </w:ins>
      <w:ins w:id="3105" w:author="Greg Landry [2]" w:date="2017-07-17T16:26:00Z">
        <w:r w:rsidR="007B1C45">
          <w:t>non-secure</w:t>
        </w:r>
      </w:ins>
      <w:ins w:id="3106" w:author="Alan Hawse" w:date="2017-06-18T12:37:00Z">
        <w:r>
          <w:t xml:space="preserve"> version of WWEP (on port 27708) as well as the secure v</w:t>
        </w:r>
        <w:r w:rsidR="00A2365B">
          <w:t xml:space="preserve">ersion of the protocol </w:t>
        </w:r>
      </w:ins>
      <w:ins w:id="3107" w:author="Alan Hawse" w:date="2017-06-18T12:41:00Z">
        <w:r w:rsidR="00A2365B">
          <w:t>(</w:t>
        </w:r>
      </w:ins>
      <w:ins w:id="3108" w:author="Alan Hawse" w:date="2017-06-18T12:37:00Z">
        <w:r w:rsidR="00A2365B">
          <w:t xml:space="preserve">on port </w:t>
        </w:r>
        <w:r>
          <w:t>40508).  The con</w:t>
        </w:r>
        <w:r w:rsidR="00A2365B">
          <w:t>nection is secured with</w:t>
        </w:r>
        <w:r>
          <w:t xml:space="preserve"> the self signed X.509 certificates in the directory </w:t>
        </w:r>
      </w:ins>
      <w:ins w:id="3109" w:author="Alan Hawse" w:date="2017-06-18T12:39:00Z">
        <w:r>
          <w:t>“</w:t>
        </w:r>
      </w:ins>
      <w:ins w:id="3110" w:author="Alan Hawse" w:date="2017-06-18T12:41:00Z">
        <w:r w:rsidR="00A2365B">
          <w:t>ClassCerts/</w:t>
        </w:r>
      </w:ins>
      <w:ins w:id="3111" w:author="Alan Hawse" w:date="2017-07-17T14:59:00Z">
        <w:r w:rsidR="00B61E55">
          <w:t>WWEP/</w:t>
        </w:r>
      </w:ins>
      <w:ins w:id="3112" w:author="Alan Hawse" w:date="2017-07-17T14:28:00Z">
        <w:r w:rsidR="007A3448">
          <w:t xml:space="preserve">wwep_cert.pem” </w:t>
        </w:r>
      </w:ins>
    </w:p>
    <w:p w14:paraId="65B8A81F" w14:textId="5A7301A9" w:rsidR="007A3448" w:rsidRDefault="007A3448">
      <w:pPr>
        <w:pStyle w:val="ListParagraph"/>
        <w:numPr>
          <w:ilvl w:val="0"/>
          <w:numId w:val="45"/>
        </w:numPr>
        <w:rPr>
          <w:ins w:id="3113" w:author="Alan Hawse" w:date="2017-07-17T14:29:00Z"/>
        </w:rPr>
        <w:pPrChange w:id="3114" w:author="Alan Hawse" w:date="2017-07-17T14:29:00Z">
          <w:pPr>
            <w:pStyle w:val="Heading3"/>
          </w:pPr>
        </w:pPrChange>
      </w:pPr>
      <w:ins w:id="3115" w:author="Alan Hawse" w:date="2017-07-17T14:29:00Z">
        <w:r>
          <w:t>Copy your (02) project to (03)</w:t>
        </w:r>
      </w:ins>
    </w:p>
    <w:p w14:paraId="517685C1" w14:textId="24812B26" w:rsidR="007A3448" w:rsidRDefault="00D94B65">
      <w:pPr>
        <w:pStyle w:val="ListParagraph"/>
        <w:numPr>
          <w:ilvl w:val="0"/>
          <w:numId w:val="45"/>
        </w:numPr>
        <w:rPr>
          <w:ins w:id="3116" w:author="Alan Hawse" w:date="2017-07-17T14:29:00Z"/>
        </w:rPr>
        <w:pPrChange w:id="3117" w:author="Alan Hawse" w:date="2017-07-17T14:29:00Z">
          <w:pPr>
            <w:pStyle w:val="Heading3"/>
          </w:pPr>
        </w:pPrChange>
      </w:pPr>
      <w:ins w:id="3118" w:author="Alan Hawse" w:date="2017-07-17T14:29:00Z">
        <w:r>
          <w:t>Copy the certificate/private key</w:t>
        </w:r>
        <w:r w:rsidR="007A3448">
          <w:t xml:space="preserve"> into </w:t>
        </w:r>
      </w:ins>
      <w:ins w:id="3119" w:author="Greg Landry [2]" w:date="2017-07-17T16:27:00Z">
        <w:r w:rsidR="006F35C7">
          <w:t xml:space="preserve">the </w:t>
        </w:r>
      </w:ins>
      <w:ins w:id="3120" w:author="Alan Hawse" w:date="2017-07-17T14:29:00Z">
        <w:r w:rsidR="007A3448">
          <w:t>WICED resources directory</w:t>
        </w:r>
      </w:ins>
    </w:p>
    <w:p w14:paraId="2BC2A867" w14:textId="66A16417" w:rsidR="007A3448" w:rsidRDefault="007A3448">
      <w:pPr>
        <w:pStyle w:val="ListParagraph"/>
        <w:numPr>
          <w:ilvl w:val="0"/>
          <w:numId w:val="45"/>
        </w:numPr>
        <w:rPr>
          <w:ins w:id="3121" w:author="Alan Hawse" w:date="2017-07-17T14:29:00Z"/>
        </w:rPr>
        <w:pPrChange w:id="3122" w:author="Alan Hawse" w:date="2017-07-17T14:29:00Z">
          <w:pPr>
            <w:pStyle w:val="Heading3"/>
          </w:pPr>
        </w:pPrChange>
      </w:pPr>
      <w:ins w:id="3123" w:author="Alan Hawse" w:date="2017-07-17T14:29:00Z">
        <w:del w:id="3124" w:author="Greg Landry [2]" w:date="2017-07-17T16:28:00Z">
          <w:r w:rsidDel="006F35C7">
            <w:delText>Fix</w:delText>
          </w:r>
        </w:del>
      </w:ins>
      <w:ins w:id="3125" w:author="Greg Landry [2]" w:date="2017-07-17T16:28:00Z">
        <w:r w:rsidR="006F35C7">
          <w:t>Update</w:t>
        </w:r>
      </w:ins>
      <w:ins w:id="3126" w:author="Alan Hawse" w:date="2017-07-17T14:29:00Z">
        <w:r>
          <w:t xml:space="preserve"> the makefile to load the </w:t>
        </w:r>
      </w:ins>
      <w:ins w:id="3127" w:author="Alan Hawse" w:date="2017-07-18T12:30:00Z">
        <w:r w:rsidR="00074642">
          <w:t xml:space="preserve">WWEP server root </w:t>
        </w:r>
      </w:ins>
      <w:ins w:id="3128" w:author="Alan Hawse" w:date="2017-07-17T14:29:00Z">
        <w:r w:rsidR="00074642">
          <w:t>certificate</w:t>
        </w:r>
        <w:r>
          <w:t xml:space="preserve"> into the resources</w:t>
        </w:r>
      </w:ins>
    </w:p>
    <w:p w14:paraId="119DFC51" w14:textId="1BD20395" w:rsidR="007A3448" w:rsidRDefault="007A3448">
      <w:pPr>
        <w:pStyle w:val="ListParagraph"/>
        <w:numPr>
          <w:ilvl w:val="0"/>
          <w:numId w:val="45"/>
        </w:numPr>
        <w:rPr>
          <w:ins w:id="3129" w:author="Alan Hawse" w:date="2017-07-17T14:30:00Z"/>
        </w:rPr>
        <w:pPrChange w:id="3130" w:author="Alan Hawse" w:date="2017-07-17T14:29:00Z">
          <w:pPr>
            <w:pStyle w:val="Heading3"/>
          </w:pPr>
        </w:pPrChange>
      </w:pPr>
      <w:ins w:id="3131" w:author="Alan Hawse" w:date="2017-07-17T14:30:00Z">
        <w:r>
          <w:t>After binding to the socket, add calls to</w:t>
        </w:r>
      </w:ins>
      <w:ins w:id="3132" w:author="Greg Landry [2]" w:date="2017-07-17T16:28:00Z">
        <w:r w:rsidR="006F35C7">
          <w:t>:</w:t>
        </w:r>
      </w:ins>
    </w:p>
    <w:p w14:paraId="1D7ABBD4" w14:textId="4B3EDD41" w:rsidR="007A3448" w:rsidRDefault="00D94B65">
      <w:pPr>
        <w:pStyle w:val="ListParagraph"/>
        <w:numPr>
          <w:ilvl w:val="1"/>
          <w:numId w:val="45"/>
        </w:numPr>
        <w:rPr>
          <w:ins w:id="3133" w:author="Alan Hawse" w:date="2017-07-17T14:30:00Z"/>
        </w:rPr>
        <w:pPrChange w:id="3134" w:author="Alan Hawse" w:date="2017-07-17T14:30:00Z">
          <w:pPr>
            <w:pStyle w:val="Heading3"/>
          </w:pPr>
        </w:pPrChange>
      </w:pPr>
      <w:ins w:id="3135" w:author="Alan Hawse" w:date="2017-07-17T14:30:00Z">
        <w:r>
          <w:t xml:space="preserve">Load the resources </w:t>
        </w:r>
        <w:r w:rsidR="007A3448">
          <w:t>into the RAM</w:t>
        </w:r>
      </w:ins>
    </w:p>
    <w:p w14:paraId="28CB6265" w14:textId="5F2CA530" w:rsidR="007A3448" w:rsidRDefault="007A3448">
      <w:pPr>
        <w:pStyle w:val="ListParagraph"/>
        <w:numPr>
          <w:ilvl w:val="1"/>
          <w:numId w:val="45"/>
        </w:numPr>
        <w:rPr>
          <w:ins w:id="3136" w:author="Alan Hawse" w:date="2017-07-17T14:31:00Z"/>
        </w:rPr>
        <w:pPrChange w:id="3137" w:author="Alan Hawse" w:date="2017-07-17T14:30:00Z">
          <w:pPr>
            <w:pStyle w:val="Heading3"/>
          </w:pPr>
        </w:pPrChange>
      </w:pPr>
      <w:ins w:id="3138" w:author="Alan Hawse" w:date="2017-07-17T14:31:00Z">
        <w:r>
          <w:t xml:space="preserve">Initialize the </w:t>
        </w:r>
      </w:ins>
      <w:ins w:id="3139" w:author="Alan Hawse" w:date="2017-07-18T12:30:00Z">
        <w:r w:rsidR="00705164">
          <w:t>root certificate</w:t>
        </w:r>
      </w:ins>
    </w:p>
    <w:p w14:paraId="5B4C5564" w14:textId="68FA0E5C" w:rsidR="007A3448" w:rsidRDefault="007A3448">
      <w:pPr>
        <w:pStyle w:val="ListParagraph"/>
        <w:numPr>
          <w:ilvl w:val="1"/>
          <w:numId w:val="45"/>
        </w:numPr>
        <w:rPr>
          <w:ins w:id="3140" w:author="Alan Hawse" w:date="2017-07-17T14:30:00Z"/>
        </w:rPr>
        <w:pPrChange w:id="3141" w:author="Alan Hawse" w:date="2017-07-17T14:30:00Z">
          <w:pPr>
            <w:pStyle w:val="Heading3"/>
          </w:pPr>
        </w:pPrChange>
      </w:pPr>
      <w:ins w:id="3142" w:author="Alan Hawse" w:date="2017-07-17T14:30:00Z">
        <w:r>
          <w:t xml:space="preserve">Intialize the wiced </w:t>
        </w:r>
      </w:ins>
      <w:ins w:id="3143" w:author="Alan Hawse" w:date="2017-07-17T14:31:00Z">
        <w:r>
          <w:t xml:space="preserve">tls </w:t>
        </w:r>
      </w:ins>
      <w:ins w:id="3144" w:author="Alan Hawse" w:date="2017-07-17T14:30:00Z">
        <w:r>
          <w:t>context</w:t>
        </w:r>
      </w:ins>
    </w:p>
    <w:p w14:paraId="58F21741" w14:textId="613B967A" w:rsidR="007A3448" w:rsidRDefault="007A3448">
      <w:pPr>
        <w:pStyle w:val="ListParagraph"/>
        <w:numPr>
          <w:ilvl w:val="1"/>
          <w:numId w:val="45"/>
        </w:numPr>
        <w:rPr>
          <w:ins w:id="3145" w:author="Alan Hawse" w:date="2017-07-17T14:35:00Z"/>
        </w:rPr>
        <w:pPrChange w:id="3146" w:author="Alan Hawse" w:date="2017-07-17T14:30:00Z">
          <w:pPr>
            <w:pStyle w:val="Heading3"/>
          </w:pPr>
        </w:pPrChange>
      </w:pPr>
      <w:ins w:id="3147" w:author="Alan Hawse" w:date="2017-07-17T14:31:00Z">
        <w:r>
          <w:t>Enable TLS on the socket</w:t>
        </w:r>
      </w:ins>
    </w:p>
    <w:p w14:paraId="77AFAE12" w14:textId="2BE7B98A" w:rsidR="00BE239D" w:rsidRDefault="00BE239D">
      <w:pPr>
        <w:pStyle w:val="ListParagraph"/>
        <w:numPr>
          <w:ilvl w:val="0"/>
          <w:numId w:val="45"/>
        </w:numPr>
        <w:rPr>
          <w:ins w:id="3148" w:author="Greg Landry [2]" w:date="2017-07-18T15:03:00Z"/>
        </w:rPr>
        <w:pPrChange w:id="3149" w:author="Alan Hawse" w:date="2017-07-17T14:35:00Z">
          <w:pPr>
            <w:pStyle w:val="Heading3"/>
          </w:pPr>
        </w:pPrChange>
      </w:pPr>
      <w:ins w:id="3150" w:author="Alan Hawse" w:date="2017-07-17T14:35:00Z">
        <w:r>
          <w:t xml:space="preserve">After closing the connection </w:t>
        </w:r>
      </w:ins>
      <w:ins w:id="3151" w:author="Alan Hawse" w:date="2017-07-17T14:36:00Z">
        <w:r>
          <w:t>don’t</w:t>
        </w:r>
      </w:ins>
      <w:ins w:id="3152" w:author="Alan Hawse" w:date="2017-07-17T14:35:00Z">
        <w:r>
          <w:t xml:space="preserve"> </w:t>
        </w:r>
      </w:ins>
      <w:ins w:id="3153" w:author="Alan Hawse" w:date="2017-07-17T14:36:00Z">
        <w:r>
          <w:t xml:space="preserve">forget to deinit </w:t>
        </w:r>
      </w:ins>
      <w:ins w:id="3154" w:author="Alan Hawse" w:date="2017-07-18T12:31:00Z">
        <w:r w:rsidR="00074642">
          <w:t>the</w:t>
        </w:r>
      </w:ins>
      <w:ins w:id="3155" w:author="Alan Hawse" w:date="2017-07-17T14:36:00Z">
        <w:r>
          <w:t xml:space="preserve"> tls context</w:t>
        </w:r>
        <w:r w:rsidR="00D94B65">
          <w:t xml:space="preserve"> after the connection is done.</w:t>
        </w:r>
      </w:ins>
    </w:p>
    <w:p w14:paraId="73C5AA76" w14:textId="622C2669" w:rsidR="007A63E8" w:rsidRPr="002275D4" w:rsidRDefault="007A63E8">
      <w:pPr>
        <w:pPrChange w:id="3156" w:author="Greg Landry [2]" w:date="2017-07-18T15:03:00Z">
          <w:pPr>
            <w:pStyle w:val="Heading3"/>
          </w:pPr>
        </w:pPrChange>
      </w:pPr>
      <w:ins w:id="3157" w:author="Greg Landry [2]" w:date="2017-07-18T15:03:00Z">
        <w:r>
          <w:t>Hint: Run a “c</w:t>
        </w:r>
        <w:r w:rsidR="002C1F51">
          <w:t xml:space="preserve">lean” before </w:t>
        </w:r>
        <w:r>
          <w:t xml:space="preserve">building or else your project may not see the new certificate and key. You will find </w:t>
        </w:r>
      </w:ins>
      <w:ins w:id="3158" w:author="Greg Landry [2]" w:date="2017-07-18T15:04:00Z">
        <w:r>
          <w:t>clean</w:t>
        </w:r>
      </w:ins>
      <w:ins w:id="3159" w:author="Greg Landry [2]" w:date="2017-07-18T15:03:00Z">
        <w:r>
          <w:t xml:space="preserve"> at the top of the list of Make Targets. Just double-click on it to run it.</w:t>
        </w:r>
      </w:ins>
    </w:p>
    <w:p w14:paraId="171F2430" w14:textId="0E904485" w:rsidR="00FC3442" w:rsidRPr="005E303D" w:rsidDel="00E87B5F" w:rsidRDefault="00234B41" w:rsidP="00FC3442">
      <w:pPr>
        <w:rPr>
          <w:del w:id="3160" w:author="Alan Hawse" w:date="2017-06-18T12:37:00Z"/>
          <w:highlight w:val="yellow"/>
          <w:rPrChange w:id="3161" w:author="Greg Landry" w:date="2017-06-14T14:16:00Z">
            <w:rPr>
              <w:del w:id="3162" w:author="Alan Hawse" w:date="2017-06-18T12:37:00Z"/>
            </w:rPr>
          </w:rPrChange>
        </w:rPr>
      </w:pPr>
      <w:del w:id="3163" w:author="Alan Hawse" w:date="2017-06-18T12:37:00Z">
        <w:r w:rsidRPr="005E303D" w:rsidDel="00E87B5F">
          <w:rPr>
            <w:highlight w:val="yellow"/>
            <w:rPrChange w:id="3164" w:author="Greg Landry" w:date="2017-06-14T14:16:00Z">
              <w:rPr/>
            </w:rPrChange>
          </w:rPr>
          <w:delText>For this exercise you will repeat exercise 0</w:delText>
        </w:r>
        <w:r w:rsidR="00C22463" w:rsidRPr="005E303D" w:rsidDel="00E87B5F">
          <w:rPr>
            <w:highlight w:val="yellow"/>
            <w:rPrChange w:id="3165" w:author="Greg Landry" w:date="2017-06-14T14:16:00Z">
              <w:rPr/>
            </w:rPrChange>
          </w:rPr>
          <w:delText>2</w:delText>
        </w:r>
        <w:r w:rsidRPr="005E303D" w:rsidDel="00E87B5F">
          <w:rPr>
            <w:highlight w:val="yellow"/>
            <w:rPrChange w:id="3166" w:author="Greg Landry" w:date="2017-06-14T14:16:00Z">
              <w:rPr/>
            </w:rPrChange>
          </w:rPr>
          <w:delText xml:space="preserve"> to manually create your own packets instead of relying on the stream functions. Follow all of the steps from exercise 0</w:delText>
        </w:r>
        <w:r w:rsidR="00C22463" w:rsidRPr="005E303D" w:rsidDel="00E87B5F">
          <w:rPr>
            <w:highlight w:val="yellow"/>
            <w:rPrChange w:id="3167" w:author="Greg Landry" w:date="2017-06-14T14:16:00Z">
              <w:rPr/>
            </w:rPrChange>
          </w:rPr>
          <w:delText>2</w:delText>
        </w:r>
        <w:r w:rsidR="005D7442" w:rsidRPr="005E303D" w:rsidDel="00E87B5F">
          <w:rPr>
            <w:highlight w:val="yellow"/>
            <w:rPrChange w:id="3168" w:author="Greg Landry" w:date="2017-06-14T14:16:00Z">
              <w:rPr/>
            </w:rPrChange>
          </w:rPr>
          <w:delText xml:space="preserve"> to set up the exercise, initialize your network connect, and create a socket. Then, for transferring data to the server, instead of creating a stream, use the following steps:</w:delText>
        </w:r>
      </w:del>
    </w:p>
    <w:p w14:paraId="55B1B9C5" w14:textId="730F56A5" w:rsidR="005D7442" w:rsidRPr="005E303D" w:rsidDel="00E87B5F" w:rsidRDefault="00C22463" w:rsidP="005D7442">
      <w:pPr>
        <w:pStyle w:val="ListParagraph"/>
        <w:numPr>
          <w:ilvl w:val="0"/>
          <w:numId w:val="29"/>
        </w:numPr>
        <w:rPr>
          <w:del w:id="3169" w:author="Alan Hawse" w:date="2017-06-18T12:37:00Z"/>
          <w:highlight w:val="yellow"/>
          <w:rPrChange w:id="3170" w:author="Greg Landry" w:date="2017-06-14T14:16:00Z">
            <w:rPr>
              <w:del w:id="3171" w:author="Alan Hawse" w:date="2017-06-18T12:37:00Z"/>
            </w:rPr>
          </w:rPrChange>
        </w:rPr>
      </w:pPr>
      <w:del w:id="3172" w:author="Alan Hawse" w:date="2017-06-18T12:37:00Z">
        <w:r w:rsidRPr="005E303D" w:rsidDel="00E87B5F">
          <w:rPr>
            <w:highlight w:val="yellow"/>
            <w:rPrChange w:id="3173" w:author="Greg Landry" w:date="2017-06-14T14:16:00Z">
              <w:rPr/>
            </w:rPrChange>
          </w:rPr>
          <w:delText>Create a transmit p</w:delText>
        </w:r>
        <w:r w:rsidR="00DA6776" w:rsidRPr="005E303D" w:rsidDel="00E87B5F">
          <w:rPr>
            <w:highlight w:val="yellow"/>
            <w:rPrChange w:id="3174" w:author="Greg Landry" w:date="2017-06-14T14:16:00Z">
              <w:rPr/>
            </w:rPrChange>
          </w:rPr>
          <w:delText>acket with</w:delText>
        </w:r>
        <w:r w:rsidR="00876181" w:rsidRPr="005E303D" w:rsidDel="00E87B5F">
          <w:rPr>
            <w:highlight w:val="yellow"/>
            <w:rPrChange w:id="3175" w:author="Greg Landry" w:date="2017-06-14T14:16:00Z">
              <w:rPr/>
            </w:rPrChange>
          </w:rPr>
          <w:delText xml:space="preserve"> </w:delText>
        </w:r>
        <w:r w:rsidR="00DA6776" w:rsidRPr="005E303D" w:rsidDel="00E87B5F">
          <w:rPr>
            <w:highlight w:val="yellow"/>
            <w:rPrChange w:id="3176" w:author="Greg Landry" w:date="2017-06-14T14:16:00Z">
              <w:rPr/>
            </w:rPrChange>
          </w:rPr>
          <w:delText>11</w:delText>
        </w:r>
        <w:r w:rsidR="005D7442" w:rsidRPr="005E303D" w:rsidDel="00E87B5F">
          <w:rPr>
            <w:highlight w:val="yellow"/>
            <w:rPrChange w:id="3177" w:author="Greg Landry" w:date="2017-06-14T14:16:00Z">
              <w:rPr/>
            </w:rPrChange>
          </w:rPr>
          <w:delText xml:space="preserve"> bytes:</w:delText>
        </w:r>
      </w:del>
    </w:p>
    <w:p w14:paraId="57B3B5EA" w14:textId="63DA6166" w:rsidR="005D7442" w:rsidRPr="005E303D" w:rsidDel="00E87B5F" w:rsidRDefault="005D7442" w:rsidP="005D7442">
      <w:pPr>
        <w:pStyle w:val="ListParagraph"/>
        <w:numPr>
          <w:ilvl w:val="1"/>
          <w:numId w:val="29"/>
        </w:numPr>
        <w:rPr>
          <w:del w:id="3178" w:author="Alan Hawse" w:date="2017-06-18T12:37:00Z"/>
          <w:highlight w:val="yellow"/>
          <w:rPrChange w:id="3179" w:author="Greg Landry" w:date="2017-06-14T14:16:00Z">
            <w:rPr>
              <w:del w:id="3180" w:author="Alan Hawse" w:date="2017-06-18T12:37:00Z"/>
            </w:rPr>
          </w:rPrChange>
        </w:rPr>
      </w:pPr>
      <w:del w:id="3181" w:author="Alan Hawse" w:date="2017-06-18T12:37:00Z">
        <w:r w:rsidRPr="005E303D" w:rsidDel="00E87B5F">
          <w:rPr>
            <w:highlight w:val="yellow"/>
            <w:rPrChange w:id="3182" w:author="Greg Landry" w:date="2017-06-14T14:16:00Z">
              <w:rPr/>
            </w:rPrChange>
          </w:rPr>
          <w:delText>‘W’ (the write command)</w:delText>
        </w:r>
      </w:del>
    </w:p>
    <w:p w14:paraId="4A8CF71B" w14:textId="21A33910" w:rsidR="005D7442" w:rsidRPr="005E303D" w:rsidDel="00E87B5F" w:rsidRDefault="005D7442" w:rsidP="005D7442">
      <w:pPr>
        <w:pStyle w:val="ListParagraph"/>
        <w:numPr>
          <w:ilvl w:val="1"/>
          <w:numId w:val="29"/>
        </w:numPr>
        <w:rPr>
          <w:del w:id="3183" w:author="Alan Hawse" w:date="2017-06-18T12:37:00Z"/>
          <w:highlight w:val="yellow"/>
          <w:rPrChange w:id="3184" w:author="Greg Landry" w:date="2017-06-14T14:16:00Z">
            <w:rPr>
              <w:del w:id="3185" w:author="Alan Hawse" w:date="2017-06-18T12:37:00Z"/>
            </w:rPr>
          </w:rPrChange>
        </w:rPr>
      </w:pPr>
      <w:del w:id="3186" w:author="Alan Hawse" w:date="2017-06-18T12:37:00Z">
        <w:r w:rsidRPr="005E303D" w:rsidDel="00E87B5F">
          <w:rPr>
            <w:highlight w:val="yellow"/>
            <w:rPrChange w:id="3187" w:author="Greg Landry" w:date="2017-06-14T14:16:00Z">
              <w:rPr/>
            </w:rPrChange>
          </w:rPr>
          <w:delText>4-bytes of the hex encoded ASCII characters for your device ID</w:delText>
        </w:r>
      </w:del>
    </w:p>
    <w:p w14:paraId="5760E5B1" w14:textId="2A120530" w:rsidR="005D7442" w:rsidRPr="005E303D" w:rsidDel="00E87B5F" w:rsidRDefault="005D7442" w:rsidP="005D7442">
      <w:pPr>
        <w:pStyle w:val="ListParagraph"/>
        <w:numPr>
          <w:ilvl w:val="1"/>
          <w:numId w:val="29"/>
        </w:numPr>
        <w:rPr>
          <w:del w:id="3188" w:author="Alan Hawse" w:date="2017-06-18T12:37:00Z"/>
          <w:highlight w:val="yellow"/>
          <w:rPrChange w:id="3189" w:author="Greg Landry" w:date="2017-06-14T14:16:00Z">
            <w:rPr>
              <w:del w:id="3190" w:author="Alan Hawse" w:date="2017-06-18T12:37:00Z"/>
            </w:rPr>
          </w:rPrChange>
        </w:rPr>
      </w:pPr>
      <w:del w:id="3191" w:author="Alan Hawse" w:date="2017-06-18T12:37:00Z">
        <w:r w:rsidRPr="005E303D" w:rsidDel="00E87B5F">
          <w:rPr>
            <w:highlight w:val="yellow"/>
            <w:rPrChange w:id="3192" w:author="Greg Landry" w:date="2017-06-14T14:16:00Z">
              <w:rPr/>
            </w:rPrChange>
          </w:rPr>
          <w:delText>‘05’ – the two ASCII characters representing the register number of the LED characteristic</w:delText>
        </w:r>
      </w:del>
    </w:p>
    <w:p w14:paraId="2AED2714" w14:textId="78C4C4E6" w:rsidR="005D7442" w:rsidRPr="005E303D" w:rsidDel="00E87B5F" w:rsidRDefault="005D7442" w:rsidP="005D7442">
      <w:pPr>
        <w:pStyle w:val="ListParagraph"/>
        <w:numPr>
          <w:ilvl w:val="1"/>
          <w:numId w:val="29"/>
        </w:numPr>
        <w:rPr>
          <w:del w:id="3193" w:author="Alan Hawse" w:date="2017-06-18T12:37:00Z"/>
          <w:highlight w:val="yellow"/>
          <w:rPrChange w:id="3194" w:author="Greg Landry" w:date="2017-06-14T14:16:00Z">
            <w:rPr>
              <w:del w:id="3195" w:author="Alan Hawse" w:date="2017-06-18T12:37:00Z"/>
            </w:rPr>
          </w:rPrChange>
        </w:rPr>
      </w:pPr>
      <w:del w:id="3196" w:author="Alan Hawse" w:date="2017-06-18T12:37:00Z">
        <w:r w:rsidRPr="005E303D" w:rsidDel="00E87B5F">
          <w:rPr>
            <w:highlight w:val="yellow"/>
            <w:rPrChange w:id="3197" w:author="Greg Landry" w:date="2017-06-14T14:16:00Z">
              <w:rPr/>
            </w:rPrChange>
          </w:rPr>
          <w:delText>‘0000’ or ‘0001’ – the 4 ASCII characters representing “OFF” and “ON”</w:delText>
        </w:r>
      </w:del>
    </w:p>
    <w:p w14:paraId="63F0685E" w14:textId="2219D443" w:rsidR="005D7442" w:rsidRPr="005E303D" w:rsidDel="00E87B5F" w:rsidRDefault="005D7442" w:rsidP="005D7442">
      <w:pPr>
        <w:pStyle w:val="ListParagraph"/>
        <w:numPr>
          <w:ilvl w:val="1"/>
          <w:numId w:val="29"/>
        </w:numPr>
        <w:rPr>
          <w:del w:id="3198" w:author="Alan Hawse" w:date="2017-06-18T12:37:00Z"/>
          <w:highlight w:val="yellow"/>
          <w:rPrChange w:id="3199" w:author="Greg Landry" w:date="2017-06-14T14:16:00Z">
            <w:rPr>
              <w:del w:id="3200" w:author="Alan Hawse" w:date="2017-06-18T12:37:00Z"/>
            </w:rPr>
          </w:rPrChange>
        </w:rPr>
      </w:pPr>
      <w:del w:id="3201" w:author="Alan Hawse" w:date="2017-06-18T12:37:00Z">
        <w:r w:rsidRPr="005E303D" w:rsidDel="00E87B5F">
          <w:rPr>
            <w:highlight w:val="yellow"/>
            <w:rPrChange w:id="3202" w:author="Greg Landry" w:date="2017-06-14T14:16:00Z">
              <w:rPr/>
            </w:rPrChange>
          </w:rPr>
          <w:delText xml:space="preserve">Hint: use the </w:delText>
        </w:r>
        <w:r w:rsidRPr="005E303D" w:rsidDel="00E87B5F">
          <w:rPr>
            <w:i/>
            <w:highlight w:val="yellow"/>
            <w:rPrChange w:id="3203" w:author="Greg Landry" w:date="2017-06-14T14:16:00Z">
              <w:rPr>
                <w:i/>
              </w:rPr>
            </w:rPrChange>
          </w:rPr>
          <w:delText>sprint()</w:delText>
        </w:r>
        <w:r w:rsidRPr="005E303D" w:rsidDel="00E87B5F">
          <w:rPr>
            <w:highlight w:val="yellow"/>
            <w:rPrChange w:id="3204" w:author="Greg Landry" w:date="2017-06-14T14:16:00Z">
              <w:rPr/>
            </w:rPrChange>
          </w:rPr>
          <w:delText xml:space="preserve"> function to format the message</w:delText>
        </w:r>
      </w:del>
    </w:p>
    <w:p w14:paraId="0A7D18DB" w14:textId="3BDBED45" w:rsidR="000E1E21" w:rsidRPr="005E303D" w:rsidDel="00E87B5F" w:rsidRDefault="00C22463" w:rsidP="000E1E21">
      <w:pPr>
        <w:pStyle w:val="ListParagraph"/>
        <w:numPr>
          <w:ilvl w:val="0"/>
          <w:numId w:val="29"/>
        </w:numPr>
        <w:rPr>
          <w:del w:id="3205" w:author="Alan Hawse" w:date="2017-06-18T12:37:00Z"/>
          <w:highlight w:val="yellow"/>
          <w:rPrChange w:id="3206" w:author="Greg Landry" w:date="2017-06-14T14:16:00Z">
            <w:rPr>
              <w:del w:id="3207" w:author="Alan Hawse" w:date="2017-06-18T12:37:00Z"/>
            </w:rPr>
          </w:rPrChange>
        </w:rPr>
      </w:pPr>
      <w:del w:id="3208" w:author="Alan Hawse" w:date="2017-06-18T12:37:00Z">
        <w:r w:rsidRPr="005E303D" w:rsidDel="00E87B5F">
          <w:rPr>
            <w:highlight w:val="yellow"/>
            <w:rPrChange w:id="3209" w:author="Greg Landry" w:date="2017-06-14T14:16:00Z">
              <w:rPr/>
            </w:rPrChange>
          </w:rPr>
          <w:delText>Send the packet to the s</w:delText>
        </w:r>
        <w:r w:rsidR="000E1E21" w:rsidRPr="005E303D" w:rsidDel="00E87B5F">
          <w:rPr>
            <w:highlight w:val="yellow"/>
            <w:rPrChange w:id="3210" w:author="Greg Landry" w:date="2017-06-14T14:16:00Z">
              <w:rPr/>
            </w:rPrChange>
          </w:rPr>
          <w:delText>ocket</w:delText>
        </w:r>
      </w:del>
    </w:p>
    <w:p w14:paraId="7C2F4FA7" w14:textId="659C1E75" w:rsidR="000E1E21" w:rsidRPr="005E303D" w:rsidDel="00E87B5F" w:rsidRDefault="00C22463" w:rsidP="000E1E21">
      <w:pPr>
        <w:pStyle w:val="ListParagraph"/>
        <w:numPr>
          <w:ilvl w:val="0"/>
          <w:numId w:val="29"/>
        </w:numPr>
        <w:rPr>
          <w:del w:id="3211" w:author="Alan Hawse" w:date="2017-06-18T12:37:00Z"/>
          <w:highlight w:val="yellow"/>
          <w:rPrChange w:id="3212" w:author="Greg Landry" w:date="2017-06-14T14:16:00Z">
            <w:rPr>
              <w:del w:id="3213" w:author="Alan Hawse" w:date="2017-06-18T12:37:00Z"/>
            </w:rPr>
          </w:rPrChange>
        </w:rPr>
      </w:pPr>
      <w:del w:id="3214" w:author="Alan Hawse" w:date="2017-06-18T12:37:00Z">
        <w:r w:rsidRPr="005E303D" w:rsidDel="00E87B5F">
          <w:rPr>
            <w:highlight w:val="yellow"/>
            <w:rPrChange w:id="3215" w:author="Greg Landry" w:date="2017-06-14T14:16:00Z">
              <w:rPr/>
            </w:rPrChange>
          </w:rPr>
          <w:delText>Delete the transmit p</w:delText>
        </w:r>
        <w:r w:rsidR="000E1E21" w:rsidRPr="005E303D" w:rsidDel="00E87B5F">
          <w:rPr>
            <w:highlight w:val="yellow"/>
            <w:rPrChange w:id="3216" w:author="Greg Landry" w:date="2017-06-14T14:16:00Z">
              <w:rPr/>
            </w:rPrChange>
          </w:rPr>
          <w:delText>acket</w:delText>
        </w:r>
      </w:del>
    </w:p>
    <w:p w14:paraId="4AE28FD0" w14:textId="67DE564C" w:rsidR="00D50BF8" w:rsidRPr="005E303D" w:rsidDel="00E87B5F" w:rsidRDefault="00D50BF8" w:rsidP="000E1E21">
      <w:pPr>
        <w:pStyle w:val="ListParagraph"/>
        <w:numPr>
          <w:ilvl w:val="0"/>
          <w:numId w:val="29"/>
        </w:numPr>
        <w:rPr>
          <w:del w:id="3217" w:author="Alan Hawse" w:date="2017-06-18T12:37:00Z"/>
          <w:highlight w:val="yellow"/>
          <w:rPrChange w:id="3218" w:author="Greg Landry" w:date="2017-06-14T14:16:00Z">
            <w:rPr>
              <w:del w:id="3219" w:author="Alan Hawse" w:date="2017-06-18T12:37:00Z"/>
            </w:rPr>
          </w:rPrChange>
        </w:rPr>
      </w:pPr>
      <w:del w:id="3220" w:author="Alan Hawse" w:date="2017-06-18T12:37:00Z">
        <w:r w:rsidRPr="005E303D" w:rsidDel="00E87B5F">
          <w:rPr>
            <w:highlight w:val="yellow"/>
            <w:rPrChange w:id="3221" w:author="Greg Landry" w:date="2017-06-14T14:16:00Z">
              <w:rPr/>
            </w:rPrChange>
          </w:rPr>
          <w:delText>Read data back from the server</w:delText>
        </w:r>
      </w:del>
    </w:p>
    <w:p w14:paraId="33B15055" w14:textId="58D3E181" w:rsidR="00C22463" w:rsidRPr="005E303D" w:rsidDel="00E87B5F" w:rsidRDefault="00D50BF8" w:rsidP="00D50BF8">
      <w:pPr>
        <w:pStyle w:val="ListParagraph"/>
        <w:numPr>
          <w:ilvl w:val="1"/>
          <w:numId w:val="29"/>
        </w:numPr>
        <w:rPr>
          <w:del w:id="3222" w:author="Alan Hawse" w:date="2017-06-18T12:37:00Z"/>
          <w:highlight w:val="yellow"/>
          <w:rPrChange w:id="3223" w:author="Greg Landry" w:date="2017-06-14T14:16:00Z">
            <w:rPr>
              <w:del w:id="3224" w:author="Alan Hawse" w:date="2017-06-18T12:37:00Z"/>
            </w:rPr>
          </w:rPrChange>
        </w:rPr>
      </w:pPr>
      <w:del w:id="3225" w:author="Alan Hawse" w:date="2017-06-18T12:37:00Z">
        <w:r w:rsidRPr="005E303D" w:rsidDel="00E87B5F">
          <w:rPr>
            <w:highlight w:val="yellow"/>
            <w:rPrChange w:id="3226" w:author="Greg Landry" w:date="2017-06-14T14:16:00Z">
              <w:rPr/>
            </w:rPrChange>
          </w:rPr>
          <w:delText>Hint: use</w:delText>
        </w:r>
        <w:r w:rsidR="00C22463" w:rsidRPr="005E303D" w:rsidDel="00E87B5F">
          <w:rPr>
            <w:highlight w:val="yellow"/>
            <w:rPrChange w:id="3227" w:author="Greg Landry" w:date="2017-06-14T14:16:00Z">
              <w:rPr/>
            </w:rPrChange>
          </w:rPr>
          <w:delText xml:space="preserve"> </w:delText>
        </w:r>
        <w:r w:rsidRPr="005E303D" w:rsidDel="00E87B5F">
          <w:rPr>
            <w:highlight w:val="yellow"/>
            <w:rPrChange w:id="3228" w:author="Greg Landry" w:date="2017-06-14T14:16:00Z">
              <w:rPr/>
            </w:rPrChange>
          </w:rPr>
          <w:delText>wiced_tcp_receive() and wic</w:delText>
        </w:r>
        <w:r w:rsidR="00C22463" w:rsidRPr="005E303D" w:rsidDel="00E87B5F">
          <w:rPr>
            <w:highlight w:val="yellow"/>
            <w:rPrChange w:id="3229" w:author="Greg Landry" w:date="2017-06-14T14:16:00Z">
              <w:rPr/>
            </w:rPrChange>
          </w:rPr>
          <w:delText>ed_packet_get_data</w:delText>
        </w:r>
        <w:r w:rsidRPr="005E303D" w:rsidDel="00E87B5F">
          <w:rPr>
            <w:highlight w:val="yellow"/>
            <w:rPrChange w:id="3230" w:author="Greg Landry" w:date="2017-06-14T14:16:00Z">
              <w:rPr/>
            </w:rPrChange>
          </w:rPr>
          <w:delText>()</w:delText>
        </w:r>
      </w:del>
    </w:p>
    <w:p w14:paraId="06D9DE8B" w14:textId="5BB5AB06" w:rsidR="00C22463" w:rsidRPr="005E303D" w:rsidDel="00E87B5F" w:rsidRDefault="00F5797D" w:rsidP="000E1E21">
      <w:pPr>
        <w:pStyle w:val="ListParagraph"/>
        <w:numPr>
          <w:ilvl w:val="0"/>
          <w:numId w:val="29"/>
        </w:numPr>
        <w:rPr>
          <w:del w:id="3231" w:author="Alan Hawse" w:date="2017-06-18T12:37:00Z"/>
          <w:highlight w:val="yellow"/>
          <w:rPrChange w:id="3232" w:author="Greg Landry" w:date="2017-06-14T14:16:00Z">
            <w:rPr>
              <w:del w:id="3233" w:author="Alan Hawse" w:date="2017-06-18T12:37:00Z"/>
            </w:rPr>
          </w:rPrChange>
        </w:rPr>
      </w:pPr>
      <w:del w:id="3234" w:author="Alan Hawse" w:date="2017-06-18T12:37:00Z">
        <w:r w:rsidRPr="005E303D" w:rsidDel="00E87B5F">
          <w:rPr>
            <w:highlight w:val="yellow"/>
            <w:rPrChange w:id="3235" w:author="Greg Landry" w:date="2017-06-14T14:16:00Z">
              <w:rPr/>
            </w:rPrChange>
          </w:rPr>
          <w:delText>Print</w:delText>
        </w:r>
        <w:r w:rsidR="00C22463" w:rsidRPr="005E303D" w:rsidDel="00E87B5F">
          <w:rPr>
            <w:highlight w:val="yellow"/>
            <w:rPrChange w:id="3236" w:author="Greg Landry" w:date="2017-06-14T14:16:00Z">
              <w:rPr/>
            </w:rPrChange>
          </w:rPr>
          <w:delText xml:space="preserve"> the received data to the terminal.</w:delText>
        </w:r>
      </w:del>
    </w:p>
    <w:p w14:paraId="3463ADE9" w14:textId="31B05A7F" w:rsidR="00C22463" w:rsidRPr="005E303D" w:rsidDel="00E87B5F" w:rsidRDefault="00C22463" w:rsidP="000E1E21">
      <w:pPr>
        <w:pStyle w:val="ListParagraph"/>
        <w:numPr>
          <w:ilvl w:val="0"/>
          <w:numId w:val="29"/>
        </w:numPr>
        <w:rPr>
          <w:del w:id="3237" w:author="Alan Hawse" w:date="2017-06-18T12:37:00Z"/>
          <w:highlight w:val="yellow"/>
          <w:rPrChange w:id="3238" w:author="Greg Landry" w:date="2017-06-14T14:16:00Z">
            <w:rPr>
              <w:del w:id="3239" w:author="Alan Hawse" w:date="2017-06-18T12:37:00Z"/>
            </w:rPr>
          </w:rPrChange>
        </w:rPr>
      </w:pPr>
      <w:del w:id="3240" w:author="Alan Hawse" w:date="2017-06-18T12:37:00Z">
        <w:r w:rsidRPr="005E303D" w:rsidDel="00E87B5F">
          <w:rPr>
            <w:highlight w:val="yellow"/>
            <w:rPrChange w:id="3241" w:author="Greg Landry" w:date="2017-06-14T14:16:00Z">
              <w:rPr/>
            </w:rPrChange>
          </w:rPr>
          <w:delText>Delete the receive packet</w:delText>
        </w:r>
      </w:del>
    </w:p>
    <w:p w14:paraId="57443CA2" w14:textId="099D7775" w:rsidR="000E1E21" w:rsidRPr="005E303D" w:rsidDel="00E87B5F" w:rsidRDefault="000E1E21" w:rsidP="000E1E21">
      <w:pPr>
        <w:pStyle w:val="ListParagraph"/>
        <w:numPr>
          <w:ilvl w:val="0"/>
          <w:numId w:val="29"/>
        </w:numPr>
        <w:rPr>
          <w:del w:id="3242" w:author="Alan Hawse" w:date="2017-06-18T12:37:00Z"/>
          <w:highlight w:val="yellow"/>
          <w:rPrChange w:id="3243" w:author="Greg Landry" w:date="2017-06-14T14:16:00Z">
            <w:rPr>
              <w:del w:id="3244" w:author="Alan Hawse" w:date="2017-06-18T12:37:00Z"/>
            </w:rPr>
          </w:rPrChange>
        </w:rPr>
      </w:pPr>
      <w:del w:id="3245" w:author="Alan Hawse" w:date="2017-06-18T12:37:00Z">
        <w:r w:rsidRPr="005E303D" w:rsidDel="00E87B5F">
          <w:rPr>
            <w:highlight w:val="yellow"/>
            <w:rPrChange w:id="3246" w:author="Greg Landry" w:date="2017-06-14T14:16:00Z">
              <w:rPr/>
            </w:rPrChange>
          </w:rPr>
          <w:delText>Delete the Socket</w:delText>
        </w:r>
      </w:del>
    </w:p>
    <w:p w14:paraId="22FECAB3" w14:textId="0978A0D5" w:rsidR="00647AAA" w:rsidRPr="00FC3442" w:rsidDel="00E87B5F" w:rsidRDefault="00647AAA" w:rsidP="00982781">
      <w:pPr>
        <w:pStyle w:val="ListParagraph"/>
        <w:numPr>
          <w:ilvl w:val="0"/>
          <w:numId w:val="29"/>
        </w:numPr>
        <w:rPr>
          <w:del w:id="3247" w:author="Alan Hawse" w:date="2017-06-18T12:37:00Z"/>
        </w:rPr>
      </w:pPr>
      <w:del w:id="3248" w:author="Alan Hawse" w:date="2017-06-18T12:37:00Z">
        <w:r w:rsidRPr="005E303D" w:rsidDel="00E87B5F">
          <w:rPr>
            <w:highlight w:val="yellow"/>
            <w:rPrChange w:id="3249" w:author="Greg Landry" w:date="2017-06-14T14:16:00Z">
              <w:rPr/>
            </w:rPrChange>
          </w:rPr>
          <w:delText>Go look at the console of the class WWEP server and make sure that your transactions happened.</w:delText>
        </w:r>
      </w:del>
    </w:p>
    <w:p w14:paraId="6F0C3210" w14:textId="77DBF657" w:rsidR="008A3835" w:rsidRDefault="00FC3442" w:rsidP="00660208">
      <w:pPr>
        <w:pStyle w:val="Heading3"/>
      </w:pPr>
      <w:del w:id="3250" w:author="Alan Hawse" w:date="2017-06-18T12:37:00Z">
        <w:r w:rsidDel="00E87B5F">
          <w:delText xml:space="preserve"> </w:delText>
        </w:r>
      </w:del>
      <w:r w:rsidR="003676ED">
        <w:t xml:space="preserve">(Advanced) </w:t>
      </w:r>
      <w:r w:rsidR="008A3835">
        <w:t>0</w:t>
      </w:r>
      <w:r w:rsidR="00AE51CE">
        <w:t>4</w:t>
      </w:r>
      <w:r w:rsidR="008A3835">
        <w:t xml:space="preserve"> Implement the server side of the </w:t>
      </w:r>
      <w:ins w:id="3251" w:author="Greg Landry [2]" w:date="2017-07-17T16:27:00Z">
        <w:r w:rsidR="007B1C45">
          <w:t>non-</w:t>
        </w:r>
      </w:ins>
      <w:ins w:id="3252" w:author="Greg Landry" w:date="2017-06-03T09:41:00Z">
        <w:del w:id="3253" w:author="Greg Landry [2]" w:date="2017-07-17T16:27:00Z">
          <w:r w:rsidR="000331EA" w:rsidDel="007B1C45">
            <w:delText>u</w:delText>
          </w:r>
        </w:del>
      </w:ins>
      <w:del w:id="3254" w:author="Greg Landry" w:date="2017-06-03T09:41:00Z">
        <w:r w:rsidR="008A3835" w:rsidDel="000331EA">
          <w:delText>i</w:delText>
        </w:r>
      </w:del>
      <w:del w:id="3255" w:author="Greg Landry [2]" w:date="2017-07-17T16:27:00Z">
        <w:r w:rsidR="008A3835" w:rsidDel="007B1C45">
          <w:delText>n</w:delText>
        </w:r>
      </w:del>
      <w:r w:rsidR="008A3835">
        <w:t xml:space="preserve">secure </w:t>
      </w:r>
      <w:r w:rsidR="00C2525D">
        <w:t xml:space="preserve">WWEP </w:t>
      </w:r>
      <w:r w:rsidR="008A3835">
        <w:t>protocol</w:t>
      </w:r>
      <w:r w:rsidR="00DB3E96">
        <w:t xml:space="preserve"> that can handle one connection at a time</w:t>
      </w:r>
      <w:del w:id="3256" w:author="Greg Landry" w:date="2017-06-14T14:15:00Z">
        <w:r w:rsidR="00DB3E96" w:rsidDel="005E303D">
          <w:delText xml:space="preserve"> (using </w:delText>
        </w:r>
        <w:r w:rsidR="006B1C95" w:rsidDel="005E303D">
          <w:delText>TCP</w:delText>
        </w:r>
        <w:r w:rsidR="00E2796A" w:rsidDel="005E303D">
          <w:delText xml:space="preserve"> </w:delText>
        </w:r>
        <w:r w:rsidR="00DB3E96" w:rsidDel="005E303D">
          <w:delText>packet reads)</w:delText>
        </w:r>
      </w:del>
    </w:p>
    <w:p w14:paraId="2D668A33" w14:textId="45BAE1E0" w:rsidR="0067507E" w:rsidRPr="004C4F77" w:rsidDel="00D94B65" w:rsidRDefault="0067507E" w:rsidP="00A91B39">
      <w:pPr>
        <w:rPr>
          <w:del w:id="3257" w:author="Alan Hawse" w:date="2017-07-17T15:01:00Z"/>
          <w:highlight w:val="yellow"/>
          <w:rPrChange w:id="3258" w:author="Greg Landry" w:date="2017-06-14T14:16:00Z">
            <w:rPr>
              <w:del w:id="3259" w:author="Alan Hawse" w:date="2017-07-17T15:01:00Z"/>
            </w:rPr>
          </w:rPrChange>
        </w:rPr>
      </w:pPr>
      <w:del w:id="3260" w:author="Alan Hawse" w:date="2017-07-17T15:01:00Z">
        <w:r w:rsidRPr="004C4F77" w:rsidDel="00D94B65">
          <w:rPr>
            <w:highlight w:val="yellow"/>
            <w:rPrChange w:id="3261" w:author="Greg Landry" w:date="2017-06-14T14:16:00Z">
              <w:rPr/>
            </w:rPrChange>
          </w:rPr>
          <w:delText>Hint: Look at the documentation in the TCP server comms section of the API guide.</w:delText>
        </w:r>
      </w:del>
    </w:p>
    <w:p w14:paraId="3F3D5A91" w14:textId="770A47DF" w:rsidR="00BD4CF6" w:rsidRPr="00D94B65" w:rsidDel="00D94B65" w:rsidRDefault="00BD4CF6" w:rsidP="00A91B39">
      <w:pPr>
        <w:rPr>
          <w:del w:id="3262" w:author="Alan Hawse" w:date="2017-07-17T15:01:00Z"/>
        </w:rPr>
      </w:pPr>
      <w:r w:rsidRPr="00D94B65">
        <w:t>Hint: use a linked list for the database so that it will start out with no entries and will then grow as data is stored.</w:t>
      </w:r>
      <w:ins w:id="3263" w:author="Alan Hawse" w:date="2017-07-17T15:01:00Z">
        <w:r w:rsidR="00D94B65">
          <w:t xml:space="preserve"> </w:t>
        </w:r>
      </w:ins>
    </w:p>
    <w:p w14:paraId="19AE64DC" w14:textId="5FCDB2E7" w:rsidR="00BD4CF6" w:rsidRDefault="00BD4CF6" w:rsidP="00A91B39">
      <w:del w:id="3264" w:author="Alan Hawse" w:date="2017-07-17T15:01:00Z">
        <w:r w:rsidRPr="00D94B65" w:rsidDel="00D94B65">
          <w:delText xml:space="preserve">Hint: </w:delText>
        </w:r>
      </w:del>
      <w:r w:rsidRPr="00D94B65">
        <w:t xml:space="preserve">The WICED library has a linked list utility that can be found </w:t>
      </w:r>
      <w:r w:rsidR="00910CE6" w:rsidRPr="00D94B65">
        <w:t>in the libraries/utilities directory.  You can simply include it using #include “linked_list.h” which also provide the API documentation.</w:t>
      </w:r>
    </w:p>
    <w:p w14:paraId="78558F48" w14:textId="27DF92C5" w:rsidR="00DB3E96" w:rsidRDefault="00AE51CE" w:rsidP="0026316E">
      <w:pPr>
        <w:pStyle w:val="Heading3"/>
      </w:pPr>
      <w:r>
        <w:t>(Advanced) 05</w:t>
      </w:r>
      <w:r w:rsidR="00DB3E96">
        <w:t xml:space="preserve"> Implement the server side of the</w:t>
      </w:r>
      <w:ins w:id="3265" w:author="Greg Landry" w:date="2017-06-14T14:14:00Z">
        <w:r w:rsidR="005E303D">
          <w:t xml:space="preserve"> s</w:t>
        </w:r>
      </w:ins>
      <w:del w:id="3266" w:author="Greg Landry" w:date="2017-06-14T14:14:00Z">
        <w:r w:rsidR="00DB3E96" w:rsidDel="005E303D">
          <w:delText xml:space="preserve"> </w:delText>
        </w:r>
      </w:del>
      <w:del w:id="3267" w:author="Greg Landry" w:date="2017-06-03T09:41:00Z">
        <w:r w:rsidR="00DB3E96" w:rsidDel="000331EA">
          <w:delText>i</w:delText>
        </w:r>
      </w:del>
      <w:del w:id="3268" w:author="Greg Landry" w:date="2017-06-14T14:14:00Z">
        <w:r w:rsidR="00DB3E96" w:rsidDel="005E303D">
          <w:delText>ns</w:delText>
        </w:r>
      </w:del>
      <w:r w:rsidR="00DB3E96">
        <w:t>ecure W</w:t>
      </w:r>
      <w:r w:rsidR="00C2525D">
        <w:t>W</w:t>
      </w:r>
      <w:r w:rsidR="00DB3E96">
        <w:t>EP protocol</w:t>
      </w:r>
      <w:del w:id="3269" w:author="Greg Landry" w:date="2017-06-14T14:15:00Z">
        <w:r w:rsidR="00DB3E96" w:rsidDel="005E303D">
          <w:delText xml:space="preserve"> that can handle one connection at a time (using </w:delText>
        </w:r>
        <w:r w:rsidR="006B1C95" w:rsidDel="005E303D">
          <w:delText>TCP</w:delText>
        </w:r>
        <w:r w:rsidR="00DB3E96" w:rsidDel="005E303D">
          <w:delText xml:space="preserve"> callbacks)</w:delText>
        </w:r>
      </w:del>
    </w:p>
    <w:p w14:paraId="47F0C42E" w14:textId="49424026" w:rsidR="006F35C7" w:rsidRDefault="006F35C7">
      <w:pPr>
        <w:pStyle w:val="Heading3"/>
        <w:rPr>
          <w:ins w:id="3270" w:author="Greg Landry [2]" w:date="2017-07-17T16:29:00Z"/>
        </w:rPr>
        <w:pPrChange w:id="3271" w:author="Greg Landry" w:date="2017-06-14T14:16:00Z">
          <w:pPr/>
        </w:pPrChange>
      </w:pPr>
      <w:ins w:id="3272" w:author="Greg Landry [2]" w:date="2017-07-17T16:28:00Z">
        <w:r>
          <w:t>(Advanced) 06 Implement a client</w:t>
        </w:r>
      </w:ins>
      <w:ins w:id="3273" w:author="Greg Landry [2]" w:date="2017-07-17T16:29:00Z">
        <w:r>
          <w:t xml:space="preserve"> that can send both non-secure and secure TLS messages</w:t>
        </w:r>
      </w:ins>
    </w:p>
    <w:p w14:paraId="0DA3BE03" w14:textId="1A6CA631" w:rsidR="006F35C7" w:rsidRPr="006F35C7" w:rsidRDefault="006F35C7">
      <w:pPr>
        <w:rPr>
          <w:ins w:id="3274" w:author="Greg Landry [2]" w:date="2017-07-17T16:28:00Z"/>
        </w:rPr>
      </w:pPr>
      <w:ins w:id="3275" w:author="Greg Landry [2]" w:date="2017-07-17T16:29:00Z">
        <w:r>
          <w:t>Use button 0 to send non-secure messages and button 1 to send secure messages.</w:t>
        </w:r>
      </w:ins>
    </w:p>
    <w:p w14:paraId="37213BAA" w14:textId="5BEDAC1D" w:rsidR="006B1C95" w:rsidRPr="0028293E" w:rsidDel="0028293E" w:rsidRDefault="006B1C95" w:rsidP="0026316E">
      <w:pPr>
        <w:keepNext/>
        <w:rPr>
          <w:del w:id="3276" w:author="Alan Hawse" w:date="2017-07-17T15:16:00Z"/>
        </w:rPr>
      </w:pPr>
      <w:del w:id="3277" w:author="Alan Hawse" w:date="2017-07-17T15:16:00Z">
        <w:r w:rsidRPr="0028293E" w:rsidDel="0028293E">
          <w:delText xml:space="preserve">Hint: </w:delText>
        </w:r>
        <w:r w:rsidR="0067507E" w:rsidRPr="0028293E" w:rsidDel="0028293E">
          <w:delText>Look at the function wiced_tcp_register_callbacks. You will need callback functions for a socket connection, for new data received from the client, and for a socket disconnection.</w:delText>
        </w:r>
      </w:del>
    </w:p>
    <w:p w14:paraId="228581C0" w14:textId="537B3B1A" w:rsidR="00302543" w:rsidRPr="0028293E" w:rsidDel="0028293E" w:rsidRDefault="00302543" w:rsidP="0026316E">
      <w:pPr>
        <w:keepNext/>
        <w:rPr>
          <w:del w:id="3278" w:author="Alan Hawse" w:date="2017-07-17T15:16:00Z"/>
        </w:rPr>
      </w:pPr>
      <w:del w:id="3279" w:author="Alan Hawse" w:date="2017-07-17T15:16:00Z">
        <w:r w:rsidRPr="0028293E" w:rsidDel="0028293E">
          <w:delText xml:space="preserve">Hint: You may want to increase the transmit and receive buffer pool sizes </w:delText>
        </w:r>
        <w:r w:rsidR="0026316E" w:rsidRPr="0028293E" w:rsidDel="0028293E">
          <w:delText xml:space="preserve">to a value of 6 </w:delText>
        </w:r>
        <w:r w:rsidRPr="0028293E" w:rsidDel="0028293E">
          <w:delText>so that simultaneous connections do not result in an overflow of the buffers on the server. These are set in the file which can be found at “43xxx_Wi-Fi\</w:delText>
        </w:r>
        <w:r w:rsidR="0026316E" w:rsidRPr="0028293E" w:rsidDel="0028293E">
          <w:delText xml:space="preserve"> </w:delText>
        </w:r>
        <w:r w:rsidRPr="0028293E" w:rsidDel="0028293E">
          <w:delText>\platform</w:delText>
        </w:r>
        <w:r w:rsidR="0026316E" w:rsidRPr="0028293E" w:rsidDel="0028293E">
          <w:delText>s</w:delText>
        </w:r>
        <w:r w:rsidRPr="0028293E" w:rsidDel="0028293E">
          <w:delText>\</w:delText>
        </w:r>
        <w:r w:rsidR="0026316E" w:rsidRPr="0028293E" w:rsidDel="0028293E">
          <w:delText>BCM94343W_AVN</w:delText>
        </w:r>
        <w:r w:rsidRPr="0028293E" w:rsidDel="0028293E">
          <w:delText>\</w:delText>
        </w:r>
        <w:r w:rsidR="0026316E" w:rsidRPr="0028293E" w:rsidDel="0028293E">
          <w:delText>BCM94343W_AVN.mk</w:delText>
        </w:r>
        <w:r w:rsidRPr="0028293E" w:rsidDel="0028293E">
          <w:delText>”.</w:delText>
        </w:r>
      </w:del>
    </w:p>
    <w:p w14:paraId="2E449182" w14:textId="39973A33" w:rsidR="00302543" w:rsidRPr="0028293E" w:rsidDel="0028293E" w:rsidRDefault="00302543" w:rsidP="0026316E">
      <w:pPr>
        <w:keepNext/>
        <w:rPr>
          <w:del w:id="3280" w:author="Alan Hawse" w:date="2017-07-17T15:16:00Z"/>
        </w:rPr>
      </w:pPr>
      <w:del w:id="3281" w:author="Alan Hawse" w:date="2017-07-17T15:16:00Z">
        <w:r w:rsidRPr="0028293E" w:rsidDel="0028293E">
          <w:delText>The lines of interest are:</w:delText>
        </w:r>
      </w:del>
    </w:p>
    <w:p w14:paraId="0D68099F" w14:textId="79A083A0" w:rsidR="0026316E" w:rsidRPr="0028293E" w:rsidDel="0028293E" w:rsidRDefault="0026316E" w:rsidP="0026316E">
      <w:pPr>
        <w:ind w:left="720"/>
        <w:rPr>
          <w:del w:id="3282" w:author="Alan Hawse" w:date="2017-07-17T15:16:00Z"/>
        </w:rPr>
      </w:pPr>
      <w:del w:id="3283" w:author="Alan Hawse" w:date="2017-07-17T15:16:00Z">
        <w:r w:rsidRPr="0028293E" w:rsidDel="0028293E">
          <w:delText xml:space="preserve">GLOBAL_DEFINES += </w:delText>
        </w:r>
        <w:r w:rsidRPr="0028293E" w:rsidDel="0028293E">
          <w:tab/>
          <w:delText>TX_PACKET_POOL_SIZE=2 \</w:delText>
        </w:r>
      </w:del>
    </w:p>
    <w:p w14:paraId="733729EF" w14:textId="1DE68DCF" w:rsidR="0026316E" w:rsidRPr="0028293E" w:rsidDel="0028293E" w:rsidRDefault="0026316E" w:rsidP="0026316E">
      <w:pPr>
        <w:ind w:left="720"/>
        <w:rPr>
          <w:del w:id="3284" w:author="Alan Hawse" w:date="2017-07-17T15:16:00Z"/>
        </w:rPr>
      </w:pPr>
      <w:del w:id="3285" w:author="Alan Hawse" w:date="2017-07-17T15:16:00Z">
        <w:r w:rsidRPr="0028293E" w:rsidDel="0028293E">
          <w:delText xml:space="preserve">                  </w:delText>
        </w:r>
        <w:r w:rsidRPr="0028293E" w:rsidDel="0028293E">
          <w:tab/>
        </w:r>
        <w:r w:rsidRPr="0028293E" w:rsidDel="0028293E">
          <w:tab/>
          <w:delText>RX_PACKET_POOL_SIZE=2</w:delText>
        </w:r>
      </w:del>
    </w:p>
    <w:p w14:paraId="19AD8F75" w14:textId="2A70F8B6" w:rsidR="00302543" w:rsidRPr="00A91B39" w:rsidDel="0028293E" w:rsidRDefault="00302543" w:rsidP="00A91B39">
      <w:pPr>
        <w:rPr>
          <w:del w:id="3286" w:author="Alan Hawse" w:date="2017-07-17T15:16:00Z"/>
        </w:rPr>
      </w:pPr>
      <w:del w:id="3287" w:author="Alan Hawse" w:date="2017-07-17T15:16:00Z">
        <w:r w:rsidRPr="0028293E" w:rsidDel="0028293E">
          <w:delText>Note that this file is used for every project in the workspace using this platform so it will affect all of your projects. In our case, we are not using a lot of SRAM but keep in mind that each packet is about 1500 bytes so increasing the packet pool is expensive in terms of SRAM use.</w:delText>
        </w:r>
      </w:del>
    </w:p>
    <w:p w14:paraId="45AC9720" w14:textId="6D155CE9" w:rsidR="00DB3E96" w:rsidDel="005E303D" w:rsidRDefault="00AE51CE" w:rsidP="00DB3E96">
      <w:pPr>
        <w:pStyle w:val="Heading3"/>
        <w:rPr>
          <w:del w:id="3288" w:author="Greg Landry" w:date="2017-06-14T14:16:00Z"/>
        </w:rPr>
      </w:pPr>
      <w:r>
        <w:t>(Advanced) 0</w:t>
      </w:r>
      <w:ins w:id="3289" w:author="Greg Landry [2]" w:date="2017-07-17T16:28:00Z">
        <w:r w:rsidR="006F35C7">
          <w:t>7</w:t>
        </w:r>
      </w:ins>
      <w:del w:id="3290" w:author="Greg Landry [2]" w:date="2017-07-17T16:28:00Z">
        <w:r w:rsidDel="006F35C7">
          <w:delText>6</w:delText>
        </w:r>
      </w:del>
      <w:r w:rsidR="00DB3E96">
        <w:t xml:space="preserve"> </w:t>
      </w:r>
      <w:del w:id="3291" w:author="Greg Landry" w:date="2017-06-14T14:15:00Z">
        <w:r w:rsidR="00DB3E96" w:rsidDel="005E303D">
          <w:delText>Modify (0</w:delText>
        </w:r>
        <w:r w:rsidR="0067507E" w:rsidDel="005E303D">
          <w:delText>5</w:delText>
        </w:r>
        <w:r w:rsidR="00DB3E96" w:rsidDel="005E303D">
          <w:delText>) to handle multiple connections</w:delText>
        </w:r>
        <w:r w:rsidR="0067507E" w:rsidDel="005E303D">
          <w:delText xml:space="preserve"> at a time</w:delText>
        </w:r>
      </w:del>
      <w:ins w:id="3292" w:author="Greg Landry" w:date="2017-06-14T14:15:00Z">
        <w:r w:rsidR="005E303D">
          <w:t xml:space="preserve">Implement a server for the WWEP protocol that will serve both </w:t>
        </w:r>
        <w:del w:id="3293" w:author="Greg Landry [2]" w:date="2017-07-17T16:26:00Z">
          <w:r w:rsidR="005E303D" w:rsidDel="007B1C45">
            <w:delText>unsecure</w:delText>
          </w:r>
        </w:del>
      </w:ins>
      <w:ins w:id="3294" w:author="Greg Landry [2]" w:date="2017-07-17T16:26:00Z">
        <w:r w:rsidR="007B1C45">
          <w:t>non-secure</w:t>
        </w:r>
      </w:ins>
      <w:ins w:id="3295" w:author="Greg Landry" w:date="2017-06-14T14:15:00Z">
        <w:r w:rsidR="005E303D">
          <w:t xml:space="preserve"> and secure connections</w:t>
        </w:r>
      </w:ins>
    </w:p>
    <w:p w14:paraId="05486739" w14:textId="0C701DEE" w:rsidR="00DB3E96" w:rsidDel="005E303D" w:rsidRDefault="00AE51CE" w:rsidP="00DB3E96">
      <w:pPr>
        <w:pStyle w:val="Heading3"/>
        <w:rPr>
          <w:del w:id="3296" w:author="Greg Landry" w:date="2017-06-14T14:16:00Z"/>
        </w:rPr>
      </w:pPr>
      <w:del w:id="3297" w:author="Greg Landry" w:date="2017-06-14T14:16:00Z">
        <w:r w:rsidDel="005E303D">
          <w:delText xml:space="preserve">(Advanced) 07 </w:delText>
        </w:r>
        <w:r w:rsidR="0067507E" w:rsidDel="005E303D">
          <w:delText>Modify</w:delText>
        </w:r>
        <w:r w:rsidDel="005E303D">
          <w:delText xml:space="preserve"> (</w:delText>
        </w:r>
        <w:r w:rsidR="0067507E" w:rsidDel="005E303D">
          <w:delText>03</w:delText>
        </w:r>
        <w:r w:rsidR="00DB3E96" w:rsidDel="005E303D">
          <w:delText xml:space="preserve">) </w:delText>
        </w:r>
        <w:r w:rsidR="0067507E" w:rsidDel="005E303D">
          <w:delText>to use</w:delText>
        </w:r>
        <w:r w:rsidR="00DB3E96" w:rsidDel="005E303D">
          <w:delText xml:space="preserve"> TLS </w:delText>
        </w:r>
        <w:r w:rsidR="0067507E" w:rsidDel="005E303D">
          <w:delText xml:space="preserve">security </w:delText>
        </w:r>
        <w:r w:rsidR="00DB3E96" w:rsidDel="005E303D">
          <w:delText>on port 40508</w:delText>
        </w:r>
      </w:del>
    </w:p>
    <w:p w14:paraId="51BBC4A3" w14:textId="652369D2" w:rsidR="00A77388" w:rsidRPr="003235D8" w:rsidDel="005E303D" w:rsidRDefault="00A33EA8" w:rsidP="00A91B39">
      <w:pPr>
        <w:pStyle w:val="Heading3"/>
        <w:rPr>
          <w:del w:id="3298" w:author="Greg Landry" w:date="2017-06-14T14:16:00Z"/>
        </w:rPr>
      </w:pPr>
      <w:del w:id="3299" w:author="Greg Landry" w:date="2017-06-14T14:16:00Z">
        <w:r w:rsidDel="005E303D">
          <w:delText xml:space="preserve">(Advanced) </w:delText>
        </w:r>
        <w:r w:rsidR="00AE51CE" w:rsidDel="005E303D">
          <w:delText xml:space="preserve">08 </w:delText>
        </w:r>
        <w:r w:rsidR="008A3835" w:rsidDel="005E303D">
          <w:delText xml:space="preserve">Implement the server side of the secure </w:delText>
        </w:r>
        <w:r w:rsidR="00C2525D" w:rsidDel="005E303D">
          <w:delText xml:space="preserve">WWEP </w:delText>
        </w:r>
        <w:r w:rsidR="008A3835" w:rsidDel="005E303D">
          <w:delText>protocol</w:delText>
        </w:r>
      </w:del>
    </w:p>
    <w:p w14:paraId="26101F3E" w14:textId="77777777" w:rsidR="00087CD7" w:rsidRDefault="00087CD7">
      <w:pPr>
        <w:pStyle w:val="Heading3"/>
        <w:rPr>
          <w:sz w:val="26"/>
          <w:szCs w:val="26"/>
        </w:rPr>
        <w:pPrChange w:id="3300" w:author="Greg Landry" w:date="2017-06-14T14:16:00Z">
          <w:pPr/>
        </w:pPrChange>
      </w:pPr>
      <w:r>
        <w:br w:type="page"/>
      </w:r>
    </w:p>
    <w:p w14:paraId="692BE09B" w14:textId="06B23A8E" w:rsidR="00857DC2" w:rsidRDefault="008C2C2A" w:rsidP="00857DC2">
      <w:pPr>
        <w:pStyle w:val="Heading2"/>
      </w:pPr>
      <w:r>
        <w:lastRenderedPageBreak/>
        <w:t>Further Reading</w:t>
      </w:r>
    </w:p>
    <w:p w14:paraId="68EB8269" w14:textId="6A3AEE66" w:rsidR="00333164" w:rsidRDefault="008C2C2A" w:rsidP="006D31EA">
      <w:r>
        <w:t>[1]</w:t>
      </w:r>
      <w:r w:rsidR="00333164">
        <w:t xml:space="preserve"> RFC1700 – “Assigned Numbers”; Internet Engineering Task Force (IETF) - </w:t>
      </w:r>
      <w:r w:rsidR="00333164" w:rsidRPr="00333164">
        <w:t>https://www.ietf.org/rfc/rfc1700.txt</w:t>
      </w:r>
    </w:p>
    <w:p w14:paraId="4385F0F5" w14:textId="69F7FF84" w:rsidR="008C2C2A" w:rsidRDefault="00CB3251" w:rsidP="006D31EA">
      <w:r w:rsidDel="00CB3251">
        <w:t xml:space="preserve"> </w:t>
      </w:r>
      <w:r w:rsidR="008C2C2A">
        <w:t>[</w:t>
      </w:r>
      <w:r w:rsidR="00492FE1">
        <w:t>3</w:t>
      </w:r>
      <w:r w:rsidR="008C2C2A">
        <w:t xml:space="preserve">] </w:t>
      </w:r>
      <w:r w:rsidR="00492FE1">
        <w:t xml:space="preserve">IANA Service Name and Port Registry - </w:t>
      </w:r>
      <w:hyperlink r:id="rId42" w:history="1">
        <w:r w:rsidR="00492FE1" w:rsidRPr="0064152E">
          <w:rPr>
            <w:rStyle w:val="Hyperlink"/>
          </w:rPr>
          <w:t>http://www.iana.org/assignments/service-names-port-numbers/service-names-port-numbers.xhtml</w:t>
        </w:r>
      </w:hyperlink>
    </w:p>
    <w:p w14:paraId="51799040" w14:textId="30EE6E4E" w:rsidR="00857DC2" w:rsidDel="004F22DC" w:rsidRDefault="00857DC2" w:rsidP="00857DC2">
      <w:pPr>
        <w:rPr>
          <w:ins w:id="3301" w:author="Alan Hawse" w:date="2017-06-18T12:36:00Z"/>
          <w:del w:id="3302" w:author="Greg Landry [2]" w:date="2017-07-18T19:42:00Z"/>
        </w:rPr>
      </w:pPr>
    </w:p>
    <w:p w14:paraId="5EF73201" w14:textId="77777777" w:rsidR="00E87B5F" w:rsidRDefault="00E87B5F" w:rsidP="00E87B5F">
      <w:pPr>
        <w:pStyle w:val="Heading3"/>
        <w:rPr>
          <w:ins w:id="3303" w:author="Alan Hawse" w:date="2017-06-18T12:36:00Z"/>
        </w:rPr>
      </w:pPr>
      <w:ins w:id="3304" w:author="Alan Hawse" w:date="2017-06-18T12:36:00Z">
        <w:r>
          <w:t>(Advanced) Transmitting Data using Packets</w:t>
        </w:r>
        <w:r w:rsidRPr="00AC6F35">
          <w:t xml:space="preserve"> </w:t>
        </w:r>
        <w:r>
          <w:t>as a TCP Client using the WICED SDK</w:t>
        </w:r>
      </w:ins>
    </w:p>
    <w:p w14:paraId="4C4646F9" w14:textId="77777777" w:rsidR="00E87B5F" w:rsidRDefault="00E87B5F" w:rsidP="00E87B5F">
      <w:pPr>
        <w:rPr>
          <w:ins w:id="3305" w:author="Alan Hawse" w:date="2017-06-18T12:36:00Z"/>
        </w:rPr>
      </w:pPr>
      <w:ins w:id="3306" w:author="Alan Hawse" w:date="2017-06-18T12:36:00Z">
        <w:r>
          <w:t xml:space="preserve">At the beginning of your application, when you run the </w:t>
        </w:r>
        <w:r w:rsidRPr="00A91B39">
          <w:rPr>
            <w:i/>
          </w:rPr>
          <w:t>wiced_init</w:t>
        </w:r>
        <w:r>
          <w:rPr>
            <w:i/>
          </w:rPr>
          <w:t>()</w:t>
        </w:r>
        <w:r>
          <w:t xml:space="preserve"> function, on the console you will see the message “Creating Packet pools”.  The packet pools are just RAM buffers which store either incoming packets from the network (i.e. Receive packets) or will hold outgoing packets which have not yet been sent (i.e. Transmit packets). By default, there are two receive packets and two transmit packets but this can be configured in your firmware.  If you run out of receive packets then TCP packets will be tossed.  If you run out of transmit packets you will get an error when you try to create one.</w:t>
        </w:r>
      </w:ins>
    </w:p>
    <w:p w14:paraId="3F1DACE7" w14:textId="77777777" w:rsidR="00E87B5F" w:rsidRDefault="00E87B5F" w:rsidP="00E87B5F">
      <w:pPr>
        <w:rPr>
          <w:ins w:id="3307" w:author="Alan Hawse" w:date="2017-06-18T12:36:00Z"/>
        </w:rPr>
      </w:pPr>
      <w:ins w:id="3308" w:author="Alan Hawse" w:date="2017-06-18T12:36:00Z">
        <w:r w:rsidRPr="004872B2">
          <w:rPr>
            <w:noProof/>
          </w:rPr>
          <w:drawing>
            <wp:anchor distT="0" distB="0" distL="114300" distR="114300" simplePos="0" relativeHeight="251747328" behindDoc="1" locked="0" layoutInCell="1" allowOverlap="1" wp14:anchorId="25398C5B" wp14:editId="2BCA5407">
              <wp:simplePos x="0" y="0"/>
              <wp:positionH relativeFrom="column">
                <wp:posOffset>4108592</wp:posOffset>
              </wp:positionH>
              <wp:positionV relativeFrom="paragraph">
                <wp:posOffset>7620</wp:posOffset>
              </wp:positionV>
              <wp:extent cx="1439545" cy="1249045"/>
              <wp:effectExtent l="0" t="0" r="8255" b="8255"/>
              <wp:wrapTight wrapText="bothSides">
                <wp:wrapPolygon edited="0">
                  <wp:start x="0" y="0"/>
                  <wp:lineTo x="0" y="21413"/>
                  <wp:lineTo x="21438" y="21413"/>
                  <wp:lineTo x="2143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39545" cy="1249045"/>
                      </a:xfrm>
                      <a:prstGeom prst="rect">
                        <a:avLst/>
                      </a:prstGeom>
                      <a:noFill/>
                      <a:ln>
                        <a:noFill/>
                      </a:ln>
                    </pic:spPr>
                  </pic:pic>
                </a:graphicData>
              </a:graphic>
              <wp14:sizeRelH relativeFrom="margin">
                <wp14:pctWidth>0</wp14:pctWidth>
              </wp14:sizeRelH>
              <wp14:sizeRelV relativeFrom="margin">
                <wp14:pctHeight>0</wp14:pctHeight>
              </wp14:sizeRelV>
            </wp:anchor>
          </w:drawing>
        </w:r>
        <w:r>
          <w:t>Each packet in the buffer contains:</w:t>
        </w:r>
        <w:r w:rsidRPr="004872B2">
          <w:t xml:space="preserve"> </w:t>
        </w:r>
      </w:ins>
    </w:p>
    <w:p w14:paraId="707EE9B7" w14:textId="77777777" w:rsidR="00E87B5F" w:rsidRDefault="00E87B5F" w:rsidP="00E87B5F">
      <w:pPr>
        <w:pStyle w:val="ListParagraph"/>
        <w:numPr>
          <w:ilvl w:val="0"/>
          <w:numId w:val="15"/>
        </w:numPr>
        <w:rPr>
          <w:ins w:id="3309" w:author="Alan Hawse" w:date="2017-06-18T12:36:00Z"/>
        </w:rPr>
      </w:pPr>
      <w:ins w:id="3310" w:author="Alan Hawse" w:date="2017-06-18T12:36:00Z">
        <w:r>
          <w:t>An allocation reference count</w:t>
        </w:r>
      </w:ins>
    </w:p>
    <w:p w14:paraId="4FD8FC7A" w14:textId="77777777" w:rsidR="00E87B5F" w:rsidRDefault="00E87B5F" w:rsidP="00E87B5F">
      <w:pPr>
        <w:pStyle w:val="ListParagraph"/>
        <w:numPr>
          <w:ilvl w:val="0"/>
          <w:numId w:val="15"/>
        </w:numPr>
        <w:rPr>
          <w:ins w:id="3311" w:author="Alan Hawse" w:date="2017-06-18T12:36:00Z"/>
        </w:rPr>
      </w:pPr>
      <w:ins w:id="3312" w:author="Alan Hawse" w:date="2017-06-18T12:36:00Z">
        <w:r>
          <w:t xml:space="preserve">The raw data </w:t>
        </w:r>
      </w:ins>
    </w:p>
    <w:p w14:paraId="525ABCD8" w14:textId="77777777" w:rsidR="00E87B5F" w:rsidRDefault="00E87B5F" w:rsidP="00E87B5F">
      <w:pPr>
        <w:pStyle w:val="ListParagraph"/>
        <w:numPr>
          <w:ilvl w:val="0"/>
          <w:numId w:val="15"/>
        </w:numPr>
        <w:rPr>
          <w:ins w:id="3313" w:author="Alan Hawse" w:date="2017-06-18T12:36:00Z"/>
        </w:rPr>
      </w:pPr>
      <w:ins w:id="3314" w:author="Alan Hawse" w:date="2017-06-18T12:36:00Z">
        <w:r>
          <w:t>A pointer to the start of the data</w:t>
        </w:r>
      </w:ins>
    </w:p>
    <w:p w14:paraId="7E0B9337" w14:textId="77777777" w:rsidR="00E87B5F" w:rsidRDefault="00E87B5F" w:rsidP="00E87B5F">
      <w:pPr>
        <w:pStyle w:val="ListParagraph"/>
        <w:numPr>
          <w:ilvl w:val="0"/>
          <w:numId w:val="15"/>
        </w:numPr>
        <w:rPr>
          <w:ins w:id="3315" w:author="Alan Hawse" w:date="2017-06-18T12:36:00Z"/>
        </w:rPr>
      </w:pPr>
      <w:ins w:id="3316" w:author="Alan Hawse" w:date="2017-06-18T12:36:00Z">
        <w:r>
          <w:t>A pointer to the end of the data</w:t>
        </w:r>
      </w:ins>
    </w:p>
    <w:p w14:paraId="1D1BA2A3" w14:textId="77777777" w:rsidR="00E87B5F" w:rsidRDefault="00E87B5F" w:rsidP="00E87B5F">
      <w:pPr>
        <w:pStyle w:val="ListParagraph"/>
        <w:numPr>
          <w:ilvl w:val="0"/>
          <w:numId w:val="15"/>
        </w:numPr>
        <w:rPr>
          <w:ins w:id="3317" w:author="Alan Hawse" w:date="2017-06-18T12:36:00Z"/>
        </w:rPr>
      </w:pPr>
      <w:ins w:id="3318" w:author="Alan Hawse" w:date="2017-06-18T12:36:00Z">
        <w:r>
          <w:t>The TCP packet overhead</w:t>
        </w:r>
      </w:ins>
    </w:p>
    <w:p w14:paraId="483B1238" w14:textId="77777777" w:rsidR="00E87B5F" w:rsidRDefault="00E87B5F" w:rsidP="00E87B5F">
      <w:pPr>
        <w:keepNext/>
        <w:rPr>
          <w:ins w:id="3319" w:author="Alan Hawse" w:date="2017-06-18T12:36:00Z"/>
        </w:rPr>
      </w:pPr>
      <w:ins w:id="3320" w:author="Alan Hawse" w:date="2017-06-18T12:36:00Z">
        <w:r>
          <w:t xml:space="preserve">A packet starts its life unallocated, and as such, the reference count is 0.  When you want to send a message, you call </w:t>
        </w:r>
        <w:r w:rsidRPr="00A91B39">
          <w:rPr>
            <w:i/>
          </w:rPr>
          <w:t>wiced_tcp_packet_create</w:t>
        </w:r>
        <w:r>
          <w:rPr>
            <w:i/>
          </w:rPr>
          <w:t>()</w:t>
        </w:r>
        <w:r>
          <w:t xml:space="preserve"> which has the prototype of:</w:t>
        </w:r>
      </w:ins>
    </w:p>
    <w:p w14:paraId="1D36C15E" w14:textId="77777777" w:rsidR="00E87B5F" w:rsidRDefault="00E87B5F" w:rsidP="00E87B5F">
      <w:pPr>
        <w:pStyle w:val="CCode"/>
        <w:spacing w:after="0"/>
        <w:rPr>
          <w:ins w:id="3321" w:author="Alan Hawse" w:date="2017-06-18T12:36:00Z"/>
          <w:rFonts w:ascii="Courier New" w:hAnsi="Courier New" w:cs="Courier New"/>
        </w:rPr>
      </w:pPr>
      <w:ins w:id="3322" w:author="Alan Hawse" w:date="2017-06-18T12:36:00Z">
        <w:r w:rsidRPr="00F13F58">
          <w:rPr>
            <w:rFonts w:ascii="Courier New" w:hAnsi="Courier New" w:cs="Courier New"/>
          </w:rPr>
          <w:t xml:space="preserve">wiced_result_t wiced_packet_create_tcp( </w:t>
        </w:r>
      </w:ins>
    </w:p>
    <w:p w14:paraId="58A4F083" w14:textId="77777777" w:rsidR="00E87B5F" w:rsidRPr="00F13F58" w:rsidRDefault="00E87B5F" w:rsidP="00E87B5F">
      <w:pPr>
        <w:pStyle w:val="CCode"/>
        <w:spacing w:after="0"/>
        <w:ind w:firstLine="720"/>
        <w:rPr>
          <w:ins w:id="3323" w:author="Alan Hawse" w:date="2017-06-18T12:36:00Z"/>
          <w:rFonts w:ascii="Courier New" w:hAnsi="Courier New" w:cs="Courier New"/>
        </w:rPr>
      </w:pPr>
      <w:ins w:id="3324" w:author="Alan Hawse" w:date="2017-06-18T12:36:00Z">
        <w:r w:rsidRPr="00F13F58">
          <w:rPr>
            <w:rFonts w:ascii="Courier New" w:hAnsi="Courier New" w:cs="Courier New"/>
          </w:rPr>
          <w:t xml:space="preserve">wiced_tcp_socket_t* socket, </w:t>
        </w:r>
      </w:ins>
    </w:p>
    <w:p w14:paraId="4AABC8BA" w14:textId="77777777" w:rsidR="00E87B5F" w:rsidRPr="00F13F58" w:rsidRDefault="00E87B5F" w:rsidP="00E87B5F">
      <w:pPr>
        <w:pStyle w:val="CCode"/>
        <w:spacing w:after="0"/>
        <w:ind w:firstLine="720"/>
        <w:rPr>
          <w:ins w:id="3325" w:author="Alan Hawse" w:date="2017-06-18T12:36:00Z"/>
          <w:rFonts w:ascii="Courier New" w:hAnsi="Courier New" w:cs="Courier New"/>
        </w:rPr>
      </w:pPr>
      <w:ins w:id="3326" w:author="Alan Hawse" w:date="2017-06-18T12:36:00Z">
        <w:r w:rsidRPr="00F13F58">
          <w:rPr>
            <w:rFonts w:ascii="Courier New" w:hAnsi="Courier New" w:cs="Courier New"/>
          </w:rPr>
          <w:t xml:space="preserve">uint16_t content_length, </w:t>
        </w:r>
      </w:ins>
    </w:p>
    <w:p w14:paraId="3B405A11" w14:textId="77777777" w:rsidR="00E87B5F" w:rsidRPr="00F13F58" w:rsidRDefault="00E87B5F" w:rsidP="00E87B5F">
      <w:pPr>
        <w:pStyle w:val="CCode"/>
        <w:spacing w:after="0"/>
        <w:ind w:firstLine="720"/>
        <w:rPr>
          <w:ins w:id="3327" w:author="Alan Hawse" w:date="2017-06-18T12:36:00Z"/>
          <w:rFonts w:ascii="Courier New" w:hAnsi="Courier New" w:cs="Courier New"/>
        </w:rPr>
      </w:pPr>
      <w:ins w:id="3328" w:author="Alan Hawse" w:date="2017-06-18T12:36:00Z">
        <w:r w:rsidRPr="00F13F58">
          <w:rPr>
            <w:rFonts w:ascii="Courier New" w:hAnsi="Courier New" w:cs="Courier New"/>
          </w:rPr>
          <w:t xml:space="preserve">wiced_packet_t** packet, </w:t>
        </w:r>
      </w:ins>
    </w:p>
    <w:p w14:paraId="2ECC177E" w14:textId="77777777" w:rsidR="00E87B5F" w:rsidRPr="00F13F58" w:rsidRDefault="00E87B5F" w:rsidP="00E87B5F">
      <w:pPr>
        <w:pStyle w:val="CCode"/>
        <w:spacing w:after="0"/>
        <w:ind w:firstLine="720"/>
        <w:rPr>
          <w:ins w:id="3329" w:author="Alan Hawse" w:date="2017-06-18T12:36:00Z"/>
          <w:rFonts w:ascii="Courier New" w:hAnsi="Courier New" w:cs="Courier New"/>
        </w:rPr>
      </w:pPr>
      <w:ins w:id="3330" w:author="Alan Hawse" w:date="2017-06-18T12:36:00Z">
        <w:r w:rsidRPr="00F13F58">
          <w:rPr>
            <w:rFonts w:ascii="Courier New" w:hAnsi="Courier New" w:cs="Courier New"/>
          </w:rPr>
          <w:t xml:space="preserve">uint8_t** data, </w:t>
        </w:r>
      </w:ins>
    </w:p>
    <w:p w14:paraId="66AE0407" w14:textId="77777777" w:rsidR="00E87B5F" w:rsidRPr="00F13F58" w:rsidRDefault="00E87B5F" w:rsidP="00E87B5F">
      <w:pPr>
        <w:pStyle w:val="CCode"/>
        <w:ind w:firstLine="720"/>
        <w:rPr>
          <w:ins w:id="3331" w:author="Alan Hawse" w:date="2017-06-18T12:36:00Z"/>
          <w:rFonts w:ascii="Courier New" w:hAnsi="Courier New" w:cs="Courier New"/>
        </w:rPr>
      </w:pPr>
      <w:ins w:id="3332" w:author="Alan Hawse" w:date="2017-06-18T12:36:00Z">
        <w:r w:rsidRPr="00F13F58">
          <w:rPr>
            <w:rFonts w:ascii="Courier New" w:hAnsi="Courier New" w:cs="Courier New"/>
          </w:rPr>
          <w:t>uint16_t* available_space );</w:t>
        </w:r>
      </w:ins>
    </w:p>
    <w:p w14:paraId="3CDD76C8" w14:textId="77777777" w:rsidR="00E87B5F" w:rsidRDefault="00E87B5F" w:rsidP="00E87B5F">
      <w:pPr>
        <w:rPr>
          <w:ins w:id="3333" w:author="Alan Hawse" w:date="2017-06-18T12:36:00Z"/>
        </w:rPr>
      </w:pPr>
      <w:ins w:id="3334" w:author="Alan Hawse" w:date="2017-06-18T12:36:00Z">
        <w:r>
          <w:t>This function will look for an unallocated packet (i.e. the reference count == 0) and assign it to you.  The arguments are:</w:t>
        </w:r>
      </w:ins>
    </w:p>
    <w:p w14:paraId="1722A243" w14:textId="77777777" w:rsidR="00E87B5F" w:rsidRDefault="00E87B5F" w:rsidP="00E87B5F">
      <w:pPr>
        <w:pStyle w:val="ListParagraph"/>
        <w:numPr>
          <w:ilvl w:val="0"/>
          <w:numId w:val="16"/>
        </w:numPr>
        <w:rPr>
          <w:ins w:id="3335" w:author="Alan Hawse" w:date="2017-06-18T12:36:00Z"/>
        </w:rPr>
      </w:pPr>
      <w:ins w:id="3336" w:author="Alan Hawse" w:date="2017-06-18T12:36:00Z">
        <w:r w:rsidRPr="00A91B39">
          <w:rPr>
            <w:i/>
          </w:rPr>
          <w:t>socket</w:t>
        </w:r>
        <w:r>
          <w:t xml:space="preserve">: A pointer to the socket that was previously created by </w:t>
        </w:r>
        <w:r w:rsidRPr="00A91B39">
          <w:rPr>
            <w:i/>
          </w:rPr>
          <w:t>wiced_tcp_connect</w:t>
        </w:r>
        <w:r>
          <w:rPr>
            <w:i/>
          </w:rPr>
          <w:t>()</w:t>
        </w:r>
        <w:r>
          <w:t>.</w:t>
        </w:r>
      </w:ins>
    </w:p>
    <w:p w14:paraId="26B7A262" w14:textId="77777777" w:rsidR="00E87B5F" w:rsidRDefault="00E87B5F" w:rsidP="00E87B5F">
      <w:pPr>
        <w:pStyle w:val="ListParagraph"/>
        <w:numPr>
          <w:ilvl w:val="0"/>
          <w:numId w:val="16"/>
        </w:numPr>
        <w:rPr>
          <w:ins w:id="3337" w:author="Alan Hawse" w:date="2017-06-18T12:36:00Z"/>
        </w:rPr>
      </w:pPr>
      <w:ins w:id="3338" w:author="Alan Hawse" w:date="2017-06-18T12:36:00Z">
        <w:r w:rsidRPr="00A91B39">
          <w:rPr>
            <w:i/>
          </w:rPr>
          <w:t>content_length</w:t>
        </w:r>
        <w:r>
          <w:t>: How many bytes of data you plan to put in the packet.</w:t>
        </w:r>
      </w:ins>
    </w:p>
    <w:p w14:paraId="6DDD4C5C" w14:textId="77777777" w:rsidR="00E87B5F" w:rsidRDefault="00E87B5F" w:rsidP="00E87B5F">
      <w:pPr>
        <w:pStyle w:val="ListParagraph"/>
        <w:numPr>
          <w:ilvl w:val="0"/>
          <w:numId w:val="16"/>
        </w:numPr>
        <w:rPr>
          <w:ins w:id="3339" w:author="Alan Hawse" w:date="2017-06-18T12:36:00Z"/>
        </w:rPr>
      </w:pPr>
      <w:ins w:id="3340" w:author="Alan Hawse" w:date="2017-06-18T12:36:00Z">
        <w:r w:rsidRPr="00A91B39">
          <w:rPr>
            <w:i/>
          </w:rPr>
          <w:t>packet</w:t>
        </w:r>
        <w:r>
          <w:t xml:space="preserve">: a pointer to a packet pointer.  This enables the create function to give you a pointer to the packet structure in the RAM.  To use it, you declare: </w:t>
        </w:r>
        <w:r w:rsidRPr="00A91B39">
          <w:rPr>
            <w:i/>
          </w:rPr>
          <w:t>wiced_packet_t *myPacket;</w:t>
        </w:r>
        <w:r>
          <w:t xml:space="preserve"> Then when you call the </w:t>
        </w:r>
        <w:r w:rsidRPr="00A91B39">
          <w:rPr>
            <w:i/>
          </w:rPr>
          <w:t>wiced_packet_create_tcp</w:t>
        </w:r>
        <w:r>
          <w:rPr>
            <w:i/>
          </w:rPr>
          <w:t>()</w:t>
        </w:r>
        <w:r>
          <w:t xml:space="preserve"> you pass a pointer to your pointer e.g. </w:t>
        </w:r>
        <w:r w:rsidRPr="00A91B39">
          <w:rPr>
            <w:i/>
          </w:rPr>
          <w:t>&amp;myPacket</w:t>
        </w:r>
        <w:r>
          <w:t xml:space="preserve">.  When the function returns, </w:t>
        </w:r>
        <w:r w:rsidRPr="00A91B39">
          <w:rPr>
            <w:i/>
          </w:rPr>
          <w:t>myPacket</w:t>
        </w:r>
        <w:r>
          <w:t xml:space="preserve"> will then point to the allocated packet in the packet pool.</w:t>
        </w:r>
      </w:ins>
    </w:p>
    <w:p w14:paraId="5DC75F8E" w14:textId="77777777" w:rsidR="00E87B5F" w:rsidRDefault="00E87B5F" w:rsidP="00E87B5F">
      <w:pPr>
        <w:pStyle w:val="ListParagraph"/>
        <w:numPr>
          <w:ilvl w:val="0"/>
          <w:numId w:val="16"/>
        </w:numPr>
        <w:rPr>
          <w:ins w:id="3341" w:author="Alan Hawse" w:date="2017-06-18T12:36:00Z"/>
        </w:rPr>
      </w:pPr>
      <w:ins w:id="3342" w:author="Alan Hawse" w:date="2017-06-18T12:36:00Z">
        <w:r w:rsidRPr="00A91B39">
          <w:rPr>
            <w:i/>
          </w:rPr>
          <w:t>data</w:t>
        </w:r>
        <w:r>
          <w:t xml:space="preserve">: a pointer to a uint8_t pointer.  Just as above, this enables the create function to give you a pointer to the packet structure in the RAM.  To use it, you declare: </w:t>
        </w:r>
        <w:r w:rsidRPr="00A91B39">
          <w:rPr>
            <w:i/>
          </w:rPr>
          <w:t>uint8 *myData;</w:t>
        </w:r>
        <w:r>
          <w:t xml:space="preserve"> then when you call the </w:t>
        </w:r>
        <w:r w:rsidRPr="00A91B39">
          <w:rPr>
            <w:i/>
          </w:rPr>
          <w:t>wiced_packet_create_tcp</w:t>
        </w:r>
        <w:r>
          <w:rPr>
            <w:i/>
          </w:rPr>
          <w:t>()</w:t>
        </w:r>
        <w:r>
          <w:t xml:space="preserve"> you pass a pointer to your pointer e.g. </w:t>
        </w:r>
        <w:r w:rsidRPr="00A91B39">
          <w:rPr>
            <w:i/>
          </w:rPr>
          <w:t>&amp;myData</w:t>
        </w:r>
        <w:r>
          <w:t xml:space="preserve">.  When the function returns, </w:t>
        </w:r>
        <w:r w:rsidRPr="00A91B39">
          <w:rPr>
            <w:i/>
          </w:rPr>
          <w:t xml:space="preserve">myData </w:t>
        </w:r>
        <w:r>
          <w:t>pointer will then point to the place inside of the packet buffer where you need to store your data.</w:t>
        </w:r>
      </w:ins>
    </w:p>
    <w:p w14:paraId="44A9A76C" w14:textId="77777777" w:rsidR="00E87B5F" w:rsidRDefault="00E87B5F" w:rsidP="00E87B5F">
      <w:pPr>
        <w:pStyle w:val="ListParagraph"/>
        <w:numPr>
          <w:ilvl w:val="0"/>
          <w:numId w:val="16"/>
        </w:numPr>
        <w:rPr>
          <w:ins w:id="3343" w:author="Alan Hawse" w:date="2017-06-18T12:36:00Z"/>
        </w:rPr>
      </w:pPr>
      <w:ins w:id="3344" w:author="Alan Hawse" w:date="2017-06-18T12:36:00Z">
        <w:r w:rsidRPr="00A91B39">
          <w:rPr>
            <w:i/>
          </w:rPr>
          <w:lastRenderedPageBreak/>
          <w:t>available_space</w:t>
        </w:r>
        <w:r>
          <w:t>: This is a pointer to an integer that will be set to the maximum amount of data that you are allowed to store inside of the packet.  It works like the previous two in that the function changes the instance of your integer.</w:t>
        </w:r>
      </w:ins>
    </w:p>
    <w:p w14:paraId="3B88B619" w14:textId="77777777" w:rsidR="00E87B5F" w:rsidRDefault="00E87B5F" w:rsidP="00E87B5F">
      <w:pPr>
        <w:rPr>
          <w:ins w:id="3345" w:author="Alan Hawse" w:date="2017-06-18T12:36:00Z"/>
        </w:rPr>
      </w:pPr>
      <w:ins w:id="3346" w:author="Alan Hawse" w:date="2017-06-18T12:36:00Z">
        <w:r>
          <w:t>Once you have created the packet, you need to:</w:t>
        </w:r>
      </w:ins>
    </w:p>
    <w:p w14:paraId="06BEAB16" w14:textId="77777777" w:rsidR="00E87B5F" w:rsidRDefault="00E87B5F" w:rsidP="00E87B5F">
      <w:pPr>
        <w:pStyle w:val="ListParagraph"/>
        <w:numPr>
          <w:ilvl w:val="0"/>
          <w:numId w:val="17"/>
        </w:numPr>
        <w:rPr>
          <w:ins w:id="3347" w:author="Alan Hawse" w:date="2017-06-18T12:36:00Z"/>
        </w:rPr>
      </w:pPr>
      <w:ins w:id="3348" w:author="Alan Hawse" w:date="2017-06-18T12:36:00Z">
        <w:r>
          <w:t xml:space="preserve">Copy your data into the packet in the correct place i.e. using </w:t>
        </w:r>
        <w:r w:rsidRPr="00A91B39">
          <w:rPr>
            <w:i/>
          </w:rPr>
          <w:t>memcpy</w:t>
        </w:r>
        <w:r>
          <w:rPr>
            <w:i/>
          </w:rPr>
          <w:t>()</w:t>
        </w:r>
        <w:r>
          <w:t xml:space="preserve"> to copy to the data location that was provided to you.</w:t>
        </w:r>
      </w:ins>
    </w:p>
    <w:p w14:paraId="5BB621D7" w14:textId="77777777" w:rsidR="00E87B5F" w:rsidRDefault="00E87B5F" w:rsidP="00E87B5F">
      <w:pPr>
        <w:pStyle w:val="ListParagraph"/>
        <w:numPr>
          <w:ilvl w:val="0"/>
          <w:numId w:val="17"/>
        </w:numPr>
        <w:rPr>
          <w:ins w:id="3349" w:author="Alan Hawse" w:date="2017-06-18T12:36:00Z"/>
        </w:rPr>
      </w:pPr>
      <w:ins w:id="3350" w:author="Alan Hawse" w:date="2017-06-18T12:36:00Z">
        <w:r>
          <w:t xml:space="preserve">Tell the packet where the end of your data is by calling </w:t>
        </w:r>
        <w:r w:rsidRPr="00A91B39">
          <w:rPr>
            <w:i/>
          </w:rPr>
          <w:t>wiced_packet_set_data_end</w:t>
        </w:r>
        <w:r>
          <w:rPr>
            <w:i/>
          </w:rPr>
          <w:t>()</w:t>
        </w:r>
        <w:r>
          <w:t>.</w:t>
        </w:r>
      </w:ins>
    </w:p>
    <w:p w14:paraId="753D0D71" w14:textId="77777777" w:rsidR="00E87B5F" w:rsidRDefault="00E87B5F" w:rsidP="00E87B5F">
      <w:pPr>
        <w:pStyle w:val="ListParagraph"/>
        <w:numPr>
          <w:ilvl w:val="0"/>
          <w:numId w:val="17"/>
        </w:numPr>
        <w:rPr>
          <w:ins w:id="3351" w:author="Alan Hawse" w:date="2017-06-18T12:36:00Z"/>
        </w:rPr>
      </w:pPr>
      <w:ins w:id="3352" w:author="Alan Hawse" w:date="2017-06-18T12:36:00Z">
        <w:r>
          <w:t xml:space="preserve">Send the data by calling </w:t>
        </w:r>
        <w:r w:rsidRPr="00A91B39">
          <w:rPr>
            <w:i/>
          </w:rPr>
          <w:t>wiced_tcp_send_</w:t>
        </w:r>
        <w:r>
          <w:rPr>
            <w:i/>
          </w:rPr>
          <w:t>packet()</w:t>
        </w:r>
        <w:r>
          <w:t>.  This function will increment the reference count (so it will be 2 after calling this function).</w:t>
        </w:r>
      </w:ins>
    </w:p>
    <w:p w14:paraId="4239AE2C" w14:textId="77777777" w:rsidR="00E87B5F" w:rsidRDefault="00E87B5F" w:rsidP="00E87B5F">
      <w:pPr>
        <w:rPr>
          <w:ins w:id="3353" w:author="Alan Hawse" w:date="2017-06-18T12:36:00Z"/>
        </w:rPr>
      </w:pPr>
      <w:ins w:id="3354" w:author="Alan Hawse" w:date="2017-06-18T12:36:00Z">
        <w:r>
          <w:t xml:space="preserve">Finally, you release control of the packet by calling </w:t>
        </w:r>
        <w:r w:rsidRPr="00A91B39">
          <w:rPr>
            <w:i/>
          </w:rPr>
          <w:t>wiced_packet_delete</w:t>
        </w:r>
        <w:r>
          <w:rPr>
            <w:i/>
          </w:rPr>
          <w:t>()</w:t>
        </w:r>
        <w:r>
          <w:t>.  This function will decrement the reference count.  Once the packet is actually sent by the TCP/IP stack, it will decrement the reference count again, which will make the packet buffer available for reuse.After the call to wiced_tcp_packet_create_tcp:</w:t>
        </w:r>
      </w:ins>
    </w:p>
    <w:p w14:paraId="39DBAD38" w14:textId="77777777" w:rsidR="00E87B5F" w:rsidRDefault="00E87B5F" w:rsidP="00E87B5F">
      <w:pPr>
        <w:pStyle w:val="ListParagraph"/>
        <w:numPr>
          <w:ilvl w:val="0"/>
          <w:numId w:val="22"/>
        </w:numPr>
        <w:rPr>
          <w:ins w:id="3355" w:author="Alan Hawse" w:date="2017-06-18T12:36:00Z"/>
        </w:rPr>
      </w:pPr>
      <w:ins w:id="3356" w:author="Alan Hawse" w:date="2017-06-18T12:36:00Z">
        <w:r>
          <w:t xml:space="preserve">The pointer </w:t>
        </w:r>
        <w:r w:rsidRPr="00A91B39">
          <w:rPr>
            <w:i/>
          </w:rPr>
          <w:t>myPacket</w:t>
        </w:r>
        <w:r>
          <w:t xml:space="preserve"> will point to the packet in the packet pool that is allocated to you.</w:t>
        </w:r>
      </w:ins>
    </w:p>
    <w:p w14:paraId="3B911203" w14:textId="77777777" w:rsidR="00E87B5F" w:rsidRDefault="00E87B5F" w:rsidP="00E87B5F">
      <w:pPr>
        <w:pStyle w:val="ListParagraph"/>
        <w:numPr>
          <w:ilvl w:val="0"/>
          <w:numId w:val="22"/>
        </w:numPr>
        <w:rPr>
          <w:ins w:id="3357" w:author="Alan Hawse" w:date="2017-06-18T12:36:00Z"/>
        </w:rPr>
      </w:pPr>
      <w:ins w:id="3358" w:author="Alan Hawse" w:date="2017-06-18T12:36:00Z">
        <w:r w:rsidRPr="00A91B39">
          <w:rPr>
            <w:i/>
          </w:rPr>
          <w:t>availableDataSize</w:t>
        </w:r>
        <w:r>
          <w:t xml:space="preserve"> will be set to the maximum number of bytes that you can store in the packet (about 1500).  You should make sure that you don’t copy more into the packet than it can hold. In order to keep this example simple, I didn’t perform this check in the above code.</w:t>
        </w:r>
      </w:ins>
    </w:p>
    <w:p w14:paraId="476CE0AB" w14:textId="77777777" w:rsidR="00E87B5F" w:rsidRDefault="00E87B5F" w:rsidP="00E87B5F">
      <w:pPr>
        <w:pStyle w:val="ListParagraph"/>
        <w:numPr>
          <w:ilvl w:val="0"/>
          <w:numId w:val="22"/>
        </w:numPr>
        <w:rPr>
          <w:ins w:id="3359" w:author="Alan Hawse" w:date="2017-06-18T12:36:00Z"/>
        </w:rPr>
      </w:pPr>
      <w:ins w:id="3360" w:author="Alan Hawse" w:date="2017-06-18T12:36:00Z">
        <w:r>
          <w:t xml:space="preserve">The pointer </w:t>
        </w:r>
        <w:r w:rsidRPr="00A91B39">
          <w:rPr>
            <w:i/>
          </w:rPr>
          <w:t>data</w:t>
        </w:r>
        <w:r>
          <w:t xml:space="preserve"> will point to the place where you need to copy your message (which I do in the line with the </w:t>
        </w:r>
        <w:r w:rsidRPr="00A91B39">
          <w:rPr>
            <w:i/>
          </w:rPr>
          <w:t>memcpy</w:t>
        </w:r>
        <w:r>
          <w:t>).</w:t>
        </w:r>
      </w:ins>
    </w:p>
    <w:p w14:paraId="36F3E952" w14:textId="77777777" w:rsidR="00E87B5F" w:rsidRDefault="00E87B5F" w:rsidP="00E87B5F">
      <w:pPr>
        <w:rPr>
          <w:ins w:id="3361" w:author="Alan Hawse" w:date="2017-06-18T12:36:00Z"/>
        </w:rPr>
      </w:pPr>
      <w:ins w:id="3362" w:author="Alan Hawse" w:date="2017-06-18T12:36:00Z">
        <w:r>
          <w:t>Be very careful with the line that calls wiced_tcp_set_data_end as you are doing pointer arithmetic.</w:t>
        </w:r>
      </w:ins>
    </w:p>
    <w:p w14:paraId="464AC987" w14:textId="77777777" w:rsidR="00E87B5F" w:rsidRDefault="00E87B5F" w:rsidP="00E87B5F">
      <w:pPr>
        <w:pStyle w:val="Heading3"/>
        <w:rPr>
          <w:ins w:id="3363" w:author="Alan Hawse" w:date="2017-06-18T12:36:00Z"/>
        </w:rPr>
      </w:pPr>
      <w:ins w:id="3364" w:author="Alan Hawse" w:date="2017-06-18T12:36:00Z">
        <w:r>
          <w:t>(Advanced) Receiving Packets as a TCP Server using the WICED SDK</w:t>
        </w:r>
      </w:ins>
    </w:p>
    <w:p w14:paraId="3E22189C" w14:textId="77777777" w:rsidR="00E87B5F" w:rsidRDefault="00E87B5F" w:rsidP="00E87B5F">
      <w:pPr>
        <w:rPr>
          <w:ins w:id="3365" w:author="Alan Hawse" w:date="2017-06-18T12:36:00Z"/>
        </w:rPr>
      </w:pPr>
      <w:ins w:id="3366" w:author="Alan Hawse" w:date="2017-06-18T12:36:00Z">
        <w:r>
          <w:t>As a TCP Server you will probably have a thread that will:</w:t>
        </w:r>
      </w:ins>
    </w:p>
    <w:p w14:paraId="3D16E6F9" w14:textId="77777777" w:rsidR="00E87B5F" w:rsidRDefault="00E87B5F" w:rsidP="00E87B5F">
      <w:pPr>
        <w:pStyle w:val="ListParagraph"/>
        <w:numPr>
          <w:ilvl w:val="0"/>
          <w:numId w:val="25"/>
        </w:numPr>
        <w:rPr>
          <w:ins w:id="3367" w:author="Alan Hawse" w:date="2017-06-18T12:36:00Z"/>
        </w:rPr>
      </w:pPr>
      <w:ins w:id="3368" w:author="Alan Hawse" w:date="2017-06-18T12:36:00Z">
        <w:r>
          <w:t xml:space="preserve">Call the </w:t>
        </w:r>
        <w:r w:rsidRPr="00A91B39">
          <w:rPr>
            <w:i/>
          </w:rPr>
          <w:t>wiced_tcp_accept(&amp;socket)</w:t>
        </w:r>
        <w:r>
          <w:t xml:space="preserve"> function which will suspend your thread and wait for data to arrive.  Once data arrives it will wakeup your thread and continue execution.  The RTOS has an “accept timeout”, which by default will wake your thread after about 3 seconds.  If it times out, the return value from </w:t>
        </w:r>
        <w:r w:rsidRPr="00A91B39">
          <w:rPr>
            <w:i/>
          </w:rPr>
          <w:t>wiced_tcp_accept</w:t>
        </w:r>
        <w:r>
          <w:t xml:space="preserve"> will be something other than WICED_SUCCESS.  It is then your choice what to do.</w:t>
        </w:r>
      </w:ins>
    </w:p>
    <w:p w14:paraId="32A7B12E" w14:textId="77777777" w:rsidR="00E87B5F" w:rsidRDefault="00E87B5F" w:rsidP="00E87B5F">
      <w:pPr>
        <w:pStyle w:val="ListParagraph"/>
        <w:numPr>
          <w:ilvl w:val="0"/>
          <w:numId w:val="25"/>
        </w:numPr>
        <w:rPr>
          <w:ins w:id="3369" w:author="Alan Hawse" w:date="2017-06-18T12:36:00Z"/>
        </w:rPr>
      </w:pPr>
      <w:ins w:id="3370" w:author="Alan Hawse" w:date="2017-06-18T12:36:00Z">
        <w:r>
          <w:t xml:space="preserve">Once the data has arrived you can call </w:t>
        </w:r>
        <w:r w:rsidRPr="00A91B39">
          <w:rPr>
            <w:i/>
          </w:rPr>
          <w:t>wiced_tcp_receive</w:t>
        </w:r>
        <w:r>
          <w:t>.  This function has the prototype:</w:t>
        </w:r>
      </w:ins>
    </w:p>
    <w:p w14:paraId="6644F991" w14:textId="77777777" w:rsidR="00E87B5F" w:rsidRDefault="00E87B5F" w:rsidP="00E87B5F">
      <w:pPr>
        <w:pStyle w:val="CCode"/>
        <w:spacing w:after="0"/>
        <w:ind w:left="1440"/>
        <w:rPr>
          <w:ins w:id="3371" w:author="Alan Hawse" w:date="2017-06-18T12:36:00Z"/>
          <w:rFonts w:ascii="Courier New" w:hAnsi="Courier New" w:cs="Courier New"/>
        </w:rPr>
      </w:pPr>
      <w:ins w:id="3372" w:author="Alan Hawse" w:date="2017-06-18T12:36:00Z">
        <w:r w:rsidRPr="00F13F58">
          <w:rPr>
            <w:rFonts w:ascii="Courier New" w:hAnsi="Courier New" w:cs="Courier New"/>
          </w:rPr>
          <w:t>wiced_tcp_receive(</w:t>
        </w:r>
      </w:ins>
    </w:p>
    <w:p w14:paraId="7F2710EE" w14:textId="77777777" w:rsidR="00E87B5F" w:rsidRPr="00F13F58" w:rsidRDefault="00E87B5F" w:rsidP="00E87B5F">
      <w:pPr>
        <w:pStyle w:val="CCode"/>
        <w:spacing w:after="0"/>
        <w:ind w:firstLine="720"/>
        <w:rPr>
          <w:ins w:id="3373" w:author="Alan Hawse" w:date="2017-06-18T12:36:00Z"/>
          <w:rFonts w:ascii="Courier New" w:hAnsi="Courier New" w:cs="Courier New"/>
        </w:rPr>
      </w:pPr>
      <w:ins w:id="3374" w:author="Alan Hawse" w:date="2017-06-18T12:36:00Z">
        <w:r w:rsidRPr="00F13F58">
          <w:rPr>
            <w:rFonts w:ascii="Courier New" w:hAnsi="Courier New" w:cs="Courier New"/>
          </w:rPr>
          <w:t xml:space="preserve">wiced_tcp_socket_t* socket, </w:t>
        </w:r>
      </w:ins>
    </w:p>
    <w:p w14:paraId="18C171D3" w14:textId="77777777" w:rsidR="00E87B5F" w:rsidRPr="00F13F58" w:rsidRDefault="00E87B5F" w:rsidP="00E87B5F">
      <w:pPr>
        <w:pStyle w:val="CCode"/>
        <w:spacing w:after="0"/>
        <w:ind w:firstLine="720"/>
        <w:rPr>
          <w:ins w:id="3375" w:author="Alan Hawse" w:date="2017-06-18T12:36:00Z"/>
          <w:rFonts w:ascii="Courier New" w:hAnsi="Courier New" w:cs="Courier New"/>
        </w:rPr>
      </w:pPr>
      <w:ins w:id="3376" w:author="Alan Hawse" w:date="2017-06-18T12:36:00Z">
        <w:r w:rsidRPr="00F13F58">
          <w:rPr>
            <w:rFonts w:ascii="Courier New" w:hAnsi="Courier New" w:cs="Courier New"/>
          </w:rPr>
          <w:t xml:space="preserve">wiced_packet_t** packet, </w:t>
        </w:r>
      </w:ins>
    </w:p>
    <w:p w14:paraId="50386CC4" w14:textId="77777777" w:rsidR="00E87B5F" w:rsidRPr="00F13F58" w:rsidRDefault="00E87B5F" w:rsidP="00E87B5F">
      <w:pPr>
        <w:pStyle w:val="CCode"/>
        <w:ind w:firstLine="720"/>
        <w:rPr>
          <w:ins w:id="3377" w:author="Alan Hawse" w:date="2017-06-18T12:36:00Z"/>
          <w:rFonts w:ascii="Courier New" w:hAnsi="Courier New" w:cs="Courier New"/>
        </w:rPr>
      </w:pPr>
      <w:ins w:id="3378" w:author="Alan Hawse" w:date="2017-06-18T12:36:00Z">
        <w:r w:rsidRPr="00F13F58">
          <w:rPr>
            <w:rFonts w:ascii="Courier New" w:hAnsi="Courier New" w:cs="Courier New"/>
          </w:rPr>
          <w:t>uint32_t timeout )</w:t>
        </w:r>
        <w:r>
          <w:rPr>
            <w:rFonts w:ascii="Courier New" w:hAnsi="Courier New" w:cs="Courier New"/>
          </w:rPr>
          <w:t>;</w:t>
        </w:r>
      </w:ins>
    </w:p>
    <w:p w14:paraId="1FB16F20" w14:textId="77777777" w:rsidR="00E87B5F" w:rsidRDefault="00E87B5F" w:rsidP="00E87B5F">
      <w:pPr>
        <w:pStyle w:val="ListParagraph"/>
        <w:rPr>
          <w:ins w:id="3379" w:author="Alan Hawse" w:date="2017-06-18T12:36:00Z"/>
        </w:rPr>
      </w:pPr>
      <w:ins w:id="3380" w:author="Alan Hawse" w:date="2017-06-18T12:36:00Z">
        <w:r>
          <w:t xml:space="preserve">The </w:t>
        </w:r>
        <w:r w:rsidRPr="00A91B39">
          <w:rPr>
            <w:i/>
          </w:rPr>
          <w:t>wiced_packet_t **</w:t>
        </w:r>
        <w:r>
          <w:t xml:space="preserve"> packet means that you need to give it a pointer to a pointer of type </w:t>
        </w:r>
        <w:r w:rsidRPr="00A91B39">
          <w:rPr>
            <w:i/>
          </w:rPr>
          <w:t>wiced_packet_t</w:t>
        </w:r>
        <w:r>
          <w:t xml:space="preserve"> so that the receive function can set your pointer to point to the TCP packet in the packet pool.  This function will also increment the reference count of that packet so when you are done you need to delete the packet by calling </w:t>
        </w:r>
        <w:r w:rsidRPr="00A91B39">
          <w:rPr>
            <w:i/>
          </w:rPr>
          <w:t>wiced_packet_delete</w:t>
        </w:r>
        <w:r>
          <w:t>.</w:t>
        </w:r>
      </w:ins>
    </w:p>
    <w:p w14:paraId="7500E2E2" w14:textId="77777777" w:rsidR="00E87B5F" w:rsidRDefault="00E87B5F" w:rsidP="00E87B5F">
      <w:pPr>
        <w:pStyle w:val="ListParagraph"/>
        <w:numPr>
          <w:ilvl w:val="0"/>
          <w:numId w:val="25"/>
        </w:numPr>
        <w:rPr>
          <w:ins w:id="3381" w:author="Alan Hawse" w:date="2017-06-18T12:36:00Z"/>
        </w:rPr>
      </w:pPr>
      <w:ins w:id="3382" w:author="Alan Hawse" w:date="2017-06-18T12:36:00Z">
        <w:r>
          <w:t xml:space="preserve">Finally, you can get the actual TCP packet data by calling </w:t>
        </w:r>
        <w:r w:rsidRPr="00A91B39">
          <w:rPr>
            <w:i/>
          </w:rPr>
          <w:t>wiced_packet_get_data</w:t>
        </w:r>
        <w:r>
          <w:t xml:space="preserve"> which has the following prototype:</w:t>
        </w:r>
      </w:ins>
    </w:p>
    <w:p w14:paraId="3E0CE426" w14:textId="77777777" w:rsidR="00E87B5F" w:rsidRPr="00F13F58" w:rsidRDefault="00E87B5F">
      <w:pPr>
        <w:spacing w:after="0"/>
        <w:ind w:left="1440"/>
        <w:rPr>
          <w:ins w:id="3383" w:author="Alan Hawse" w:date="2017-06-18T12:36:00Z"/>
          <w:rFonts w:ascii="Courier New" w:eastAsia="Times New Roman" w:hAnsi="Courier New" w:cs="Courier New"/>
          <w:color w:val="548DD4"/>
          <w:kern w:val="28"/>
          <w:sz w:val="18"/>
          <w:szCs w:val="18"/>
        </w:rPr>
        <w:pPrChange w:id="3384" w:author="Greg Landry [2]" w:date="2017-07-18T19:42:00Z">
          <w:pPr>
            <w:ind w:left="1440"/>
          </w:pPr>
        </w:pPrChange>
      </w:pPr>
      <w:ins w:id="3385" w:author="Alan Hawse" w:date="2017-06-18T12:36:00Z">
        <w:r w:rsidRPr="00F13F58">
          <w:rPr>
            <w:rFonts w:ascii="Courier New" w:eastAsia="Times New Roman" w:hAnsi="Courier New" w:cs="Courier New"/>
            <w:color w:val="548DD4"/>
            <w:kern w:val="28"/>
            <w:sz w:val="18"/>
            <w:szCs w:val="18"/>
          </w:rPr>
          <w:lastRenderedPageBreak/>
          <w:t xml:space="preserve">wiced_result_t wiced_packet_get_data( </w:t>
        </w:r>
      </w:ins>
    </w:p>
    <w:p w14:paraId="0F995CF3" w14:textId="77777777" w:rsidR="00E87B5F" w:rsidRPr="00F13F58" w:rsidRDefault="00E87B5F">
      <w:pPr>
        <w:spacing w:after="0"/>
        <w:ind w:left="1440"/>
        <w:rPr>
          <w:ins w:id="3386" w:author="Alan Hawse" w:date="2017-06-18T12:36:00Z"/>
          <w:rFonts w:ascii="Courier New" w:eastAsia="Times New Roman" w:hAnsi="Courier New" w:cs="Courier New"/>
          <w:color w:val="548DD4"/>
          <w:kern w:val="28"/>
          <w:sz w:val="18"/>
          <w:szCs w:val="18"/>
        </w:rPr>
        <w:pPrChange w:id="3387" w:author="Greg Landry [2]" w:date="2017-07-18T19:42:00Z">
          <w:pPr>
            <w:ind w:left="1440"/>
          </w:pPr>
        </w:pPrChange>
      </w:pPr>
      <w:ins w:id="3388" w:author="Alan Hawse" w:date="2017-06-18T12:36:00Z">
        <w:r w:rsidRPr="00F13F58">
          <w:rPr>
            <w:rFonts w:ascii="Courier New" w:eastAsia="Times New Roman" w:hAnsi="Courier New" w:cs="Courier New"/>
            <w:color w:val="548DD4"/>
            <w:kern w:val="28"/>
            <w:sz w:val="18"/>
            <w:szCs w:val="18"/>
          </w:rPr>
          <w:t xml:space="preserve">wiced_packet_t* packet, </w:t>
        </w:r>
      </w:ins>
    </w:p>
    <w:p w14:paraId="098F9346" w14:textId="77777777" w:rsidR="00E87B5F" w:rsidRPr="00F13F58" w:rsidRDefault="00E87B5F">
      <w:pPr>
        <w:spacing w:after="0"/>
        <w:ind w:left="1440"/>
        <w:rPr>
          <w:ins w:id="3389" w:author="Alan Hawse" w:date="2017-06-18T12:36:00Z"/>
          <w:rFonts w:ascii="Courier New" w:eastAsia="Times New Roman" w:hAnsi="Courier New" w:cs="Courier New"/>
          <w:color w:val="548DD4"/>
          <w:kern w:val="28"/>
          <w:sz w:val="18"/>
          <w:szCs w:val="18"/>
        </w:rPr>
        <w:pPrChange w:id="3390" w:author="Greg Landry [2]" w:date="2017-07-18T19:42:00Z">
          <w:pPr>
            <w:ind w:left="1440"/>
          </w:pPr>
        </w:pPrChange>
      </w:pPr>
      <w:ins w:id="3391" w:author="Alan Hawse" w:date="2017-06-18T12:36:00Z">
        <w:r w:rsidRPr="00F13F58">
          <w:rPr>
            <w:rFonts w:ascii="Courier New" w:eastAsia="Times New Roman" w:hAnsi="Courier New" w:cs="Courier New"/>
            <w:color w:val="548DD4"/>
            <w:kern w:val="28"/>
            <w:sz w:val="18"/>
            <w:szCs w:val="18"/>
          </w:rPr>
          <w:t xml:space="preserve">uint16_t offset, </w:t>
        </w:r>
      </w:ins>
    </w:p>
    <w:p w14:paraId="6411925C" w14:textId="77777777" w:rsidR="00E87B5F" w:rsidRPr="00F13F58" w:rsidRDefault="00E87B5F">
      <w:pPr>
        <w:spacing w:after="0"/>
        <w:ind w:left="1440"/>
        <w:rPr>
          <w:ins w:id="3392" w:author="Alan Hawse" w:date="2017-06-18T12:36:00Z"/>
          <w:rFonts w:ascii="Courier New" w:eastAsia="Times New Roman" w:hAnsi="Courier New" w:cs="Courier New"/>
          <w:color w:val="548DD4"/>
          <w:kern w:val="28"/>
          <w:sz w:val="18"/>
          <w:szCs w:val="18"/>
        </w:rPr>
        <w:pPrChange w:id="3393" w:author="Greg Landry [2]" w:date="2017-07-18T19:42:00Z">
          <w:pPr>
            <w:ind w:left="1440"/>
          </w:pPr>
        </w:pPrChange>
      </w:pPr>
      <w:ins w:id="3394" w:author="Alan Hawse" w:date="2017-06-18T12:36:00Z">
        <w:r w:rsidRPr="00F13F58">
          <w:rPr>
            <w:rFonts w:ascii="Courier New" w:eastAsia="Times New Roman" w:hAnsi="Courier New" w:cs="Courier New"/>
            <w:color w:val="548DD4"/>
            <w:kern w:val="28"/>
            <w:sz w:val="18"/>
            <w:szCs w:val="18"/>
          </w:rPr>
          <w:t xml:space="preserve">uint8_t** data, </w:t>
        </w:r>
      </w:ins>
    </w:p>
    <w:p w14:paraId="1128BA87" w14:textId="77777777" w:rsidR="00E87B5F" w:rsidRPr="00F13F58" w:rsidRDefault="00E87B5F">
      <w:pPr>
        <w:spacing w:after="0"/>
        <w:ind w:left="1440"/>
        <w:rPr>
          <w:ins w:id="3395" w:author="Alan Hawse" w:date="2017-06-18T12:36:00Z"/>
          <w:rFonts w:ascii="Courier New" w:eastAsia="Times New Roman" w:hAnsi="Courier New" w:cs="Courier New"/>
          <w:color w:val="548DD4"/>
          <w:kern w:val="28"/>
          <w:sz w:val="18"/>
          <w:szCs w:val="18"/>
        </w:rPr>
        <w:pPrChange w:id="3396" w:author="Greg Landry [2]" w:date="2017-07-18T19:42:00Z">
          <w:pPr>
            <w:ind w:left="1440"/>
          </w:pPr>
        </w:pPrChange>
      </w:pPr>
      <w:ins w:id="3397" w:author="Alan Hawse" w:date="2017-06-18T12:36:00Z">
        <w:r w:rsidRPr="00F13F58">
          <w:rPr>
            <w:rFonts w:ascii="Courier New" w:eastAsia="Times New Roman" w:hAnsi="Courier New" w:cs="Courier New"/>
            <w:color w:val="548DD4"/>
            <w:kern w:val="28"/>
            <w:sz w:val="18"/>
            <w:szCs w:val="18"/>
          </w:rPr>
          <w:t xml:space="preserve">uint16_t* fragment_available_data_length, </w:t>
        </w:r>
      </w:ins>
    </w:p>
    <w:p w14:paraId="62887E1F" w14:textId="77777777" w:rsidR="00E87B5F" w:rsidRPr="00F13F58" w:rsidRDefault="00E87B5F" w:rsidP="00E87B5F">
      <w:pPr>
        <w:ind w:left="1440"/>
        <w:rPr>
          <w:ins w:id="3398" w:author="Alan Hawse" w:date="2017-06-18T12:36:00Z"/>
          <w:rFonts w:ascii="Courier New" w:eastAsia="Times New Roman" w:hAnsi="Courier New" w:cs="Courier New"/>
          <w:color w:val="548DD4"/>
          <w:kern w:val="28"/>
          <w:sz w:val="18"/>
          <w:szCs w:val="18"/>
        </w:rPr>
      </w:pPr>
      <w:ins w:id="3399" w:author="Alan Hawse" w:date="2017-06-18T12:36:00Z">
        <w:r w:rsidRPr="00F13F58">
          <w:rPr>
            <w:rFonts w:ascii="Courier New" w:eastAsia="Times New Roman" w:hAnsi="Courier New" w:cs="Courier New"/>
            <w:color w:val="548DD4"/>
            <w:kern w:val="28"/>
            <w:sz w:val="18"/>
            <w:szCs w:val="18"/>
          </w:rPr>
          <w:t>uint16_t *total_available_data_length )</w:t>
        </w:r>
        <w:r>
          <w:rPr>
            <w:rFonts w:ascii="Courier New" w:eastAsia="Times New Roman" w:hAnsi="Courier New" w:cs="Courier New"/>
            <w:color w:val="548DD4"/>
            <w:kern w:val="28"/>
            <w:sz w:val="18"/>
            <w:szCs w:val="18"/>
          </w:rPr>
          <w:t>;</w:t>
        </w:r>
      </w:ins>
    </w:p>
    <w:p w14:paraId="295B4421" w14:textId="77777777" w:rsidR="00E87B5F" w:rsidRDefault="00E87B5F" w:rsidP="00E87B5F">
      <w:pPr>
        <w:ind w:left="720"/>
        <w:rPr>
          <w:ins w:id="3400" w:author="Alan Hawse" w:date="2017-06-18T12:36:00Z"/>
        </w:rPr>
      </w:pPr>
      <w:ins w:id="3401" w:author="Alan Hawse" w:date="2017-06-18T12:36:00Z">
        <w:r>
          <w:t>This function is designed to let you grab pieces of the packet, hence the offset parameter.  To get your data you need to pass a pointer to a uint8_t pointer.  The function will update your pointer to point to the raw data in the buffer.</w:t>
        </w:r>
      </w:ins>
    </w:p>
    <w:p w14:paraId="2D5169CD" w14:textId="77777777" w:rsidR="00E87B5F" w:rsidRDefault="00E87B5F" w:rsidP="00E87B5F">
      <w:pPr>
        <w:keepNext/>
        <w:ind w:left="720"/>
        <w:rPr>
          <w:ins w:id="3402" w:author="Alan Hawse" w:date="2017-06-18T12:36:00Z"/>
        </w:rPr>
      </w:pPr>
      <w:ins w:id="3403" w:author="Alan Hawse" w:date="2017-06-18T12:36:00Z">
        <w:r>
          <w:t>Given the above, the receive firmware might look something like this:</w:t>
        </w:r>
      </w:ins>
    </w:p>
    <w:p w14:paraId="27549FB6" w14:textId="77777777" w:rsidR="00E87B5F" w:rsidRPr="00F13F58" w:rsidRDefault="00E87B5F">
      <w:pPr>
        <w:keepNext/>
        <w:spacing w:after="0"/>
        <w:ind w:left="720"/>
        <w:rPr>
          <w:ins w:id="3404" w:author="Alan Hawse" w:date="2017-06-18T12:36:00Z"/>
          <w:rFonts w:ascii="Courier New" w:eastAsia="Times New Roman" w:hAnsi="Courier New" w:cs="Courier New"/>
          <w:color w:val="548DD4"/>
          <w:kern w:val="28"/>
          <w:sz w:val="18"/>
          <w:szCs w:val="18"/>
        </w:rPr>
        <w:pPrChange w:id="3405" w:author="Greg Landry [2]" w:date="2017-07-18T19:42:00Z">
          <w:pPr>
            <w:keepNext/>
            <w:ind w:left="720"/>
          </w:pPr>
        </w:pPrChange>
      </w:pPr>
      <w:ins w:id="3406" w:author="Alan Hawse" w:date="2017-06-18T12:36:00Z">
        <w:r w:rsidRPr="00F13F58">
          <w:rPr>
            <w:rFonts w:ascii="Courier New" w:eastAsia="Times New Roman" w:hAnsi="Courier New" w:cs="Courier New"/>
            <w:color w:val="548DD4"/>
            <w:kern w:val="28"/>
            <w:sz w:val="18"/>
            <w:szCs w:val="18"/>
          </w:rPr>
          <w:t>while(1)</w:t>
        </w:r>
      </w:ins>
    </w:p>
    <w:p w14:paraId="747FD278" w14:textId="77777777" w:rsidR="00E87B5F" w:rsidRPr="00F13F58" w:rsidRDefault="00E87B5F">
      <w:pPr>
        <w:keepNext/>
        <w:spacing w:after="0"/>
        <w:ind w:left="720"/>
        <w:rPr>
          <w:ins w:id="3407" w:author="Alan Hawse" w:date="2017-06-18T12:36:00Z"/>
          <w:rFonts w:ascii="Courier New" w:eastAsia="Times New Roman" w:hAnsi="Courier New" w:cs="Courier New"/>
          <w:color w:val="548DD4"/>
          <w:kern w:val="28"/>
          <w:sz w:val="18"/>
          <w:szCs w:val="18"/>
        </w:rPr>
        <w:pPrChange w:id="3408" w:author="Greg Landry [2]" w:date="2017-07-18T19:42:00Z">
          <w:pPr>
            <w:keepNext/>
            <w:ind w:left="720"/>
          </w:pPr>
        </w:pPrChange>
      </w:pPr>
      <w:ins w:id="3409" w:author="Alan Hawse" w:date="2017-06-18T12:36:00Z">
        <w:r w:rsidRPr="00F13F58">
          <w:rPr>
            <w:rFonts w:ascii="Courier New" w:eastAsia="Times New Roman" w:hAnsi="Courier New" w:cs="Courier New"/>
            <w:color w:val="548DD4"/>
            <w:kern w:val="28"/>
            <w:sz w:val="18"/>
            <w:szCs w:val="18"/>
          </w:rPr>
          <w:t>{</w:t>
        </w:r>
      </w:ins>
    </w:p>
    <w:p w14:paraId="66BA3F20" w14:textId="77777777" w:rsidR="00E87B5F" w:rsidRPr="00F13F58" w:rsidRDefault="00E87B5F">
      <w:pPr>
        <w:keepNext/>
        <w:spacing w:after="0"/>
        <w:ind w:left="720" w:firstLine="720"/>
        <w:rPr>
          <w:ins w:id="3410" w:author="Alan Hawse" w:date="2017-06-18T12:36:00Z"/>
          <w:rFonts w:ascii="Courier New" w:eastAsia="Times New Roman" w:hAnsi="Courier New" w:cs="Courier New"/>
          <w:color w:val="548DD4"/>
          <w:kern w:val="28"/>
          <w:sz w:val="18"/>
          <w:szCs w:val="18"/>
        </w:rPr>
        <w:pPrChange w:id="3411" w:author="Greg Landry [2]" w:date="2017-07-18T19:42:00Z">
          <w:pPr>
            <w:keepNext/>
            <w:ind w:left="720" w:firstLine="720"/>
          </w:pPr>
        </w:pPrChange>
      </w:pPr>
      <w:ins w:id="3412" w:author="Alan Hawse" w:date="2017-06-18T12:36:00Z">
        <w:r w:rsidRPr="00F13F58">
          <w:rPr>
            <w:rFonts w:ascii="Courier New" w:eastAsia="Times New Roman" w:hAnsi="Courier New" w:cs="Courier New"/>
            <w:color w:val="548DD4"/>
            <w:kern w:val="28"/>
            <w:sz w:val="18"/>
            <w:szCs w:val="18"/>
          </w:rPr>
          <w:t>wiced_packet_t *myPacket;</w:t>
        </w:r>
      </w:ins>
    </w:p>
    <w:p w14:paraId="1214A072" w14:textId="77777777" w:rsidR="00E87B5F" w:rsidRPr="00F13F58" w:rsidRDefault="00E87B5F">
      <w:pPr>
        <w:keepNext/>
        <w:spacing w:after="0"/>
        <w:ind w:left="1440"/>
        <w:rPr>
          <w:ins w:id="3413" w:author="Alan Hawse" w:date="2017-06-18T12:36:00Z"/>
          <w:rFonts w:ascii="Courier New" w:eastAsia="Times New Roman" w:hAnsi="Courier New" w:cs="Courier New"/>
          <w:color w:val="548DD4"/>
          <w:kern w:val="28"/>
          <w:sz w:val="18"/>
          <w:szCs w:val="18"/>
        </w:rPr>
        <w:pPrChange w:id="3414" w:author="Greg Landry [2]" w:date="2017-07-18T19:42:00Z">
          <w:pPr>
            <w:keepNext/>
            <w:ind w:left="1440"/>
          </w:pPr>
        </w:pPrChange>
      </w:pPr>
      <w:ins w:id="3415" w:author="Alan Hawse" w:date="2017-06-18T12:36:00Z">
        <w:r w:rsidRPr="00F13F58">
          <w:rPr>
            <w:rFonts w:ascii="Courier New" w:eastAsia="Times New Roman" w:hAnsi="Courier New" w:cs="Courier New"/>
            <w:color w:val="548DD4"/>
            <w:kern w:val="28"/>
            <w:sz w:val="18"/>
            <w:szCs w:val="18"/>
          </w:rPr>
          <w:t xml:space="preserve">uint8_t </w:t>
        </w:r>
        <w:r>
          <w:rPr>
            <w:rFonts w:ascii="Courier New" w:eastAsia="Times New Roman" w:hAnsi="Courier New" w:cs="Courier New"/>
            <w:color w:val="548DD4"/>
            <w:kern w:val="28"/>
            <w:sz w:val="18"/>
            <w:szCs w:val="18"/>
          </w:rPr>
          <w:t xml:space="preserve">       </w:t>
        </w:r>
        <w:r w:rsidRPr="00F13F58">
          <w:rPr>
            <w:rFonts w:ascii="Courier New" w:eastAsia="Times New Roman" w:hAnsi="Courier New" w:cs="Courier New"/>
            <w:color w:val="548DD4"/>
            <w:kern w:val="28"/>
            <w:sz w:val="18"/>
            <w:szCs w:val="18"/>
          </w:rPr>
          <w:t>*myData;</w:t>
        </w:r>
      </w:ins>
    </w:p>
    <w:p w14:paraId="3C5BE585" w14:textId="77777777" w:rsidR="00E87B5F" w:rsidRDefault="00E87B5F">
      <w:pPr>
        <w:keepNext/>
        <w:spacing w:after="0"/>
        <w:ind w:left="1440"/>
        <w:rPr>
          <w:ins w:id="3416" w:author="Alan Hawse" w:date="2017-06-18T12:36:00Z"/>
          <w:rFonts w:ascii="Courier New" w:eastAsia="Times New Roman" w:hAnsi="Courier New" w:cs="Courier New"/>
          <w:color w:val="548DD4"/>
          <w:kern w:val="28"/>
          <w:sz w:val="18"/>
          <w:szCs w:val="18"/>
        </w:rPr>
        <w:pPrChange w:id="3417" w:author="Greg Landry [2]" w:date="2017-07-18T19:42:00Z">
          <w:pPr>
            <w:keepNext/>
            <w:ind w:left="1440"/>
          </w:pPr>
        </w:pPrChange>
      </w:pPr>
      <w:ins w:id="3418" w:author="Alan Hawse" w:date="2017-06-18T12:36:00Z">
        <w:r w:rsidRPr="00F13F58">
          <w:rPr>
            <w:rFonts w:ascii="Courier New" w:eastAsia="Times New Roman" w:hAnsi="Courier New" w:cs="Courier New"/>
            <w:color w:val="548DD4"/>
            <w:kern w:val="28"/>
            <w:sz w:val="18"/>
            <w:szCs w:val="18"/>
          </w:rPr>
          <w:t xml:space="preserve">uint16_t </w:t>
        </w:r>
        <w:r>
          <w:rPr>
            <w:rFonts w:ascii="Courier New" w:eastAsia="Times New Roman" w:hAnsi="Courier New" w:cs="Courier New"/>
            <w:color w:val="548DD4"/>
            <w:kern w:val="28"/>
            <w:sz w:val="18"/>
            <w:szCs w:val="18"/>
          </w:rPr>
          <w:t xml:space="preserve">      </w:t>
        </w:r>
        <w:r w:rsidRPr="00F13F58">
          <w:rPr>
            <w:rFonts w:ascii="Courier New" w:eastAsia="Times New Roman" w:hAnsi="Courier New" w:cs="Courier New"/>
            <w:color w:val="548DD4"/>
            <w:kern w:val="28"/>
            <w:sz w:val="18"/>
            <w:szCs w:val="18"/>
          </w:rPr>
          <w:t>frag_len,avail_len;</w:t>
        </w:r>
      </w:ins>
    </w:p>
    <w:p w14:paraId="2C80EA52" w14:textId="77777777" w:rsidR="00E87B5F" w:rsidRPr="00F13F58" w:rsidRDefault="00E87B5F">
      <w:pPr>
        <w:keepNext/>
        <w:spacing w:after="0"/>
        <w:ind w:left="1440"/>
        <w:rPr>
          <w:ins w:id="3419" w:author="Alan Hawse" w:date="2017-06-18T12:36:00Z"/>
          <w:rFonts w:ascii="Courier New" w:eastAsia="Times New Roman" w:hAnsi="Courier New" w:cs="Courier New"/>
          <w:color w:val="548DD4"/>
          <w:kern w:val="28"/>
          <w:sz w:val="18"/>
          <w:szCs w:val="18"/>
        </w:rPr>
        <w:pPrChange w:id="3420" w:author="Greg Landry [2]" w:date="2017-07-18T19:42:00Z">
          <w:pPr>
            <w:keepNext/>
            <w:ind w:left="1440"/>
          </w:pPr>
        </w:pPrChange>
      </w:pPr>
    </w:p>
    <w:p w14:paraId="68AA1ECF" w14:textId="77777777" w:rsidR="00E87B5F" w:rsidRPr="00F13F58" w:rsidRDefault="00E87B5F">
      <w:pPr>
        <w:keepNext/>
        <w:spacing w:after="0"/>
        <w:ind w:left="1440"/>
        <w:rPr>
          <w:ins w:id="3421" w:author="Alan Hawse" w:date="2017-06-18T12:36:00Z"/>
          <w:rFonts w:ascii="Courier New" w:eastAsia="Times New Roman" w:hAnsi="Courier New" w:cs="Courier New"/>
          <w:color w:val="548DD4"/>
          <w:kern w:val="28"/>
          <w:sz w:val="18"/>
          <w:szCs w:val="18"/>
        </w:rPr>
        <w:pPrChange w:id="3422" w:author="Greg Landry [2]" w:date="2017-07-18T19:42:00Z">
          <w:pPr>
            <w:keepNext/>
            <w:ind w:left="1440"/>
          </w:pPr>
        </w:pPrChange>
      </w:pPr>
      <w:ins w:id="3423" w:author="Alan Hawse" w:date="2017-06-18T12:36:00Z">
        <w:r w:rsidRPr="00F13F58">
          <w:rPr>
            <w:rFonts w:ascii="Courier New" w:eastAsia="Times New Roman" w:hAnsi="Courier New" w:cs="Courier New"/>
            <w:color w:val="548DD4"/>
            <w:kern w:val="28"/>
            <w:sz w:val="18"/>
            <w:szCs w:val="18"/>
          </w:rPr>
          <w:t xml:space="preserve">result = wiced_tcp_accept( &amp;socket ); // </w:t>
        </w:r>
        <w:r>
          <w:rPr>
            <w:rFonts w:ascii="Courier New" w:eastAsia="Times New Roman" w:hAnsi="Courier New" w:cs="Courier New"/>
            <w:color w:val="548DD4"/>
            <w:kern w:val="28"/>
            <w:sz w:val="18"/>
            <w:szCs w:val="18"/>
          </w:rPr>
          <w:t>Suspend</w:t>
        </w:r>
        <w:r w:rsidRPr="00F13F58">
          <w:rPr>
            <w:rFonts w:ascii="Courier New" w:eastAsia="Times New Roman" w:hAnsi="Courier New" w:cs="Courier New"/>
            <w:color w:val="548DD4"/>
            <w:kern w:val="28"/>
            <w:sz w:val="18"/>
            <w:szCs w:val="18"/>
          </w:rPr>
          <w:t xml:space="preserve"> until packet is received</w:t>
        </w:r>
      </w:ins>
    </w:p>
    <w:p w14:paraId="616CCEED" w14:textId="77777777" w:rsidR="00E87B5F" w:rsidRDefault="00E87B5F">
      <w:pPr>
        <w:keepNext/>
        <w:spacing w:after="0"/>
        <w:ind w:left="1440"/>
        <w:rPr>
          <w:ins w:id="3424" w:author="Alan Hawse" w:date="2017-06-18T12:36:00Z"/>
          <w:rFonts w:ascii="Courier New" w:eastAsia="Times New Roman" w:hAnsi="Courier New" w:cs="Courier New"/>
          <w:color w:val="548DD4"/>
          <w:kern w:val="28"/>
          <w:sz w:val="18"/>
          <w:szCs w:val="18"/>
        </w:rPr>
        <w:pPrChange w:id="3425" w:author="Greg Landry [2]" w:date="2017-07-18T19:42:00Z">
          <w:pPr>
            <w:keepNext/>
            <w:ind w:left="1440"/>
          </w:pPr>
        </w:pPrChange>
      </w:pPr>
    </w:p>
    <w:p w14:paraId="264B513C" w14:textId="77777777" w:rsidR="00E87B5F" w:rsidRPr="00F13F58" w:rsidRDefault="00E87B5F">
      <w:pPr>
        <w:keepNext/>
        <w:spacing w:after="0"/>
        <w:ind w:left="1440"/>
        <w:rPr>
          <w:ins w:id="3426" w:author="Alan Hawse" w:date="2017-06-18T12:36:00Z"/>
          <w:rFonts w:ascii="Courier New" w:eastAsia="Times New Roman" w:hAnsi="Courier New" w:cs="Courier New"/>
          <w:color w:val="548DD4"/>
          <w:kern w:val="28"/>
          <w:sz w:val="18"/>
          <w:szCs w:val="18"/>
        </w:rPr>
        <w:pPrChange w:id="3427" w:author="Greg Landry [2]" w:date="2017-07-18T19:42:00Z">
          <w:pPr>
            <w:keepNext/>
            <w:ind w:left="1440"/>
          </w:pPr>
        </w:pPrChange>
      </w:pPr>
      <w:ins w:id="3428" w:author="Alan Hawse" w:date="2017-06-18T12:36:00Z">
        <w:r w:rsidRPr="00F13F58">
          <w:rPr>
            <w:rFonts w:ascii="Courier New" w:eastAsia="Times New Roman" w:hAnsi="Courier New" w:cs="Courier New"/>
            <w:color w:val="548DD4"/>
            <w:kern w:val="28"/>
            <w:sz w:val="18"/>
            <w:szCs w:val="18"/>
          </w:rPr>
          <w:t>if (result != WICED_SUCCESS) //  Probably a timeout occurred</w:t>
        </w:r>
      </w:ins>
    </w:p>
    <w:p w14:paraId="32783D4B" w14:textId="77777777" w:rsidR="00E87B5F" w:rsidRPr="00F13F58" w:rsidRDefault="00E87B5F">
      <w:pPr>
        <w:keepNext/>
        <w:spacing w:after="0"/>
        <w:ind w:left="2340"/>
        <w:rPr>
          <w:ins w:id="3429" w:author="Alan Hawse" w:date="2017-06-18T12:36:00Z"/>
          <w:rFonts w:ascii="Courier New" w:eastAsia="Times New Roman" w:hAnsi="Courier New" w:cs="Courier New"/>
          <w:color w:val="548DD4"/>
          <w:kern w:val="28"/>
          <w:sz w:val="18"/>
          <w:szCs w:val="18"/>
        </w:rPr>
        <w:pPrChange w:id="3430" w:author="Greg Landry [2]" w:date="2017-07-18T19:42:00Z">
          <w:pPr>
            <w:keepNext/>
            <w:ind w:left="2340"/>
          </w:pPr>
        </w:pPrChange>
      </w:pPr>
      <w:ins w:id="3431" w:author="Alan Hawse" w:date="2017-06-18T12:36:00Z">
        <w:r w:rsidRPr="00F13F58">
          <w:rPr>
            <w:rFonts w:ascii="Courier New" w:eastAsia="Times New Roman" w:hAnsi="Courier New" w:cs="Courier New"/>
            <w:color w:val="548DD4"/>
            <w:kern w:val="28"/>
            <w:sz w:val="18"/>
            <w:szCs w:val="18"/>
          </w:rPr>
          <w:t>continue; //  Skip the rest of this iteration through the loop</w:t>
        </w:r>
      </w:ins>
    </w:p>
    <w:p w14:paraId="49D43F8F" w14:textId="77777777" w:rsidR="00E87B5F" w:rsidRDefault="00E87B5F">
      <w:pPr>
        <w:keepNext/>
        <w:spacing w:after="0"/>
        <w:ind w:left="1440"/>
        <w:rPr>
          <w:ins w:id="3432" w:author="Alan Hawse" w:date="2017-06-18T12:36:00Z"/>
          <w:rFonts w:ascii="Courier New" w:eastAsia="Times New Roman" w:hAnsi="Courier New" w:cs="Courier New"/>
          <w:color w:val="548DD4"/>
          <w:kern w:val="28"/>
          <w:sz w:val="18"/>
          <w:szCs w:val="18"/>
        </w:rPr>
        <w:pPrChange w:id="3433" w:author="Greg Landry [2]" w:date="2017-07-18T19:42:00Z">
          <w:pPr>
            <w:keepNext/>
            <w:ind w:left="1440"/>
          </w:pPr>
        </w:pPrChange>
      </w:pPr>
    </w:p>
    <w:p w14:paraId="6E973E91" w14:textId="77777777" w:rsidR="00E87B5F" w:rsidRPr="00F13F58" w:rsidRDefault="00E87B5F">
      <w:pPr>
        <w:keepNext/>
        <w:spacing w:after="0"/>
        <w:ind w:left="1440"/>
        <w:rPr>
          <w:ins w:id="3434" w:author="Alan Hawse" w:date="2017-06-18T12:36:00Z"/>
          <w:rFonts w:ascii="Courier New" w:eastAsia="Times New Roman" w:hAnsi="Courier New" w:cs="Courier New"/>
          <w:color w:val="548DD4"/>
          <w:kern w:val="28"/>
          <w:sz w:val="18"/>
          <w:szCs w:val="18"/>
        </w:rPr>
        <w:pPrChange w:id="3435" w:author="Greg Landry [2]" w:date="2017-07-18T19:42:00Z">
          <w:pPr>
            <w:keepNext/>
            <w:ind w:left="1440"/>
          </w:pPr>
        </w:pPrChange>
      </w:pPr>
      <w:ins w:id="3436" w:author="Alan Hawse" w:date="2017-06-18T12:36:00Z">
        <w:r w:rsidRPr="00F13F58">
          <w:rPr>
            <w:rFonts w:ascii="Courier New" w:eastAsia="Times New Roman" w:hAnsi="Courier New" w:cs="Courier New"/>
            <w:color w:val="548DD4"/>
            <w:kern w:val="28"/>
            <w:sz w:val="18"/>
            <w:szCs w:val="18"/>
          </w:rPr>
          <w:t>wiced_tcp_receive( &amp;socket, &amp;myPacket, WICED_WAIT_FOREVER );</w:t>
        </w:r>
      </w:ins>
    </w:p>
    <w:p w14:paraId="3B4836EA" w14:textId="77777777" w:rsidR="00E87B5F" w:rsidRPr="00F13F58" w:rsidRDefault="00E87B5F">
      <w:pPr>
        <w:keepNext/>
        <w:spacing w:after="0"/>
        <w:ind w:left="1440"/>
        <w:rPr>
          <w:ins w:id="3437" w:author="Alan Hawse" w:date="2017-06-18T12:36:00Z"/>
          <w:rFonts w:ascii="Courier New" w:eastAsia="Times New Roman" w:hAnsi="Courier New" w:cs="Courier New"/>
          <w:color w:val="548DD4"/>
          <w:kern w:val="28"/>
          <w:sz w:val="18"/>
          <w:szCs w:val="18"/>
        </w:rPr>
        <w:pPrChange w:id="3438" w:author="Greg Landry [2]" w:date="2017-07-18T19:42:00Z">
          <w:pPr>
            <w:keepNext/>
            <w:ind w:left="1440"/>
          </w:pPr>
        </w:pPrChange>
      </w:pPr>
      <w:ins w:id="3439" w:author="Alan Hawse" w:date="2017-06-18T12:36:00Z">
        <w:r w:rsidRPr="00F13F58">
          <w:rPr>
            <w:rFonts w:ascii="Courier New" w:eastAsia="Times New Roman" w:hAnsi="Courier New" w:cs="Courier New"/>
            <w:color w:val="548DD4"/>
            <w:kern w:val="28"/>
            <w:sz w:val="18"/>
            <w:szCs w:val="18"/>
          </w:rPr>
          <w:t>wiced_packet_get_data( myPacket, 0, &amp;myData, &amp;frag_len, &amp;avail_len );</w:t>
        </w:r>
      </w:ins>
    </w:p>
    <w:p w14:paraId="5C6F7AC2" w14:textId="77777777" w:rsidR="00E87B5F" w:rsidRPr="00F13F58" w:rsidRDefault="00E87B5F">
      <w:pPr>
        <w:keepNext/>
        <w:spacing w:after="0"/>
        <w:ind w:left="1440"/>
        <w:rPr>
          <w:ins w:id="3440" w:author="Alan Hawse" w:date="2017-06-18T12:36:00Z"/>
          <w:rFonts w:ascii="Courier New" w:eastAsia="Times New Roman" w:hAnsi="Courier New" w:cs="Courier New"/>
          <w:color w:val="548DD4"/>
          <w:kern w:val="28"/>
          <w:sz w:val="18"/>
          <w:szCs w:val="18"/>
        </w:rPr>
        <w:pPrChange w:id="3441" w:author="Greg Landry [2]" w:date="2017-07-18T19:42:00Z">
          <w:pPr>
            <w:keepNext/>
            <w:ind w:left="1440"/>
          </w:pPr>
        </w:pPrChange>
      </w:pPr>
      <w:ins w:id="3442" w:author="Alan Hawse" w:date="2017-06-18T12:36:00Z">
        <w:r w:rsidRPr="00F13F58">
          <w:rPr>
            <w:rFonts w:ascii="Courier New" w:eastAsia="Times New Roman" w:hAnsi="Courier New" w:cs="Courier New"/>
            <w:color w:val="548DD4"/>
            <w:kern w:val="28"/>
            <w:sz w:val="18"/>
            <w:szCs w:val="18"/>
          </w:rPr>
          <w:t xml:space="preserve">myData[avail_len] = 0; // add null termination so we can print it </w:t>
        </w:r>
      </w:ins>
    </w:p>
    <w:p w14:paraId="3BC556D1" w14:textId="77777777" w:rsidR="00E87B5F" w:rsidRDefault="00E87B5F">
      <w:pPr>
        <w:keepNext/>
        <w:spacing w:after="0"/>
        <w:ind w:left="1440"/>
        <w:rPr>
          <w:ins w:id="3443" w:author="Alan Hawse" w:date="2017-06-18T12:36:00Z"/>
          <w:rFonts w:ascii="Courier New" w:eastAsia="Times New Roman" w:hAnsi="Courier New" w:cs="Courier New"/>
          <w:color w:val="548DD4"/>
          <w:kern w:val="28"/>
          <w:sz w:val="18"/>
          <w:szCs w:val="18"/>
        </w:rPr>
        <w:pPrChange w:id="3444" w:author="Greg Landry [2]" w:date="2017-07-18T19:42:00Z">
          <w:pPr>
            <w:keepNext/>
            <w:ind w:left="1440"/>
          </w:pPr>
        </w:pPrChange>
      </w:pPr>
    </w:p>
    <w:p w14:paraId="1CA070CF" w14:textId="77777777" w:rsidR="00E87B5F" w:rsidRPr="00F13F58" w:rsidRDefault="00E87B5F">
      <w:pPr>
        <w:keepNext/>
        <w:spacing w:after="0"/>
        <w:ind w:left="1440"/>
        <w:rPr>
          <w:ins w:id="3445" w:author="Alan Hawse" w:date="2017-06-18T12:36:00Z"/>
          <w:rFonts w:ascii="Courier New" w:eastAsia="Times New Roman" w:hAnsi="Courier New" w:cs="Courier New"/>
          <w:color w:val="548DD4"/>
          <w:kern w:val="28"/>
          <w:sz w:val="18"/>
          <w:szCs w:val="18"/>
        </w:rPr>
        <w:pPrChange w:id="3446" w:author="Greg Landry [2]" w:date="2017-07-18T19:42:00Z">
          <w:pPr>
            <w:keepNext/>
            <w:ind w:left="1440"/>
          </w:pPr>
        </w:pPrChange>
      </w:pPr>
      <w:ins w:id="3447" w:author="Alan Hawse" w:date="2017-06-18T12:36:00Z">
        <w:r w:rsidRPr="00F13F58">
          <w:rPr>
            <w:rFonts w:ascii="Courier New" w:eastAsia="Times New Roman" w:hAnsi="Courier New" w:cs="Courier New"/>
            <w:color w:val="548DD4"/>
            <w:kern w:val="28"/>
            <w:sz w:val="18"/>
            <w:szCs w:val="18"/>
          </w:rPr>
          <w:t>WPRINT_APP_INFO((“Packet=%s\n”, myData));</w:t>
        </w:r>
      </w:ins>
    </w:p>
    <w:p w14:paraId="521489B8" w14:textId="77777777" w:rsidR="00E87B5F" w:rsidRDefault="00E87B5F">
      <w:pPr>
        <w:keepNext/>
        <w:spacing w:after="0"/>
        <w:ind w:left="1440"/>
        <w:rPr>
          <w:ins w:id="3448" w:author="Alan Hawse" w:date="2017-06-18T12:36:00Z"/>
          <w:rFonts w:ascii="Courier New" w:eastAsia="Times New Roman" w:hAnsi="Courier New" w:cs="Courier New"/>
          <w:color w:val="548DD4"/>
          <w:kern w:val="28"/>
          <w:sz w:val="18"/>
          <w:szCs w:val="18"/>
        </w:rPr>
        <w:pPrChange w:id="3449" w:author="Greg Landry [2]" w:date="2017-07-18T19:42:00Z">
          <w:pPr>
            <w:keepNext/>
            <w:ind w:left="1440"/>
          </w:pPr>
        </w:pPrChange>
      </w:pPr>
    </w:p>
    <w:p w14:paraId="78F42D7C" w14:textId="77777777" w:rsidR="00E87B5F" w:rsidRPr="00F13F58" w:rsidRDefault="00E87B5F">
      <w:pPr>
        <w:keepNext/>
        <w:spacing w:after="0"/>
        <w:ind w:left="1440"/>
        <w:rPr>
          <w:ins w:id="3450" w:author="Alan Hawse" w:date="2017-06-18T12:36:00Z"/>
          <w:rFonts w:ascii="Courier New" w:eastAsia="Times New Roman" w:hAnsi="Courier New" w:cs="Courier New"/>
          <w:color w:val="548DD4"/>
          <w:kern w:val="28"/>
          <w:sz w:val="18"/>
          <w:szCs w:val="18"/>
        </w:rPr>
        <w:pPrChange w:id="3451" w:author="Greg Landry [2]" w:date="2017-07-18T19:42:00Z">
          <w:pPr>
            <w:keepNext/>
            <w:ind w:left="1440"/>
          </w:pPr>
        </w:pPrChange>
      </w:pPr>
      <w:ins w:id="3452" w:author="Alan Hawse" w:date="2017-06-18T12:36:00Z">
        <w:r w:rsidRPr="00F13F58">
          <w:rPr>
            <w:rFonts w:ascii="Courier New" w:eastAsia="Times New Roman" w:hAnsi="Courier New" w:cs="Courier New"/>
            <w:color w:val="548DD4"/>
            <w:kern w:val="28"/>
            <w:sz w:val="18"/>
            <w:szCs w:val="18"/>
          </w:rPr>
          <w:t>wiced_packet_delete( myPacket );</w:t>
        </w:r>
      </w:ins>
    </w:p>
    <w:p w14:paraId="4A81DF7D" w14:textId="77777777" w:rsidR="00E87B5F" w:rsidRPr="00F13F58" w:rsidRDefault="00E87B5F">
      <w:pPr>
        <w:keepNext/>
        <w:spacing w:after="0"/>
        <w:ind w:left="1440"/>
        <w:rPr>
          <w:ins w:id="3453" w:author="Alan Hawse" w:date="2017-06-18T12:36:00Z"/>
          <w:rFonts w:ascii="Courier New" w:eastAsia="Times New Roman" w:hAnsi="Courier New" w:cs="Courier New"/>
          <w:color w:val="548DD4"/>
          <w:kern w:val="28"/>
          <w:sz w:val="18"/>
          <w:szCs w:val="18"/>
        </w:rPr>
        <w:pPrChange w:id="3454" w:author="Greg Landry [2]" w:date="2017-07-18T19:42:00Z">
          <w:pPr>
            <w:keepNext/>
            <w:ind w:left="1440"/>
          </w:pPr>
        </w:pPrChange>
      </w:pPr>
      <w:ins w:id="3455" w:author="Alan Hawse" w:date="2017-06-18T12:36:00Z">
        <w:r w:rsidRPr="00F13F58">
          <w:rPr>
            <w:rFonts w:ascii="Courier New" w:eastAsia="Times New Roman" w:hAnsi="Courier New" w:cs="Courier New"/>
            <w:color w:val="548DD4"/>
            <w:kern w:val="28"/>
            <w:sz w:val="18"/>
            <w:szCs w:val="18"/>
          </w:rPr>
          <w:t>wiced_tcp_disconnect(&amp;socket);</w:t>
        </w:r>
      </w:ins>
    </w:p>
    <w:p w14:paraId="7367988C" w14:textId="77777777" w:rsidR="00E87B5F" w:rsidRPr="00F13F58" w:rsidRDefault="00E87B5F" w:rsidP="00E87B5F">
      <w:pPr>
        <w:ind w:left="720"/>
        <w:rPr>
          <w:ins w:id="3456" w:author="Alan Hawse" w:date="2017-06-18T12:36:00Z"/>
          <w:rFonts w:ascii="Courier New" w:eastAsia="Times New Roman" w:hAnsi="Courier New" w:cs="Courier New"/>
          <w:color w:val="548DD4"/>
          <w:kern w:val="28"/>
          <w:sz w:val="18"/>
          <w:szCs w:val="18"/>
        </w:rPr>
      </w:pPr>
      <w:ins w:id="3457" w:author="Alan Hawse" w:date="2017-06-18T12:36:00Z">
        <w:r w:rsidRPr="00F13F58">
          <w:rPr>
            <w:rFonts w:ascii="Courier New" w:eastAsia="Times New Roman" w:hAnsi="Courier New" w:cs="Courier New"/>
            <w:color w:val="548DD4"/>
            <w:kern w:val="28"/>
            <w:sz w:val="18"/>
            <w:szCs w:val="18"/>
          </w:rPr>
          <w:t>}</w:t>
        </w:r>
      </w:ins>
    </w:p>
    <w:p w14:paraId="68542067" w14:textId="77777777" w:rsidR="00E87B5F" w:rsidRDefault="00E87B5F" w:rsidP="00E87B5F">
      <w:pPr>
        <w:rPr>
          <w:ins w:id="3458" w:author="Alan Hawse" w:date="2017-06-18T12:36:00Z"/>
        </w:rPr>
      </w:pPr>
      <w:ins w:id="3459" w:author="Alan Hawse" w:date="2017-06-18T12:36:00Z">
        <w:r>
          <w:t>The code fragment assumes that it is a short string that you are receiving and it fits in one packet.  And obviously, there is no error checking.</w:t>
        </w:r>
      </w:ins>
    </w:p>
    <w:p w14:paraId="7E6BFED5" w14:textId="77777777" w:rsidR="00E87B5F" w:rsidRDefault="00E87B5F" w:rsidP="00E87B5F">
      <w:pPr>
        <w:rPr>
          <w:ins w:id="3460" w:author="Alan Hawse" w:date="2017-06-18T12:36:00Z"/>
        </w:rPr>
      </w:pPr>
      <w:ins w:id="3461" w:author="Alan Hawse" w:date="2017-06-18T12:36:00Z">
        <w:r>
          <w:t xml:space="preserve">Note that the server disconnects the socket once it has received a packet (it does not DELETE the socket, it just disconnects from it). This is commonly done in TCP servers so that socket connections are not maintained when not necessary. Once the client opens another connection, the </w:t>
        </w:r>
        <w:r w:rsidRPr="00A973A3">
          <w:rPr>
            <w:i/>
          </w:rPr>
          <w:t>wiced_tcp_accept()</w:t>
        </w:r>
        <w:r>
          <w:t xml:space="preserve"> call allows the server to receive the next packet.</w:t>
        </w:r>
      </w:ins>
    </w:p>
    <w:p w14:paraId="21272880" w14:textId="2F092C14" w:rsidR="008137A7" w:rsidRDefault="008137A7">
      <w:pPr>
        <w:rPr>
          <w:ins w:id="3462" w:author="Greg Landry [2]" w:date="2017-07-18T19:46:00Z"/>
        </w:rPr>
      </w:pPr>
      <w:ins w:id="3463" w:author="Greg Landry [2]" w:date="2017-07-18T19:46:00Z">
        <w:r>
          <w:br w:type="page"/>
        </w:r>
      </w:ins>
    </w:p>
    <w:p w14:paraId="0DECD422" w14:textId="77777777" w:rsidR="00E87B5F" w:rsidRDefault="00E87B5F"/>
    <w:sectPr w:rsidR="00E87B5F">
      <w:footerReference w:type="default" r:id="rId4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165" w:author="Greg Landry" w:date="2017-06-12T08:43:00Z" w:initials="GL">
    <w:p w14:paraId="7E475A08" w14:textId="05CE5A66" w:rsidR="00770A27" w:rsidRDefault="00770A27">
      <w:pPr>
        <w:pStyle w:val="CommentText"/>
      </w:pPr>
      <w:r>
        <w:rPr>
          <w:rStyle w:val="CommentReference"/>
        </w:rPr>
        <w:annotationRef/>
      </w:r>
      <w:r>
        <w:t>I don’t see this in the figure</w:t>
      </w:r>
    </w:p>
  </w:comment>
  <w:comment w:id="1544" w:author="Greg Landry" w:date="2017-06-09T11:17:00Z" w:initials="GL">
    <w:p w14:paraId="788A1419" w14:textId="6431F56C" w:rsidR="00770A27" w:rsidRDefault="00770A27">
      <w:pPr>
        <w:pStyle w:val="CommentText"/>
      </w:pPr>
      <w:r>
        <w:rPr>
          <w:rStyle w:val="CommentReference"/>
        </w:rPr>
        <w:annotationRef/>
      </w:r>
      <w:r>
        <w:rPr>
          <w:noProof/>
        </w:rPr>
        <w:t>Which one is the "right 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E475A08" w15:done="0"/>
  <w15:commentEx w15:paraId="788A1419"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CEE143" w14:textId="77777777" w:rsidR="002A546F" w:rsidRDefault="002A546F" w:rsidP="00093A9C">
      <w:r>
        <w:separator/>
      </w:r>
    </w:p>
  </w:endnote>
  <w:endnote w:type="continuationSeparator" w:id="0">
    <w:p w14:paraId="7AF3D3F8" w14:textId="77777777" w:rsidR="002A546F" w:rsidRDefault="002A546F" w:rsidP="00093A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onaco">
    <w:altName w:val="Calibri"/>
    <w:charset w:val="00"/>
    <w:family w:val="auto"/>
    <w:pitch w:val="variable"/>
    <w:sig w:usb0="00000003" w:usb1="00000000" w:usb2="00000000" w:usb3="00000000" w:csb0="00000001" w:csb1="00000000"/>
  </w:font>
  <w:font w:name="Menlo">
    <w:altName w:val="Arial"/>
    <w:charset w:val="00"/>
    <w:family w:val="auto"/>
    <w:pitch w:val="variable"/>
    <w:sig w:usb0="E60022FF" w:usb1="D200F9FB" w:usb2="02000028" w:usb3="00000000" w:csb0="000001DF" w:csb1="00000000"/>
  </w:font>
  <w:font w:name="Courier">
    <w:panose1 w:val="020704090202050204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8479625"/>
      <w:docPartObj>
        <w:docPartGallery w:val="Page Numbers (Bottom of Page)"/>
        <w:docPartUnique/>
      </w:docPartObj>
    </w:sdtPr>
    <w:sdtContent>
      <w:sdt>
        <w:sdtPr>
          <w:id w:val="1728636285"/>
          <w:docPartObj>
            <w:docPartGallery w:val="Page Numbers (Top of Page)"/>
            <w:docPartUnique/>
          </w:docPartObj>
        </w:sdtPr>
        <w:sdtContent>
          <w:p w14:paraId="4C29FDE6" w14:textId="041D0B0D" w:rsidR="00770A27" w:rsidRDefault="00770A27">
            <w:pPr>
              <w:pStyle w:val="Footer"/>
              <w:jc w:val="center"/>
            </w:pPr>
            <w:r>
              <w:t xml:space="preserve">Page </w:t>
            </w:r>
            <w:r>
              <w:rPr>
                <w:b/>
                <w:bCs/>
              </w:rPr>
              <w:fldChar w:fldCharType="begin"/>
            </w:r>
            <w:r>
              <w:rPr>
                <w:b/>
                <w:bCs/>
              </w:rPr>
              <w:instrText xml:space="preserve"> PAGE </w:instrText>
            </w:r>
            <w:r>
              <w:rPr>
                <w:b/>
                <w:bCs/>
              </w:rPr>
              <w:fldChar w:fldCharType="separate"/>
            </w:r>
            <w:r w:rsidR="00425E70">
              <w:rPr>
                <w:b/>
                <w:bCs/>
                <w:noProof/>
              </w:rPr>
              <w:t>27</w:t>
            </w:r>
            <w:r>
              <w:rPr>
                <w:b/>
                <w:bCs/>
              </w:rPr>
              <w:fldChar w:fldCharType="end"/>
            </w:r>
            <w:r>
              <w:t xml:space="preserve"> of </w:t>
            </w:r>
            <w:r>
              <w:rPr>
                <w:b/>
                <w:bCs/>
              </w:rPr>
              <w:fldChar w:fldCharType="begin"/>
            </w:r>
            <w:r>
              <w:rPr>
                <w:b/>
                <w:bCs/>
              </w:rPr>
              <w:instrText xml:space="preserve"> NUMPAGES  </w:instrText>
            </w:r>
            <w:r>
              <w:rPr>
                <w:b/>
                <w:bCs/>
              </w:rPr>
              <w:fldChar w:fldCharType="separate"/>
            </w:r>
            <w:r w:rsidR="00425E70">
              <w:rPr>
                <w:b/>
                <w:bCs/>
                <w:noProof/>
              </w:rPr>
              <w:t>28</w:t>
            </w:r>
            <w:r>
              <w:rPr>
                <w:b/>
                <w:bCs/>
              </w:rPr>
              <w:fldChar w:fldCharType="end"/>
            </w:r>
          </w:p>
        </w:sdtContent>
      </w:sdt>
    </w:sdtContent>
  </w:sdt>
  <w:p w14:paraId="75581528" w14:textId="77777777" w:rsidR="00770A27" w:rsidRDefault="00770A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632CC7" w14:textId="77777777" w:rsidR="002A546F" w:rsidRDefault="002A546F" w:rsidP="00093A9C">
      <w:r>
        <w:separator/>
      </w:r>
    </w:p>
  </w:footnote>
  <w:footnote w:type="continuationSeparator" w:id="0">
    <w:p w14:paraId="2F0EFF88" w14:textId="77777777" w:rsidR="002A546F" w:rsidRDefault="002A546F" w:rsidP="00093A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944FC"/>
    <w:multiLevelType w:val="hybridMultilevel"/>
    <w:tmpl w:val="BDB07E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7C430D"/>
    <w:multiLevelType w:val="hybridMultilevel"/>
    <w:tmpl w:val="409CF6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D43470"/>
    <w:multiLevelType w:val="hybridMultilevel"/>
    <w:tmpl w:val="D4345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845E2C"/>
    <w:multiLevelType w:val="hybridMultilevel"/>
    <w:tmpl w:val="2F10D3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42124B"/>
    <w:multiLevelType w:val="hybridMultilevel"/>
    <w:tmpl w:val="F9BE76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05F3150"/>
    <w:multiLevelType w:val="hybridMultilevel"/>
    <w:tmpl w:val="F9A6FB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727A42"/>
    <w:multiLevelType w:val="hybridMultilevel"/>
    <w:tmpl w:val="D7BA9FC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1CE520D"/>
    <w:multiLevelType w:val="hybridMultilevel"/>
    <w:tmpl w:val="0AD4B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121E30"/>
    <w:multiLevelType w:val="hybridMultilevel"/>
    <w:tmpl w:val="436024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5621C6"/>
    <w:multiLevelType w:val="hybridMultilevel"/>
    <w:tmpl w:val="46FECB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A76C5D"/>
    <w:multiLevelType w:val="hybridMultilevel"/>
    <w:tmpl w:val="9FA636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251F16"/>
    <w:multiLevelType w:val="hybridMultilevel"/>
    <w:tmpl w:val="ADC03A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D80002D"/>
    <w:multiLevelType w:val="hybridMultilevel"/>
    <w:tmpl w:val="E93093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965F09"/>
    <w:multiLevelType w:val="hybridMultilevel"/>
    <w:tmpl w:val="489C0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CD1855"/>
    <w:multiLevelType w:val="hybridMultilevel"/>
    <w:tmpl w:val="3E26A6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0C05F4"/>
    <w:multiLevelType w:val="hybridMultilevel"/>
    <w:tmpl w:val="1070DC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BBA339B"/>
    <w:multiLevelType w:val="hybridMultilevel"/>
    <w:tmpl w:val="63205D88"/>
    <w:lvl w:ilvl="0" w:tplc="3DCADD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E104754"/>
    <w:multiLevelType w:val="hybridMultilevel"/>
    <w:tmpl w:val="2C2E2B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5A38D6"/>
    <w:multiLevelType w:val="hybridMultilevel"/>
    <w:tmpl w:val="6F8486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0AE2E7E"/>
    <w:multiLevelType w:val="hybridMultilevel"/>
    <w:tmpl w:val="99246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6F6CA4"/>
    <w:multiLevelType w:val="hybridMultilevel"/>
    <w:tmpl w:val="23E2E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A00C89"/>
    <w:multiLevelType w:val="hybridMultilevel"/>
    <w:tmpl w:val="47E8F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0167C0"/>
    <w:multiLevelType w:val="hybridMultilevel"/>
    <w:tmpl w:val="F29E407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9A59D2"/>
    <w:multiLevelType w:val="hybridMultilevel"/>
    <w:tmpl w:val="275AFE9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877A43"/>
    <w:multiLevelType w:val="hybridMultilevel"/>
    <w:tmpl w:val="78EA4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BC0DF1"/>
    <w:multiLevelType w:val="hybridMultilevel"/>
    <w:tmpl w:val="1F94C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B9289D"/>
    <w:multiLevelType w:val="hybridMultilevel"/>
    <w:tmpl w:val="929AB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A87BCF"/>
    <w:multiLevelType w:val="hybridMultilevel"/>
    <w:tmpl w:val="D298B698"/>
    <w:lvl w:ilvl="0" w:tplc="0409000F">
      <w:start w:val="1"/>
      <w:numFmt w:val="decimal"/>
      <w:lvlText w:val="%1."/>
      <w:lvlJc w:val="left"/>
      <w:pPr>
        <w:ind w:left="72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09E39A3"/>
    <w:multiLevelType w:val="hybridMultilevel"/>
    <w:tmpl w:val="C79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855118"/>
    <w:multiLevelType w:val="hybridMultilevel"/>
    <w:tmpl w:val="788E4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5017CE5"/>
    <w:multiLevelType w:val="hybridMultilevel"/>
    <w:tmpl w:val="7F148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9B7C13"/>
    <w:multiLevelType w:val="hybridMultilevel"/>
    <w:tmpl w:val="854C28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2" w15:restartNumberingAfterBreak="0">
    <w:nsid w:val="46E639DC"/>
    <w:multiLevelType w:val="hybridMultilevel"/>
    <w:tmpl w:val="F86A8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12307B"/>
    <w:multiLevelType w:val="hybridMultilevel"/>
    <w:tmpl w:val="487080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883148A"/>
    <w:multiLevelType w:val="hybridMultilevel"/>
    <w:tmpl w:val="125251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8E82DEF"/>
    <w:multiLevelType w:val="hybridMultilevel"/>
    <w:tmpl w:val="CDE0A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212B08"/>
    <w:multiLevelType w:val="hybridMultilevel"/>
    <w:tmpl w:val="130882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AFA24EA"/>
    <w:multiLevelType w:val="hybridMultilevel"/>
    <w:tmpl w:val="1D42BB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76340AD"/>
    <w:multiLevelType w:val="hybridMultilevel"/>
    <w:tmpl w:val="0D18BAD6"/>
    <w:lvl w:ilvl="0" w:tplc="04090015">
      <w:start w:val="1"/>
      <w:numFmt w:val="upperLetter"/>
      <w:lvlText w:val="%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F">
      <w:start w:val="1"/>
      <w:numFmt w:val="decimal"/>
      <w:lvlText w:val="%4."/>
      <w:lvlJc w:val="left"/>
      <w:pPr>
        <w:ind w:left="720" w:hanging="360"/>
      </w:pPr>
      <w:rPr>
        <w:rFonts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8BF6995"/>
    <w:multiLevelType w:val="hybridMultilevel"/>
    <w:tmpl w:val="8B6C3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504FE4"/>
    <w:multiLevelType w:val="hybridMultilevel"/>
    <w:tmpl w:val="3E8AB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5F5E0D"/>
    <w:multiLevelType w:val="hybridMultilevel"/>
    <w:tmpl w:val="FA3421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2104F29"/>
    <w:multiLevelType w:val="hybridMultilevel"/>
    <w:tmpl w:val="33E8A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23C73FE"/>
    <w:multiLevelType w:val="hybridMultilevel"/>
    <w:tmpl w:val="3C3E7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94D6DDE"/>
    <w:multiLevelType w:val="hybridMultilevel"/>
    <w:tmpl w:val="47027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DBD2FEE"/>
    <w:multiLevelType w:val="hybridMultilevel"/>
    <w:tmpl w:val="EAB01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0AB2A9C"/>
    <w:multiLevelType w:val="hybridMultilevel"/>
    <w:tmpl w:val="BDB07E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1F63F71"/>
    <w:multiLevelType w:val="hybridMultilevel"/>
    <w:tmpl w:val="46FECB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7BD5526"/>
    <w:multiLevelType w:val="hybridMultilevel"/>
    <w:tmpl w:val="487080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AD057DA"/>
    <w:multiLevelType w:val="hybridMultilevel"/>
    <w:tmpl w:val="124A1E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F436ED8"/>
    <w:multiLevelType w:val="hybridMultilevel"/>
    <w:tmpl w:val="415E3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0"/>
  </w:num>
  <w:num w:numId="3">
    <w:abstractNumId w:val="26"/>
  </w:num>
  <w:num w:numId="4">
    <w:abstractNumId w:val="43"/>
  </w:num>
  <w:num w:numId="5">
    <w:abstractNumId w:val="14"/>
  </w:num>
  <w:num w:numId="6">
    <w:abstractNumId w:val="42"/>
  </w:num>
  <w:num w:numId="7">
    <w:abstractNumId w:val="3"/>
  </w:num>
  <w:num w:numId="8">
    <w:abstractNumId w:val="24"/>
  </w:num>
  <w:num w:numId="9">
    <w:abstractNumId w:val="50"/>
  </w:num>
  <w:num w:numId="10">
    <w:abstractNumId w:val="17"/>
  </w:num>
  <w:num w:numId="11">
    <w:abstractNumId w:val="37"/>
  </w:num>
  <w:num w:numId="12">
    <w:abstractNumId w:val="33"/>
  </w:num>
  <w:num w:numId="13">
    <w:abstractNumId w:val="12"/>
  </w:num>
  <w:num w:numId="14">
    <w:abstractNumId w:val="38"/>
  </w:num>
  <w:num w:numId="15">
    <w:abstractNumId w:val="30"/>
  </w:num>
  <w:num w:numId="16">
    <w:abstractNumId w:val="29"/>
  </w:num>
  <w:num w:numId="17">
    <w:abstractNumId w:val="13"/>
  </w:num>
  <w:num w:numId="18">
    <w:abstractNumId w:val="11"/>
  </w:num>
  <w:num w:numId="19">
    <w:abstractNumId w:val="22"/>
  </w:num>
  <w:num w:numId="20">
    <w:abstractNumId w:val="41"/>
  </w:num>
  <w:num w:numId="21">
    <w:abstractNumId w:val="6"/>
  </w:num>
  <w:num w:numId="22">
    <w:abstractNumId w:val="35"/>
  </w:num>
  <w:num w:numId="23">
    <w:abstractNumId w:val="23"/>
  </w:num>
  <w:num w:numId="24">
    <w:abstractNumId w:val="27"/>
  </w:num>
  <w:num w:numId="25">
    <w:abstractNumId w:val="8"/>
  </w:num>
  <w:num w:numId="26">
    <w:abstractNumId w:val="16"/>
  </w:num>
  <w:num w:numId="27">
    <w:abstractNumId w:val="10"/>
  </w:num>
  <w:num w:numId="28">
    <w:abstractNumId w:val="31"/>
  </w:num>
  <w:num w:numId="29">
    <w:abstractNumId w:val="36"/>
  </w:num>
  <w:num w:numId="30">
    <w:abstractNumId w:val="32"/>
  </w:num>
  <w:num w:numId="31">
    <w:abstractNumId w:val="45"/>
  </w:num>
  <w:num w:numId="32">
    <w:abstractNumId w:val="44"/>
  </w:num>
  <w:num w:numId="33">
    <w:abstractNumId w:val="15"/>
  </w:num>
  <w:num w:numId="34">
    <w:abstractNumId w:val="9"/>
  </w:num>
  <w:num w:numId="35">
    <w:abstractNumId w:val="48"/>
  </w:num>
  <w:num w:numId="36">
    <w:abstractNumId w:val="47"/>
  </w:num>
  <w:num w:numId="37">
    <w:abstractNumId w:val="1"/>
  </w:num>
  <w:num w:numId="38">
    <w:abstractNumId w:val="7"/>
  </w:num>
  <w:num w:numId="39">
    <w:abstractNumId w:val="21"/>
  </w:num>
  <w:num w:numId="40">
    <w:abstractNumId w:val="19"/>
  </w:num>
  <w:num w:numId="41">
    <w:abstractNumId w:val="39"/>
  </w:num>
  <w:num w:numId="42">
    <w:abstractNumId w:val="25"/>
  </w:num>
  <w:num w:numId="43">
    <w:abstractNumId w:val="2"/>
  </w:num>
  <w:num w:numId="44">
    <w:abstractNumId w:val="40"/>
  </w:num>
  <w:num w:numId="45">
    <w:abstractNumId w:val="34"/>
  </w:num>
  <w:num w:numId="46">
    <w:abstractNumId w:val="46"/>
  </w:num>
  <w:num w:numId="47">
    <w:abstractNumId w:val="0"/>
  </w:num>
  <w:num w:numId="48">
    <w:abstractNumId w:val="4"/>
  </w:num>
  <w:num w:numId="49">
    <w:abstractNumId w:val="49"/>
  </w:num>
  <w:num w:numId="50">
    <w:abstractNumId w:val="18"/>
  </w:num>
  <w:num w:numId="51">
    <w:abstractNumId w:val="5"/>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reg Landry">
    <w15:presenceInfo w15:providerId="None" w15:userId="Greg Landry"/>
  </w15:person>
  <w15:person w15:author="Alan Hawse">
    <w15:presenceInfo w15:providerId="None" w15:userId="Alan Hawse"/>
  </w15:person>
  <w15:person w15:author="Greg Landry [2]">
    <w15:presenceInfo w15:providerId="AD" w15:userId="S-1-12-1-1975327676-1325117367-1464604813-1524360591"/>
  </w15:person>
  <w15:person w15:author="gjl@cypress.com">
    <w15:presenceInfo w15:providerId="None" w15:userId="gjl@cypress.co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linkStyles/>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722FFD3"/>
    <w:rsid w:val="0001298A"/>
    <w:rsid w:val="00013E85"/>
    <w:rsid w:val="00017FC5"/>
    <w:rsid w:val="00021344"/>
    <w:rsid w:val="00021A17"/>
    <w:rsid w:val="00022931"/>
    <w:rsid w:val="00024D96"/>
    <w:rsid w:val="00026C5A"/>
    <w:rsid w:val="000331EA"/>
    <w:rsid w:val="000366AE"/>
    <w:rsid w:val="00037018"/>
    <w:rsid w:val="00051E3C"/>
    <w:rsid w:val="00054526"/>
    <w:rsid w:val="000712E3"/>
    <w:rsid w:val="00071DC7"/>
    <w:rsid w:val="00072A0E"/>
    <w:rsid w:val="00073E53"/>
    <w:rsid w:val="00074642"/>
    <w:rsid w:val="00076413"/>
    <w:rsid w:val="0008231F"/>
    <w:rsid w:val="000851B7"/>
    <w:rsid w:val="0008583A"/>
    <w:rsid w:val="000865E3"/>
    <w:rsid w:val="00087CD7"/>
    <w:rsid w:val="000907D9"/>
    <w:rsid w:val="00091649"/>
    <w:rsid w:val="00093229"/>
    <w:rsid w:val="00093A9C"/>
    <w:rsid w:val="000A10C2"/>
    <w:rsid w:val="000A2164"/>
    <w:rsid w:val="000A2E0F"/>
    <w:rsid w:val="000A6F04"/>
    <w:rsid w:val="000A72A2"/>
    <w:rsid w:val="000B49CB"/>
    <w:rsid w:val="000C17C9"/>
    <w:rsid w:val="000C3273"/>
    <w:rsid w:val="000C58F0"/>
    <w:rsid w:val="000C7CE4"/>
    <w:rsid w:val="000D0AF6"/>
    <w:rsid w:val="000D1DFB"/>
    <w:rsid w:val="000D508F"/>
    <w:rsid w:val="000E017F"/>
    <w:rsid w:val="000E1195"/>
    <w:rsid w:val="000E1E21"/>
    <w:rsid w:val="000F1B7C"/>
    <w:rsid w:val="000F3099"/>
    <w:rsid w:val="000F50D9"/>
    <w:rsid w:val="00101724"/>
    <w:rsid w:val="001101F2"/>
    <w:rsid w:val="00113918"/>
    <w:rsid w:val="001159FE"/>
    <w:rsid w:val="00116E05"/>
    <w:rsid w:val="00132039"/>
    <w:rsid w:val="00133740"/>
    <w:rsid w:val="00147EDD"/>
    <w:rsid w:val="00154677"/>
    <w:rsid w:val="0015783A"/>
    <w:rsid w:val="00161B9E"/>
    <w:rsid w:val="0016382B"/>
    <w:rsid w:val="00167802"/>
    <w:rsid w:val="00170443"/>
    <w:rsid w:val="001757E7"/>
    <w:rsid w:val="00177F74"/>
    <w:rsid w:val="00180699"/>
    <w:rsid w:val="00181347"/>
    <w:rsid w:val="00182CDF"/>
    <w:rsid w:val="00183EFF"/>
    <w:rsid w:val="00186B87"/>
    <w:rsid w:val="00194FCD"/>
    <w:rsid w:val="00195536"/>
    <w:rsid w:val="001A5690"/>
    <w:rsid w:val="001A625E"/>
    <w:rsid w:val="001B1BEC"/>
    <w:rsid w:val="001B44DA"/>
    <w:rsid w:val="001B6FB2"/>
    <w:rsid w:val="001C0016"/>
    <w:rsid w:val="001C02D7"/>
    <w:rsid w:val="001C3071"/>
    <w:rsid w:val="001C41CE"/>
    <w:rsid w:val="001C624C"/>
    <w:rsid w:val="001C72C2"/>
    <w:rsid w:val="001E1DF0"/>
    <w:rsid w:val="001E500C"/>
    <w:rsid w:val="001F31C5"/>
    <w:rsid w:val="001F5644"/>
    <w:rsid w:val="00203097"/>
    <w:rsid w:val="00204493"/>
    <w:rsid w:val="00204CE6"/>
    <w:rsid w:val="0020657F"/>
    <w:rsid w:val="00220DAF"/>
    <w:rsid w:val="002247E6"/>
    <w:rsid w:val="00227150"/>
    <w:rsid w:val="002275D4"/>
    <w:rsid w:val="002312B1"/>
    <w:rsid w:val="00234B41"/>
    <w:rsid w:val="0024060A"/>
    <w:rsid w:val="00240D1A"/>
    <w:rsid w:val="00245C4A"/>
    <w:rsid w:val="00246424"/>
    <w:rsid w:val="00255081"/>
    <w:rsid w:val="00257DDD"/>
    <w:rsid w:val="00261AF8"/>
    <w:rsid w:val="00262EBB"/>
    <w:rsid w:val="0026316E"/>
    <w:rsid w:val="00266D14"/>
    <w:rsid w:val="002670C9"/>
    <w:rsid w:val="00273A8F"/>
    <w:rsid w:val="002757A1"/>
    <w:rsid w:val="002765CD"/>
    <w:rsid w:val="002808CD"/>
    <w:rsid w:val="00280C2D"/>
    <w:rsid w:val="00280E0E"/>
    <w:rsid w:val="0028293E"/>
    <w:rsid w:val="00284701"/>
    <w:rsid w:val="00285F84"/>
    <w:rsid w:val="00286587"/>
    <w:rsid w:val="0029288C"/>
    <w:rsid w:val="0029444C"/>
    <w:rsid w:val="002A0254"/>
    <w:rsid w:val="002A546F"/>
    <w:rsid w:val="002B34C1"/>
    <w:rsid w:val="002B6189"/>
    <w:rsid w:val="002B678A"/>
    <w:rsid w:val="002C1F51"/>
    <w:rsid w:val="002C5818"/>
    <w:rsid w:val="002D088B"/>
    <w:rsid w:val="002D54F4"/>
    <w:rsid w:val="002E5428"/>
    <w:rsid w:val="002F7901"/>
    <w:rsid w:val="00302543"/>
    <w:rsid w:val="00303D95"/>
    <w:rsid w:val="003076C3"/>
    <w:rsid w:val="00317780"/>
    <w:rsid w:val="00321400"/>
    <w:rsid w:val="003235D8"/>
    <w:rsid w:val="00326930"/>
    <w:rsid w:val="00333164"/>
    <w:rsid w:val="003445E6"/>
    <w:rsid w:val="00347101"/>
    <w:rsid w:val="00350E39"/>
    <w:rsid w:val="00354FF4"/>
    <w:rsid w:val="00361908"/>
    <w:rsid w:val="00364C65"/>
    <w:rsid w:val="0036635F"/>
    <w:rsid w:val="003676ED"/>
    <w:rsid w:val="003701F6"/>
    <w:rsid w:val="0037207F"/>
    <w:rsid w:val="003738DB"/>
    <w:rsid w:val="003817F7"/>
    <w:rsid w:val="00382410"/>
    <w:rsid w:val="003853D7"/>
    <w:rsid w:val="00393345"/>
    <w:rsid w:val="00393F95"/>
    <w:rsid w:val="00397ACA"/>
    <w:rsid w:val="003A03BF"/>
    <w:rsid w:val="003A0C6D"/>
    <w:rsid w:val="003A110D"/>
    <w:rsid w:val="003A67DC"/>
    <w:rsid w:val="003B4974"/>
    <w:rsid w:val="003C395E"/>
    <w:rsid w:val="003D39DA"/>
    <w:rsid w:val="003E106B"/>
    <w:rsid w:val="003E3652"/>
    <w:rsid w:val="003E39EE"/>
    <w:rsid w:val="003E3D52"/>
    <w:rsid w:val="003E53E2"/>
    <w:rsid w:val="003E5880"/>
    <w:rsid w:val="003E6C7C"/>
    <w:rsid w:val="003F4E78"/>
    <w:rsid w:val="0040035E"/>
    <w:rsid w:val="00400697"/>
    <w:rsid w:val="0041007E"/>
    <w:rsid w:val="00410203"/>
    <w:rsid w:val="004119D6"/>
    <w:rsid w:val="0041512A"/>
    <w:rsid w:val="0042490A"/>
    <w:rsid w:val="004259FF"/>
    <w:rsid w:val="00425E70"/>
    <w:rsid w:val="00431C2A"/>
    <w:rsid w:val="004320E0"/>
    <w:rsid w:val="004331E3"/>
    <w:rsid w:val="00435610"/>
    <w:rsid w:val="0043568A"/>
    <w:rsid w:val="00435AFF"/>
    <w:rsid w:val="004363F7"/>
    <w:rsid w:val="004367B9"/>
    <w:rsid w:val="00437777"/>
    <w:rsid w:val="004409B2"/>
    <w:rsid w:val="00441731"/>
    <w:rsid w:val="004533F1"/>
    <w:rsid w:val="004656A1"/>
    <w:rsid w:val="00467FBD"/>
    <w:rsid w:val="00471273"/>
    <w:rsid w:val="00471BE1"/>
    <w:rsid w:val="00474A2B"/>
    <w:rsid w:val="00483DDE"/>
    <w:rsid w:val="004852A9"/>
    <w:rsid w:val="0048628B"/>
    <w:rsid w:val="00486A0A"/>
    <w:rsid w:val="004872B2"/>
    <w:rsid w:val="00491F84"/>
    <w:rsid w:val="00492FE1"/>
    <w:rsid w:val="004963DD"/>
    <w:rsid w:val="0049698A"/>
    <w:rsid w:val="004A4D85"/>
    <w:rsid w:val="004B7D98"/>
    <w:rsid w:val="004C42B9"/>
    <w:rsid w:val="004C4F77"/>
    <w:rsid w:val="004D0924"/>
    <w:rsid w:val="004D2D03"/>
    <w:rsid w:val="004D3236"/>
    <w:rsid w:val="004D51FE"/>
    <w:rsid w:val="004D532F"/>
    <w:rsid w:val="004D5ED2"/>
    <w:rsid w:val="004F02B0"/>
    <w:rsid w:val="004F22DC"/>
    <w:rsid w:val="004F3DF1"/>
    <w:rsid w:val="004F409A"/>
    <w:rsid w:val="005017F2"/>
    <w:rsid w:val="00513FD4"/>
    <w:rsid w:val="00515081"/>
    <w:rsid w:val="005160F8"/>
    <w:rsid w:val="0052456D"/>
    <w:rsid w:val="0052741D"/>
    <w:rsid w:val="00530EC8"/>
    <w:rsid w:val="00531740"/>
    <w:rsid w:val="0053408F"/>
    <w:rsid w:val="00534481"/>
    <w:rsid w:val="00535EDB"/>
    <w:rsid w:val="00542D5D"/>
    <w:rsid w:val="00544A46"/>
    <w:rsid w:val="00546B0B"/>
    <w:rsid w:val="00553A91"/>
    <w:rsid w:val="00553C45"/>
    <w:rsid w:val="00553CB6"/>
    <w:rsid w:val="00553CF2"/>
    <w:rsid w:val="00553FC9"/>
    <w:rsid w:val="00555C4A"/>
    <w:rsid w:val="0055645D"/>
    <w:rsid w:val="0057278D"/>
    <w:rsid w:val="00576C4F"/>
    <w:rsid w:val="00580181"/>
    <w:rsid w:val="00581EFE"/>
    <w:rsid w:val="00583ABA"/>
    <w:rsid w:val="00591660"/>
    <w:rsid w:val="0059243D"/>
    <w:rsid w:val="00592A79"/>
    <w:rsid w:val="00592C86"/>
    <w:rsid w:val="0059315B"/>
    <w:rsid w:val="00593945"/>
    <w:rsid w:val="00595ACC"/>
    <w:rsid w:val="005A091A"/>
    <w:rsid w:val="005B3F82"/>
    <w:rsid w:val="005B444D"/>
    <w:rsid w:val="005C585F"/>
    <w:rsid w:val="005C6F5F"/>
    <w:rsid w:val="005D48B6"/>
    <w:rsid w:val="005D6BB8"/>
    <w:rsid w:val="005D7442"/>
    <w:rsid w:val="005E1A60"/>
    <w:rsid w:val="005E303D"/>
    <w:rsid w:val="005E3E34"/>
    <w:rsid w:val="005F116D"/>
    <w:rsid w:val="005F3959"/>
    <w:rsid w:val="005F3B20"/>
    <w:rsid w:val="005F67C7"/>
    <w:rsid w:val="00600886"/>
    <w:rsid w:val="00607DD7"/>
    <w:rsid w:val="00614576"/>
    <w:rsid w:val="0061607E"/>
    <w:rsid w:val="006203C1"/>
    <w:rsid w:val="00625C0B"/>
    <w:rsid w:val="00625F11"/>
    <w:rsid w:val="006263BE"/>
    <w:rsid w:val="00626CEC"/>
    <w:rsid w:val="00631E97"/>
    <w:rsid w:val="006321C3"/>
    <w:rsid w:val="00633B34"/>
    <w:rsid w:val="00636BCE"/>
    <w:rsid w:val="00640EA5"/>
    <w:rsid w:val="00642362"/>
    <w:rsid w:val="0064717A"/>
    <w:rsid w:val="00647901"/>
    <w:rsid w:val="00647AAA"/>
    <w:rsid w:val="00653120"/>
    <w:rsid w:val="0065442C"/>
    <w:rsid w:val="006545A1"/>
    <w:rsid w:val="0065757C"/>
    <w:rsid w:val="00660208"/>
    <w:rsid w:val="00660A58"/>
    <w:rsid w:val="00666361"/>
    <w:rsid w:val="00667172"/>
    <w:rsid w:val="00667810"/>
    <w:rsid w:val="00673882"/>
    <w:rsid w:val="0067507E"/>
    <w:rsid w:val="00675405"/>
    <w:rsid w:val="00681B7A"/>
    <w:rsid w:val="0069235A"/>
    <w:rsid w:val="00694292"/>
    <w:rsid w:val="00695E56"/>
    <w:rsid w:val="00697C65"/>
    <w:rsid w:val="006A2B03"/>
    <w:rsid w:val="006A7AB7"/>
    <w:rsid w:val="006B1C95"/>
    <w:rsid w:val="006B2CF2"/>
    <w:rsid w:val="006B442B"/>
    <w:rsid w:val="006B588A"/>
    <w:rsid w:val="006B642D"/>
    <w:rsid w:val="006B7E6B"/>
    <w:rsid w:val="006C0531"/>
    <w:rsid w:val="006C4A0D"/>
    <w:rsid w:val="006C4A51"/>
    <w:rsid w:val="006C6E5B"/>
    <w:rsid w:val="006D31EA"/>
    <w:rsid w:val="006E3F62"/>
    <w:rsid w:val="006E5D6F"/>
    <w:rsid w:val="006E79F9"/>
    <w:rsid w:val="006F2FAA"/>
    <w:rsid w:val="006F35C7"/>
    <w:rsid w:val="007023CF"/>
    <w:rsid w:val="0070303E"/>
    <w:rsid w:val="00705164"/>
    <w:rsid w:val="00707B39"/>
    <w:rsid w:val="00720410"/>
    <w:rsid w:val="00733F85"/>
    <w:rsid w:val="00735C7A"/>
    <w:rsid w:val="0073670D"/>
    <w:rsid w:val="00752487"/>
    <w:rsid w:val="00757332"/>
    <w:rsid w:val="0075734B"/>
    <w:rsid w:val="007619B0"/>
    <w:rsid w:val="0077043E"/>
    <w:rsid w:val="00770A27"/>
    <w:rsid w:val="00774C33"/>
    <w:rsid w:val="007758BE"/>
    <w:rsid w:val="007802DB"/>
    <w:rsid w:val="00781383"/>
    <w:rsid w:val="007848C5"/>
    <w:rsid w:val="00790FD8"/>
    <w:rsid w:val="007912D2"/>
    <w:rsid w:val="00791B69"/>
    <w:rsid w:val="00793556"/>
    <w:rsid w:val="00794032"/>
    <w:rsid w:val="00794699"/>
    <w:rsid w:val="007979DB"/>
    <w:rsid w:val="007A140A"/>
    <w:rsid w:val="007A312C"/>
    <w:rsid w:val="007A3448"/>
    <w:rsid w:val="007A63E8"/>
    <w:rsid w:val="007A736A"/>
    <w:rsid w:val="007B104F"/>
    <w:rsid w:val="007B1C45"/>
    <w:rsid w:val="007B2122"/>
    <w:rsid w:val="007B5AD6"/>
    <w:rsid w:val="007C7A3D"/>
    <w:rsid w:val="007D7100"/>
    <w:rsid w:val="007D7A5C"/>
    <w:rsid w:val="007E0232"/>
    <w:rsid w:val="007E35A9"/>
    <w:rsid w:val="007E5EC7"/>
    <w:rsid w:val="007E6E5E"/>
    <w:rsid w:val="007F6A4F"/>
    <w:rsid w:val="007F6DE1"/>
    <w:rsid w:val="00800F4A"/>
    <w:rsid w:val="008137A7"/>
    <w:rsid w:val="00823A0D"/>
    <w:rsid w:val="00825BB2"/>
    <w:rsid w:val="00825E6E"/>
    <w:rsid w:val="0082780A"/>
    <w:rsid w:val="008320CD"/>
    <w:rsid w:val="00832522"/>
    <w:rsid w:val="0083263F"/>
    <w:rsid w:val="00832C3C"/>
    <w:rsid w:val="008438EB"/>
    <w:rsid w:val="0085184C"/>
    <w:rsid w:val="0085303C"/>
    <w:rsid w:val="008559E3"/>
    <w:rsid w:val="00856138"/>
    <w:rsid w:val="00857DC2"/>
    <w:rsid w:val="00864EB9"/>
    <w:rsid w:val="0086618A"/>
    <w:rsid w:val="00871379"/>
    <w:rsid w:val="00873D49"/>
    <w:rsid w:val="00874149"/>
    <w:rsid w:val="00876181"/>
    <w:rsid w:val="00887985"/>
    <w:rsid w:val="00890B7C"/>
    <w:rsid w:val="00895C00"/>
    <w:rsid w:val="008A26DD"/>
    <w:rsid w:val="008A3835"/>
    <w:rsid w:val="008A56F3"/>
    <w:rsid w:val="008A7688"/>
    <w:rsid w:val="008B1CD6"/>
    <w:rsid w:val="008B2132"/>
    <w:rsid w:val="008B6B74"/>
    <w:rsid w:val="008C194D"/>
    <w:rsid w:val="008C2C2A"/>
    <w:rsid w:val="008C2CD6"/>
    <w:rsid w:val="008D03C4"/>
    <w:rsid w:val="008D5A9F"/>
    <w:rsid w:val="008D7E12"/>
    <w:rsid w:val="008E0302"/>
    <w:rsid w:val="008E1EB2"/>
    <w:rsid w:val="008E2B57"/>
    <w:rsid w:val="008E4DEE"/>
    <w:rsid w:val="008E6CD7"/>
    <w:rsid w:val="008F0103"/>
    <w:rsid w:val="008F292A"/>
    <w:rsid w:val="00901A8A"/>
    <w:rsid w:val="00910CE6"/>
    <w:rsid w:val="00913728"/>
    <w:rsid w:val="00913B3F"/>
    <w:rsid w:val="00913CF8"/>
    <w:rsid w:val="00914CE3"/>
    <w:rsid w:val="009162AA"/>
    <w:rsid w:val="00930BD5"/>
    <w:rsid w:val="00933E5E"/>
    <w:rsid w:val="00934F5C"/>
    <w:rsid w:val="00937558"/>
    <w:rsid w:val="00940138"/>
    <w:rsid w:val="00947065"/>
    <w:rsid w:val="00953BAB"/>
    <w:rsid w:val="009577ED"/>
    <w:rsid w:val="009600E6"/>
    <w:rsid w:val="00966E89"/>
    <w:rsid w:val="00971C0C"/>
    <w:rsid w:val="0097230E"/>
    <w:rsid w:val="009731C0"/>
    <w:rsid w:val="0097550F"/>
    <w:rsid w:val="00981AAE"/>
    <w:rsid w:val="00982781"/>
    <w:rsid w:val="00984501"/>
    <w:rsid w:val="0098674F"/>
    <w:rsid w:val="00987C1F"/>
    <w:rsid w:val="00991239"/>
    <w:rsid w:val="00992320"/>
    <w:rsid w:val="00997DCC"/>
    <w:rsid w:val="009A4EE5"/>
    <w:rsid w:val="009A5A57"/>
    <w:rsid w:val="009A6618"/>
    <w:rsid w:val="009B2DD0"/>
    <w:rsid w:val="009C2EFA"/>
    <w:rsid w:val="009C3C0A"/>
    <w:rsid w:val="009D2791"/>
    <w:rsid w:val="009D5E1F"/>
    <w:rsid w:val="009D76E2"/>
    <w:rsid w:val="009E0DD9"/>
    <w:rsid w:val="009E1604"/>
    <w:rsid w:val="009E3FC8"/>
    <w:rsid w:val="009E5836"/>
    <w:rsid w:val="009E6D11"/>
    <w:rsid w:val="009F03B5"/>
    <w:rsid w:val="009F1A17"/>
    <w:rsid w:val="00A06CD6"/>
    <w:rsid w:val="00A105F6"/>
    <w:rsid w:val="00A12BAC"/>
    <w:rsid w:val="00A13470"/>
    <w:rsid w:val="00A16397"/>
    <w:rsid w:val="00A175D3"/>
    <w:rsid w:val="00A224D8"/>
    <w:rsid w:val="00A2365B"/>
    <w:rsid w:val="00A30820"/>
    <w:rsid w:val="00A32240"/>
    <w:rsid w:val="00A330AF"/>
    <w:rsid w:val="00A33EA8"/>
    <w:rsid w:val="00A34CF7"/>
    <w:rsid w:val="00A34D69"/>
    <w:rsid w:val="00A37FB4"/>
    <w:rsid w:val="00A42237"/>
    <w:rsid w:val="00A43676"/>
    <w:rsid w:val="00A43B97"/>
    <w:rsid w:val="00A44ACA"/>
    <w:rsid w:val="00A471D2"/>
    <w:rsid w:val="00A51686"/>
    <w:rsid w:val="00A63E46"/>
    <w:rsid w:val="00A646ED"/>
    <w:rsid w:val="00A70043"/>
    <w:rsid w:val="00A74A92"/>
    <w:rsid w:val="00A77388"/>
    <w:rsid w:val="00A84B53"/>
    <w:rsid w:val="00A84D57"/>
    <w:rsid w:val="00A8704B"/>
    <w:rsid w:val="00A91B39"/>
    <w:rsid w:val="00A922E4"/>
    <w:rsid w:val="00A956AE"/>
    <w:rsid w:val="00A95814"/>
    <w:rsid w:val="00A973A3"/>
    <w:rsid w:val="00AA0E48"/>
    <w:rsid w:val="00AA1847"/>
    <w:rsid w:val="00AB7085"/>
    <w:rsid w:val="00AC13F8"/>
    <w:rsid w:val="00AC2007"/>
    <w:rsid w:val="00AC244D"/>
    <w:rsid w:val="00AC6F35"/>
    <w:rsid w:val="00AD0A9D"/>
    <w:rsid w:val="00AD162F"/>
    <w:rsid w:val="00AD4418"/>
    <w:rsid w:val="00AD55A8"/>
    <w:rsid w:val="00AD5D66"/>
    <w:rsid w:val="00AD6B09"/>
    <w:rsid w:val="00AE0CB0"/>
    <w:rsid w:val="00AE3EA4"/>
    <w:rsid w:val="00AE51CE"/>
    <w:rsid w:val="00AE66A3"/>
    <w:rsid w:val="00AF4909"/>
    <w:rsid w:val="00AF546F"/>
    <w:rsid w:val="00B07022"/>
    <w:rsid w:val="00B13FE9"/>
    <w:rsid w:val="00B14619"/>
    <w:rsid w:val="00B14965"/>
    <w:rsid w:val="00B1504F"/>
    <w:rsid w:val="00B2058E"/>
    <w:rsid w:val="00B20D53"/>
    <w:rsid w:val="00B22FD1"/>
    <w:rsid w:val="00B32669"/>
    <w:rsid w:val="00B34866"/>
    <w:rsid w:val="00B3495F"/>
    <w:rsid w:val="00B3752B"/>
    <w:rsid w:val="00B37FA0"/>
    <w:rsid w:val="00B45428"/>
    <w:rsid w:val="00B56257"/>
    <w:rsid w:val="00B57339"/>
    <w:rsid w:val="00B61E55"/>
    <w:rsid w:val="00B70649"/>
    <w:rsid w:val="00B70FC6"/>
    <w:rsid w:val="00B73DF5"/>
    <w:rsid w:val="00B75D42"/>
    <w:rsid w:val="00B76A89"/>
    <w:rsid w:val="00B826D3"/>
    <w:rsid w:val="00B85D2F"/>
    <w:rsid w:val="00B96AD2"/>
    <w:rsid w:val="00BA5EB6"/>
    <w:rsid w:val="00BA602E"/>
    <w:rsid w:val="00BA6BB6"/>
    <w:rsid w:val="00BB48E7"/>
    <w:rsid w:val="00BC04A8"/>
    <w:rsid w:val="00BC07CD"/>
    <w:rsid w:val="00BC0ADC"/>
    <w:rsid w:val="00BC13B0"/>
    <w:rsid w:val="00BD2F6C"/>
    <w:rsid w:val="00BD4779"/>
    <w:rsid w:val="00BD4CF6"/>
    <w:rsid w:val="00BD5B0F"/>
    <w:rsid w:val="00BD5CFE"/>
    <w:rsid w:val="00BE1554"/>
    <w:rsid w:val="00BE1855"/>
    <w:rsid w:val="00BE239D"/>
    <w:rsid w:val="00BE289E"/>
    <w:rsid w:val="00BE361C"/>
    <w:rsid w:val="00BE4A97"/>
    <w:rsid w:val="00BE5787"/>
    <w:rsid w:val="00BE7689"/>
    <w:rsid w:val="00BF52AD"/>
    <w:rsid w:val="00BF71DE"/>
    <w:rsid w:val="00C031F2"/>
    <w:rsid w:val="00C07B92"/>
    <w:rsid w:val="00C1173D"/>
    <w:rsid w:val="00C16227"/>
    <w:rsid w:val="00C22463"/>
    <w:rsid w:val="00C2525D"/>
    <w:rsid w:val="00C25FF8"/>
    <w:rsid w:val="00C27B88"/>
    <w:rsid w:val="00C327F5"/>
    <w:rsid w:val="00C346C2"/>
    <w:rsid w:val="00C4146C"/>
    <w:rsid w:val="00C4176A"/>
    <w:rsid w:val="00C42584"/>
    <w:rsid w:val="00C4763C"/>
    <w:rsid w:val="00C47C1F"/>
    <w:rsid w:val="00C531FC"/>
    <w:rsid w:val="00C53A42"/>
    <w:rsid w:val="00C56C60"/>
    <w:rsid w:val="00C61F72"/>
    <w:rsid w:val="00C71CCA"/>
    <w:rsid w:val="00C76EAA"/>
    <w:rsid w:val="00C8046D"/>
    <w:rsid w:val="00C8243B"/>
    <w:rsid w:val="00C82F7F"/>
    <w:rsid w:val="00C87520"/>
    <w:rsid w:val="00C94C5D"/>
    <w:rsid w:val="00C97B7B"/>
    <w:rsid w:val="00CA2D0E"/>
    <w:rsid w:val="00CB3251"/>
    <w:rsid w:val="00CB3ED0"/>
    <w:rsid w:val="00CB6709"/>
    <w:rsid w:val="00CC09AC"/>
    <w:rsid w:val="00CD4D8B"/>
    <w:rsid w:val="00CD65BF"/>
    <w:rsid w:val="00CF123B"/>
    <w:rsid w:val="00CF5BD9"/>
    <w:rsid w:val="00CF61F8"/>
    <w:rsid w:val="00CF6F6F"/>
    <w:rsid w:val="00D017BD"/>
    <w:rsid w:val="00D137DD"/>
    <w:rsid w:val="00D15072"/>
    <w:rsid w:val="00D17EF0"/>
    <w:rsid w:val="00D17EF5"/>
    <w:rsid w:val="00D20C83"/>
    <w:rsid w:val="00D20F2E"/>
    <w:rsid w:val="00D217D0"/>
    <w:rsid w:val="00D21C7A"/>
    <w:rsid w:val="00D21EE6"/>
    <w:rsid w:val="00D23BFF"/>
    <w:rsid w:val="00D24778"/>
    <w:rsid w:val="00D248A5"/>
    <w:rsid w:val="00D25E68"/>
    <w:rsid w:val="00D45B0B"/>
    <w:rsid w:val="00D50BF8"/>
    <w:rsid w:val="00D66F16"/>
    <w:rsid w:val="00D70300"/>
    <w:rsid w:val="00D74C54"/>
    <w:rsid w:val="00D76D7E"/>
    <w:rsid w:val="00D77484"/>
    <w:rsid w:val="00D84FFC"/>
    <w:rsid w:val="00D905B9"/>
    <w:rsid w:val="00D94B65"/>
    <w:rsid w:val="00D95B48"/>
    <w:rsid w:val="00DA081E"/>
    <w:rsid w:val="00DA3B3F"/>
    <w:rsid w:val="00DA6776"/>
    <w:rsid w:val="00DA714C"/>
    <w:rsid w:val="00DB3E96"/>
    <w:rsid w:val="00DB7EA0"/>
    <w:rsid w:val="00DC291D"/>
    <w:rsid w:val="00DC7DEF"/>
    <w:rsid w:val="00DD44F4"/>
    <w:rsid w:val="00DD48C7"/>
    <w:rsid w:val="00DE180B"/>
    <w:rsid w:val="00DE6F6A"/>
    <w:rsid w:val="00DF2D6A"/>
    <w:rsid w:val="00DF61C2"/>
    <w:rsid w:val="00E043FD"/>
    <w:rsid w:val="00E05EFF"/>
    <w:rsid w:val="00E066DE"/>
    <w:rsid w:val="00E106AA"/>
    <w:rsid w:val="00E11013"/>
    <w:rsid w:val="00E1216F"/>
    <w:rsid w:val="00E14A8B"/>
    <w:rsid w:val="00E16D9E"/>
    <w:rsid w:val="00E16F40"/>
    <w:rsid w:val="00E241BE"/>
    <w:rsid w:val="00E244F1"/>
    <w:rsid w:val="00E24D17"/>
    <w:rsid w:val="00E26549"/>
    <w:rsid w:val="00E2796A"/>
    <w:rsid w:val="00E3161E"/>
    <w:rsid w:val="00E35355"/>
    <w:rsid w:val="00E358FB"/>
    <w:rsid w:val="00E37018"/>
    <w:rsid w:val="00E37BE9"/>
    <w:rsid w:val="00E560BF"/>
    <w:rsid w:val="00E56C6F"/>
    <w:rsid w:val="00E63761"/>
    <w:rsid w:val="00E65F4B"/>
    <w:rsid w:val="00E7592D"/>
    <w:rsid w:val="00E76F37"/>
    <w:rsid w:val="00E85326"/>
    <w:rsid w:val="00E87B5F"/>
    <w:rsid w:val="00E95404"/>
    <w:rsid w:val="00E97827"/>
    <w:rsid w:val="00EA2801"/>
    <w:rsid w:val="00EA3121"/>
    <w:rsid w:val="00EA316E"/>
    <w:rsid w:val="00EA3E7C"/>
    <w:rsid w:val="00EA4E7C"/>
    <w:rsid w:val="00EB1C66"/>
    <w:rsid w:val="00EB3F10"/>
    <w:rsid w:val="00EB5014"/>
    <w:rsid w:val="00EB629E"/>
    <w:rsid w:val="00EC1870"/>
    <w:rsid w:val="00EC2D39"/>
    <w:rsid w:val="00ED0FED"/>
    <w:rsid w:val="00ED2E9B"/>
    <w:rsid w:val="00ED4F1F"/>
    <w:rsid w:val="00ED5415"/>
    <w:rsid w:val="00ED5618"/>
    <w:rsid w:val="00ED5DB8"/>
    <w:rsid w:val="00EE483C"/>
    <w:rsid w:val="00EE646B"/>
    <w:rsid w:val="00EF127D"/>
    <w:rsid w:val="00EF68F6"/>
    <w:rsid w:val="00EF7445"/>
    <w:rsid w:val="00F00F7D"/>
    <w:rsid w:val="00F019C0"/>
    <w:rsid w:val="00F02B9D"/>
    <w:rsid w:val="00F02DF3"/>
    <w:rsid w:val="00F03F25"/>
    <w:rsid w:val="00F10FA8"/>
    <w:rsid w:val="00F115A1"/>
    <w:rsid w:val="00F14F8B"/>
    <w:rsid w:val="00F175FA"/>
    <w:rsid w:val="00F25363"/>
    <w:rsid w:val="00F25415"/>
    <w:rsid w:val="00F27EF6"/>
    <w:rsid w:val="00F322B8"/>
    <w:rsid w:val="00F3364F"/>
    <w:rsid w:val="00F35809"/>
    <w:rsid w:val="00F3648E"/>
    <w:rsid w:val="00F36FDC"/>
    <w:rsid w:val="00F37240"/>
    <w:rsid w:val="00F379A9"/>
    <w:rsid w:val="00F417BC"/>
    <w:rsid w:val="00F43816"/>
    <w:rsid w:val="00F451D6"/>
    <w:rsid w:val="00F50803"/>
    <w:rsid w:val="00F50A34"/>
    <w:rsid w:val="00F51423"/>
    <w:rsid w:val="00F5797D"/>
    <w:rsid w:val="00F62B78"/>
    <w:rsid w:val="00F64B14"/>
    <w:rsid w:val="00F64D11"/>
    <w:rsid w:val="00F672F4"/>
    <w:rsid w:val="00F73D45"/>
    <w:rsid w:val="00F74D6B"/>
    <w:rsid w:val="00F76068"/>
    <w:rsid w:val="00F77067"/>
    <w:rsid w:val="00F777F4"/>
    <w:rsid w:val="00F801D2"/>
    <w:rsid w:val="00F82525"/>
    <w:rsid w:val="00F84DA3"/>
    <w:rsid w:val="00F85721"/>
    <w:rsid w:val="00F8768D"/>
    <w:rsid w:val="00F94CE2"/>
    <w:rsid w:val="00F960C2"/>
    <w:rsid w:val="00F963F2"/>
    <w:rsid w:val="00FA320A"/>
    <w:rsid w:val="00FA3A97"/>
    <w:rsid w:val="00FB0578"/>
    <w:rsid w:val="00FB1DE1"/>
    <w:rsid w:val="00FB4B25"/>
    <w:rsid w:val="00FB7BEA"/>
    <w:rsid w:val="00FB7D17"/>
    <w:rsid w:val="00FC20F7"/>
    <w:rsid w:val="00FC3442"/>
    <w:rsid w:val="00FC5323"/>
    <w:rsid w:val="00FC77F9"/>
    <w:rsid w:val="00FD09D7"/>
    <w:rsid w:val="00FE3761"/>
    <w:rsid w:val="00FF054F"/>
    <w:rsid w:val="00FF2910"/>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071C54D-CD47-4C84-BDAF-C1A76AD9C9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84B53"/>
  </w:style>
  <w:style w:type="paragraph" w:styleId="Heading1">
    <w:name w:val="heading 1"/>
    <w:basedOn w:val="Normal"/>
    <w:next w:val="Normal"/>
    <w:link w:val="Heading1Char"/>
    <w:autoRedefine/>
    <w:uiPriority w:val="9"/>
    <w:qFormat/>
    <w:rsid w:val="00BE4A97"/>
    <w:pPr>
      <w:keepNext/>
      <w:keepLines/>
      <w:spacing w:before="480"/>
      <w:jc w:val="center"/>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
    <w:unhideWhenUsed/>
    <w:qFormat/>
    <w:rsid w:val="00A922E4"/>
    <w:pPr>
      <w:keepNext/>
      <w:keepLines/>
      <w:spacing w:before="20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A922E4"/>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5D48B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E0232"/>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A84B5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84B53"/>
  </w:style>
  <w:style w:type="paragraph" w:styleId="ListParagraph">
    <w:name w:val="List Paragraph"/>
    <w:basedOn w:val="Normal"/>
    <w:uiPriority w:val="34"/>
    <w:qFormat/>
    <w:rsid w:val="00A922E4"/>
    <w:pPr>
      <w:ind w:left="720"/>
      <w:contextualSpacing/>
    </w:pPr>
  </w:style>
  <w:style w:type="character" w:customStyle="1" w:styleId="Heading1Char">
    <w:name w:val="Heading 1 Char"/>
    <w:link w:val="Heading1"/>
    <w:uiPriority w:val="9"/>
    <w:rsid w:val="00BE4A97"/>
    <w:rPr>
      <w:rFonts w:ascii="Cambria" w:eastAsia="Times New Roman" w:hAnsi="Cambria"/>
      <w:b/>
      <w:bCs/>
      <w:color w:val="365F91"/>
      <w:sz w:val="28"/>
      <w:szCs w:val="28"/>
    </w:rPr>
  </w:style>
  <w:style w:type="character" w:customStyle="1" w:styleId="Heading2Char">
    <w:name w:val="Heading 2 Char"/>
    <w:link w:val="Heading2"/>
    <w:uiPriority w:val="9"/>
    <w:rsid w:val="00A922E4"/>
    <w:rPr>
      <w:rFonts w:ascii="Cambria" w:eastAsia="Times New Roman" w:hAnsi="Cambria" w:cs="Times New Roman"/>
      <w:b/>
      <w:bCs/>
      <w:color w:val="4F81BD"/>
      <w:sz w:val="26"/>
      <w:szCs w:val="26"/>
    </w:rPr>
  </w:style>
  <w:style w:type="character" w:customStyle="1" w:styleId="Heading3Char">
    <w:name w:val="Heading 3 Char"/>
    <w:link w:val="Heading3"/>
    <w:uiPriority w:val="9"/>
    <w:rsid w:val="00A922E4"/>
    <w:rPr>
      <w:rFonts w:ascii="Cambria" w:eastAsia="Times New Roman" w:hAnsi="Cambria" w:cs="Times New Roman"/>
      <w:b/>
      <w:bCs/>
      <w:color w:val="4F81BD"/>
    </w:rPr>
  </w:style>
  <w:style w:type="character" w:customStyle="1" w:styleId="Heading4Char">
    <w:name w:val="Heading 4 Char"/>
    <w:basedOn w:val="DefaultParagraphFont"/>
    <w:link w:val="Heading4"/>
    <w:uiPriority w:val="9"/>
    <w:rsid w:val="005D48B6"/>
    <w:rPr>
      <w:rFonts w:asciiTheme="majorHAnsi" w:eastAsiaTheme="majorEastAsia" w:hAnsiTheme="majorHAnsi" w:cstheme="majorBidi"/>
      <w:i/>
      <w:iCs/>
      <w:color w:val="2E74B5" w:themeColor="accent1" w:themeShade="BF"/>
    </w:rPr>
  </w:style>
  <w:style w:type="character" w:styleId="Hyperlink">
    <w:name w:val="Hyperlink"/>
    <w:uiPriority w:val="99"/>
    <w:unhideWhenUsed/>
    <w:rsid w:val="00A922E4"/>
    <w:rPr>
      <w:color w:val="0000FF"/>
      <w:u w:val="single"/>
    </w:rPr>
  </w:style>
  <w:style w:type="character" w:customStyle="1" w:styleId="Heading5Char">
    <w:name w:val="Heading 5 Char"/>
    <w:basedOn w:val="DefaultParagraphFont"/>
    <w:link w:val="Heading5"/>
    <w:uiPriority w:val="9"/>
    <w:rsid w:val="007E0232"/>
    <w:rPr>
      <w:rFonts w:asciiTheme="majorHAnsi" w:eastAsiaTheme="majorEastAsia" w:hAnsiTheme="majorHAnsi" w:cstheme="majorBidi"/>
      <w:color w:val="2E74B5" w:themeColor="accent1" w:themeShade="BF"/>
    </w:rPr>
  </w:style>
  <w:style w:type="paragraph" w:styleId="BalloonText">
    <w:name w:val="Balloon Text"/>
    <w:basedOn w:val="Normal"/>
    <w:link w:val="BalloonTextChar"/>
    <w:uiPriority w:val="99"/>
    <w:semiHidden/>
    <w:unhideWhenUsed/>
    <w:rsid w:val="00A922E4"/>
    <w:rPr>
      <w:rFonts w:ascii="Tahoma" w:hAnsi="Tahoma" w:cs="Tahoma"/>
      <w:sz w:val="16"/>
      <w:szCs w:val="16"/>
    </w:rPr>
  </w:style>
  <w:style w:type="character" w:customStyle="1" w:styleId="BalloonTextChar">
    <w:name w:val="Balloon Text Char"/>
    <w:link w:val="BalloonText"/>
    <w:uiPriority w:val="99"/>
    <w:semiHidden/>
    <w:rsid w:val="00A922E4"/>
    <w:rPr>
      <w:rFonts w:ascii="Tahoma" w:eastAsia="Calibri" w:hAnsi="Tahoma" w:cs="Tahoma"/>
      <w:sz w:val="16"/>
      <w:szCs w:val="16"/>
    </w:rPr>
  </w:style>
  <w:style w:type="paragraph" w:styleId="TOCHeading">
    <w:name w:val="TOC Heading"/>
    <w:basedOn w:val="Heading1"/>
    <w:next w:val="Normal"/>
    <w:uiPriority w:val="39"/>
    <w:unhideWhenUsed/>
    <w:qFormat/>
    <w:rsid w:val="00A922E4"/>
    <w:pPr>
      <w:outlineLvl w:val="9"/>
    </w:pPr>
  </w:style>
  <w:style w:type="paragraph" w:styleId="TOC2">
    <w:name w:val="toc 2"/>
    <w:basedOn w:val="Normal"/>
    <w:next w:val="Normal"/>
    <w:autoRedefine/>
    <w:uiPriority w:val="39"/>
    <w:unhideWhenUsed/>
    <w:qFormat/>
    <w:rsid w:val="00A922E4"/>
    <w:pPr>
      <w:tabs>
        <w:tab w:val="right" w:leader="dot" w:pos="9350"/>
      </w:tabs>
      <w:spacing w:after="100"/>
      <w:ind w:left="220"/>
    </w:pPr>
    <w:rPr>
      <w:rFonts w:eastAsia="Times New Roman"/>
      <w:noProof/>
    </w:rPr>
  </w:style>
  <w:style w:type="paragraph" w:styleId="TOC1">
    <w:name w:val="toc 1"/>
    <w:basedOn w:val="Normal"/>
    <w:next w:val="Normal"/>
    <w:autoRedefine/>
    <w:uiPriority w:val="39"/>
    <w:unhideWhenUsed/>
    <w:qFormat/>
    <w:rsid w:val="00A922E4"/>
    <w:pPr>
      <w:tabs>
        <w:tab w:val="right" w:leader="dot" w:pos="9350"/>
      </w:tabs>
      <w:spacing w:after="100"/>
    </w:pPr>
    <w:rPr>
      <w:rFonts w:eastAsia="Times New Roman"/>
    </w:rPr>
  </w:style>
  <w:style w:type="paragraph" w:styleId="TOC3">
    <w:name w:val="toc 3"/>
    <w:basedOn w:val="Normal"/>
    <w:next w:val="Normal"/>
    <w:autoRedefine/>
    <w:uiPriority w:val="39"/>
    <w:unhideWhenUsed/>
    <w:qFormat/>
    <w:rsid w:val="00A922E4"/>
    <w:pPr>
      <w:spacing w:after="100"/>
      <w:ind w:left="440"/>
    </w:pPr>
    <w:rPr>
      <w:rFonts w:eastAsia="Times New Roman"/>
    </w:rPr>
  </w:style>
  <w:style w:type="paragraph" w:styleId="Header">
    <w:name w:val="header"/>
    <w:basedOn w:val="Normal"/>
    <w:link w:val="HeaderChar"/>
    <w:uiPriority w:val="99"/>
    <w:unhideWhenUsed/>
    <w:rsid w:val="00A922E4"/>
    <w:pPr>
      <w:tabs>
        <w:tab w:val="center" w:pos="4680"/>
        <w:tab w:val="right" w:pos="9360"/>
      </w:tabs>
    </w:pPr>
  </w:style>
  <w:style w:type="character" w:customStyle="1" w:styleId="HeaderChar">
    <w:name w:val="Header Char"/>
    <w:basedOn w:val="DefaultParagraphFont"/>
    <w:link w:val="Header"/>
    <w:uiPriority w:val="99"/>
    <w:rsid w:val="00A922E4"/>
    <w:rPr>
      <w:rFonts w:ascii="Calibri" w:eastAsia="Calibri" w:hAnsi="Calibri" w:cs="Times New Roman"/>
    </w:rPr>
  </w:style>
  <w:style w:type="paragraph" w:styleId="Footer">
    <w:name w:val="footer"/>
    <w:basedOn w:val="Normal"/>
    <w:link w:val="FooterChar"/>
    <w:uiPriority w:val="99"/>
    <w:unhideWhenUsed/>
    <w:rsid w:val="00A922E4"/>
    <w:pPr>
      <w:tabs>
        <w:tab w:val="center" w:pos="4680"/>
        <w:tab w:val="right" w:pos="9360"/>
      </w:tabs>
    </w:pPr>
  </w:style>
  <w:style w:type="character" w:customStyle="1" w:styleId="FooterChar">
    <w:name w:val="Footer Char"/>
    <w:basedOn w:val="DefaultParagraphFont"/>
    <w:link w:val="Footer"/>
    <w:uiPriority w:val="99"/>
    <w:rsid w:val="00A922E4"/>
    <w:rPr>
      <w:rFonts w:ascii="Calibri" w:eastAsia="Calibri" w:hAnsi="Calibri" w:cs="Times New Roman"/>
    </w:rPr>
  </w:style>
  <w:style w:type="paragraph" w:styleId="Caption">
    <w:name w:val="caption"/>
    <w:basedOn w:val="Normal"/>
    <w:next w:val="Normal"/>
    <w:uiPriority w:val="35"/>
    <w:unhideWhenUsed/>
    <w:qFormat/>
    <w:rsid w:val="00A922E4"/>
    <w:rPr>
      <w:b/>
      <w:bCs/>
      <w:color w:val="4F81BD"/>
      <w:sz w:val="18"/>
      <w:szCs w:val="18"/>
    </w:rPr>
  </w:style>
  <w:style w:type="paragraph" w:customStyle="1" w:styleId="CCode">
    <w:name w:val="C_Code"/>
    <w:basedOn w:val="Normal"/>
    <w:link w:val="CCodeChar"/>
    <w:qFormat/>
    <w:rsid w:val="00A922E4"/>
    <w:pPr>
      <w:spacing w:after="120"/>
      <w:ind w:left="720"/>
    </w:pPr>
    <w:rPr>
      <w:rFonts w:eastAsia="Times New Roman"/>
      <w:color w:val="548DD4"/>
      <w:kern w:val="28"/>
      <w:sz w:val="18"/>
      <w:szCs w:val="18"/>
    </w:rPr>
  </w:style>
  <w:style w:type="character" w:customStyle="1" w:styleId="CCodeChar">
    <w:name w:val="C_Code Char"/>
    <w:link w:val="CCode"/>
    <w:rsid w:val="00A922E4"/>
    <w:rPr>
      <w:rFonts w:ascii="Calibri" w:eastAsia="Times New Roman" w:hAnsi="Calibri" w:cs="Times New Roman"/>
      <w:color w:val="548DD4"/>
      <w:kern w:val="28"/>
      <w:sz w:val="18"/>
      <w:szCs w:val="18"/>
    </w:rPr>
  </w:style>
  <w:style w:type="paragraph" w:styleId="DocumentMap">
    <w:name w:val="Document Map"/>
    <w:basedOn w:val="Normal"/>
    <w:link w:val="DocumentMapChar"/>
    <w:uiPriority w:val="99"/>
    <w:semiHidden/>
    <w:unhideWhenUsed/>
    <w:rsid w:val="00A922E4"/>
    <w:rPr>
      <w:rFonts w:ascii="Tahoma" w:hAnsi="Tahoma" w:cs="Tahoma"/>
      <w:sz w:val="16"/>
      <w:szCs w:val="16"/>
    </w:rPr>
  </w:style>
  <w:style w:type="character" w:customStyle="1" w:styleId="DocumentMapChar">
    <w:name w:val="Document Map Char"/>
    <w:link w:val="DocumentMap"/>
    <w:uiPriority w:val="99"/>
    <w:semiHidden/>
    <w:rsid w:val="00A922E4"/>
    <w:rPr>
      <w:rFonts w:ascii="Tahoma" w:eastAsia="Calibri" w:hAnsi="Tahoma" w:cs="Tahoma"/>
      <w:sz w:val="16"/>
      <w:szCs w:val="16"/>
    </w:rPr>
  </w:style>
  <w:style w:type="paragraph" w:styleId="TOC4">
    <w:name w:val="toc 4"/>
    <w:basedOn w:val="Normal"/>
    <w:next w:val="Normal"/>
    <w:autoRedefine/>
    <w:uiPriority w:val="39"/>
    <w:unhideWhenUsed/>
    <w:rsid w:val="00A922E4"/>
    <w:pPr>
      <w:spacing w:after="100"/>
      <w:ind w:left="660"/>
    </w:pPr>
    <w:rPr>
      <w:rFonts w:eastAsia="Times New Roman"/>
    </w:rPr>
  </w:style>
  <w:style w:type="paragraph" w:styleId="TOC5">
    <w:name w:val="toc 5"/>
    <w:basedOn w:val="Normal"/>
    <w:next w:val="Normal"/>
    <w:autoRedefine/>
    <w:uiPriority w:val="39"/>
    <w:unhideWhenUsed/>
    <w:rsid w:val="00A922E4"/>
    <w:pPr>
      <w:spacing w:after="100"/>
      <w:ind w:left="880"/>
    </w:pPr>
    <w:rPr>
      <w:rFonts w:eastAsia="Times New Roman"/>
    </w:rPr>
  </w:style>
  <w:style w:type="paragraph" w:styleId="TOC6">
    <w:name w:val="toc 6"/>
    <w:basedOn w:val="Normal"/>
    <w:next w:val="Normal"/>
    <w:autoRedefine/>
    <w:uiPriority w:val="39"/>
    <w:unhideWhenUsed/>
    <w:rsid w:val="00A922E4"/>
    <w:pPr>
      <w:spacing w:after="100"/>
      <w:ind w:left="1100"/>
    </w:pPr>
    <w:rPr>
      <w:rFonts w:eastAsia="Times New Roman"/>
    </w:rPr>
  </w:style>
  <w:style w:type="paragraph" w:styleId="TOC7">
    <w:name w:val="toc 7"/>
    <w:basedOn w:val="Normal"/>
    <w:next w:val="Normal"/>
    <w:autoRedefine/>
    <w:uiPriority w:val="39"/>
    <w:unhideWhenUsed/>
    <w:rsid w:val="00A922E4"/>
    <w:pPr>
      <w:spacing w:after="100"/>
      <w:ind w:left="1320"/>
    </w:pPr>
    <w:rPr>
      <w:rFonts w:eastAsia="Times New Roman"/>
    </w:rPr>
  </w:style>
  <w:style w:type="paragraph" w:styleId="TOC8">
    <w:name w:val="toc 8"/>
    <w:basedOn w:val="Normal"/>
    <w:next w:val="Normal"/>
    <w:autoRedefine/>
    <w:uiPriority w:val="39"/>
    <w:unhideWhenUsed/>
    <w:rsid w:val="00A922E4"/>
    <w:pPr>
      <w:spacing w:after="100"/>
      <w:ind w:left="1540"/>
    </w:pPr>
    <w:rPr>
      <w:rFonts w:eastAsia="Times New Roman"/>
    </w:rPr>
  </w:style>
  <w:style w:type="paragraph" w:styleId="TOC9">
    <w:name w:val="toc 9"/>
    <w:basedOn w:val="Normal"/>
    <w:next w:val="Normal"/>
    <w:autoRedefine/>
    <w:uiPriority w:val="39"/>
    <w:unhideWhenUsed/>
    <w:rsid w:val="00A922E4"/>
    <w:pPr>
      <w:spacing w:after="100"/>
      <w:ind w:left="1760"/>
    </w:pPr>
    <w:rPr>
      <w:rFonts w:eastAsia="Times New Roman"/>
    </w:rPr>
  </w:style>
  <w:style w:type="table" w:styleId="TableGrid">
    <w:name w:val="Table Grid"/>
    <w:basedOn w:val="TableNormal"/>
    <w:uiPriority w:val="59"/>
    <w:rsid w:val="00A922E4"/>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uiPriority w:val="99"/>
    <w:semiHidden/>
    <w:rsid w:val="00A922E4"/>
    <w:rPr>
      <w:color w:val="808080"/>
    </w:rPr>
  </w:style>
  <w:style w:type="character" w:styleId="CommentReference">
    <w:name w:val="annotation reference"/>
    <w:uiPriority w:val="99"/>
    <w:semiHidden/>
    <w:unhideWhenUsed/>
    <w:rsid w:val="00A922E4"/>
    <w:rPr>
      <w:sz w:val="16"/>
      <w:szCs w:val="16"/>
    </w:rPr>
  </w:style>
  <w:style w:type="paragraph" w:styleId="CommentText">
    <w:name w:val="annotation text"/>
    <w:basedOn w:val="Normal"/>
    <w:link w:val="CommentTextChar"/>
    <w:uiPriority w:val="99"/>
    <w:semiHidden/>
    <w:unhideWhenUsed/>
    <w:rsid w:val="00A922E4"/>
    <w:rPr>
      <w:sz w:val="20"/>
      <w:szCs w:val="20"/>
    </w:rPr>
  </w:style>
  <w:style w:type="character" w:customStyle="1" w:styleId="CommentTextChar">
    <w:name w:val="Comment Text Char"/>
    <w:basedOn w:val="DefaultParagraphFont"/>
    <w:link w:val="CommentText"/>
    <w:uiPriority w:val="99"/>
    <w:semiHidden/>
    <w:rsid w:val="00A922E4"/>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A922E4"/>
    <w:rPr>
      <w:b/>
      <w:bCs/>
    </w:rPr>
  </w:style>
  <w:style w:type="character" w:customStyle="1" w:styleId="CommentSubjectChar">
    <w:name w:val="Comment Subject Char"/>
    <w:link w:val="CommentSubject"/>
    <w:uiPriority w:val="99"/>
    <w:semiHidden/>
    <w:rsid w:val="00A922E4"/>
    <w:rPr>
      <w:rFonts w:ascii="Calibri" w:eastAsia="Calibri" w:hAnsi="Calibri" w:cs="Times New Roman"/>
      <w:b/>
      <w:bCs/>
      <w:sz w:val="20"/>
      <w:szCs w:val="20"/>
    </w:rPr>
  </w:style>
  <w:style w:type="character" w:styleId="FollowedHyperlink">
    <w:name w:val="FollowedHyperlink"/>
    <w:basedOn w:val="DefaultParagraphFont"/>
    <w:uiPriority w:val="99"/>
    <w:semiHidden/>
    <w:unhideWhenUsed/>
    <w:rsid w:val="00871379"/>
    <w:rPr>
      <w:color w:val="954F72" w:themeColor="followedHyperlink"/>
      <w:u w:val="single"/>
    </w:rPr>
  </w:style>
  <w:style w:type="paragraph" w:styleId="Revision">
    <w:name w:val="Revision"/>
    <w:hidden/>
    <w:uiPriority w:val="99"/>
    <w:semiHidden/>
    <w:rsid w:val="00553CF2"/>
    <w:pPr>
      <w:spacing w:after="0" w:line="240" w:lineRule="auto"/>
    </w:pPr>
  </w:style>
  <w:style w:type="character" w:styleId="Mention">
    <w:name w:val="Mention"/>
    <w:basedOn w:val="DefaultParagraphFont"/>
    <w:uiPriority w:val="99"/>
    <w:semiHidden/>
    <w:unhideWhenUsed/>
    <w:rsid w:val="0029444C"/>
    <w:rPr>
      <w:color w:val="2B579A"/>
      <w:shd w:val="clear" w:color="auto" w:fill="E6E6E6"/>
    </w:rPr>
  </w:style>
  <w:style w:type="paragraph" w:customStyle="1" w:styleId="p1">
    <w:name w:val="p1"/>
    <w:basedOn w:val="Normal"/>
    <w:rsid w:val="006C4A0D"/>
    <w:rPr>
      <w:rFonts w:ascii="Monaco" w:hAnsi="Monaco" w:cs="Times New Roman"/>
      <w:sz w:val="17"/>
      <w:szCs w:val="17"/>
    </w:rPr>
  </w:style>
  <w:style w:type="character" w:customStyle="1" w:styleId="s1">
    <w:name w:val="s1"/>
    <w:basedOn w:val="DefaultParagraphFont"/>
    <w:rsid w:val="006C4A0D"/>
    <w:rPr>
      <w:color w:val="0326CC"/>
    </w:rPr>
  </w:style>
  <w:style w:type="character" w:customStyle="1" w:styleId="apple-converted-space">
    <w:name w:val="apple-converted-space"/>
    <w:basedOn w:val="DefaultParagraphFont"/>
    <w:rsid w:val="006C4A0D"/>
  </w:style>
  <w:style w:type="paragraph" w:customStyle="1" w:styleId="p2">
    <w:name w:val="p2"/>
    <w:basedOn w:val="Normal"/>
    <w:rsid w:val="00DE6F6A"/>
    <w:rPr>
      <w:rFonts w:ascii="Monaco" w:hAnsi="Monaco" w:cs="Times New Roman"/>
      <w:sz w:val="17"/>
      <w:szCs w:val="17"/>
    </w:rPr>
  </w:style>
  <w:style w:type="paragraph" w:customStyle="1" w:styleId="p3">
    <w:name w:val="p3"/>
    <w:basedOn w:val="Normal"/>
    <w:rsid w:val="00DE6F6A"/>
    <w:rPr>
      <w:rFonts w:ascii="Monaco" w:hAnsi="Monaco" w:cs="Times New Roman"/>
      <w:sz w:val="17"/>
      <w:szCs w:val="17"/>
    </w:rPr>
  </w:style>
  <w:style w:type="paragraph" w:customStyle="1" w:styleId="p4">
    <w:name w:val="p4"/>
    <w:basedOn w:val="Normal"/>
    <w:rsid w:val="00DE6F6A"/>
    <w:rPr>
      <w:rFonts w:ascii="Monaco" w:hAnsi="Monaco" w:cs="Times New Roman"/>
      <w:color w:val="3933FF"/>
      <w:sz w:val="17"/>
      <w:szCs w:val="17"/>
    </w:rPr>
  </w:style>
  <w:style w:type="character" w:customStyle="1" w:styleId="s2">
    <w:name w:val="s2"/>
    <w:basedOn w:val="DefaultParagraphFont"/>
    <w:rsid w:val="00DE6F6A"/>
    <w:rPr>
      <w:color w:val="931A68"/>
    </w:rPr>
  </w:style>
  <w:style w:type="paragraph" w:styleId="HTMLPreformatted">
    <w:name w:val="HTML Preformatted"/>
    <w:basedOn w:val="Normal"/>
    <w:link w:val="HTMLPreformattedChar"/>
    <w:uiPriority w:val="99"/>
    <w:semiHidden/>
    <w:unhideWhenUsed/>
    <w:rsid w:val="00BE2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E289E"/>
    <w:rPr>
      <w:rFonts w:ascii="Courier New" w:hAnsi="Courier New" w:cs="Courier New"/>
      <w:sz w:val="20"/>
      <w:szCs w:val="20"/>
    </w:rPr>
  </w:style>
  <w:style w:type="character" w:styleId="HTMLCode">
    <w:name w:val="HTML Code"/>
    <w:basedOn w:val="DefaultParagraphFont"/>
    <w:uiPriority w:val="99"/>
    <w:semiHidden/>
    <w:unhideWhenUsed/>
    <w:rsid w:val="00BE289E"/>
    <w:rPr>
      <w:rFonts w:ascii="Courier New" w:eastAsiaTheme="minorHAnsi" w:hAnsi="Courier New" w:cs="Courier New"/>
      <w:sz w:val="20"/>
      <w:szCs w:val="20"/>
    </w:rPr>
  </w:style>
  <w:style w:type="character" w:customStyle="1" w:styleId="s3">
    <w:name w:val="s3"/>
    <w:basedOn w:val="DefaultParagraphFont"/>
    <w:rsid w:val="00E244F1"/>
    <w:rPr>
      <w:color w:val="931A68"/>
    </w:rPr>
  </w:style>
  <w:style w:type="character" w:customStyle="1" w:styleId="s4">
    <w:name w:val="s4"/>
    <w:basedOn w:val="DefaultParagraphFont"/>
    <w:rsid w:val="00E244F1"/>
    <w:rPr>
      <w:color w:val="3933FF"/>
    </w:rPr>
  </w:style>
  <w:style w:type="character" w:customStyle="1" w:styleId="s5">
    <w:name w:val="s5"/>
    <w:basedOn w:val="DefaultParagraphFont"/>
    <w:rsid w:val="00E244F1"/>
    <w:rPr>
      <w:color w:val="006141"/>
    </w:rPr>
  </w:style>
  <w:style w:type="character" w:customStyle="1" w:styleId="s6">
    <w:name w:val="s6"/>
    <w:basedOn w:val="DefaultParagraphFont"/>
    <w:rsid w:val="00E244F1"/>
    <w:rPr>
      <w:color w:val="4E907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791202">
      <w:bodyDiv w:val="1"/>
      <w:marLeft w:val="0"/>
      <w:marRight w:val="0"/>
      <w:marTop w:val="0"/>
      <w:marBottom w:val="0"/>
      <w:divBdr>
        <w:top w:val="none" w:sz="0" w:space="0" w:color="auto"/>
        <w:left w:val="none" w:sz="0" w:space="0" w:color="auto"/>
        <w:bottom w:val="none" w:sz="0" w:space="0" w:color="auto"/>
        <w:right w:val="none" w:sz="0" w:space="0" w:color="auto"/>
      </w:divBdr>
    </w:div>
    <w:div w:id="366762534">
      <w:bodyDiv w:val="1"/>
      <w:marLeft w:val="0"/>
      <w:marRight w:val="0"/>
      <w:marTop w:val="0"/>
      <w:marBottom w:val="0"/>
      <w:divBdr>
        <w:top w:val="none" w:sz="0" w:space="0" w:color="auto"/>
        <w:left w:val="none" w:sz="0" w:space="0" w:color="auto"/>
        <w:bottom w:val="none" w:sz="0" w:space="0" w:color="auto"/>
        <w:right w:val="none" w:sz="0" w:space="0" w:color="auto"/>
      </w:divBdr>
    </w:div>
    <w:div w:id="388114903">
      <w:bodyDiv w:val="1"/>
      <w:marLeft w:val="0"/>
      <w:marRight w:val="0"/>
      <w:marTop w:val="0"/>
      <w:marBottom w:val="0"/>
      <w:divBdr>
        <w:top w:val="none" w:sz="0" w:space="0" w:color="auto"/>
        <w:left w:val="none" w:sz="0" w:space="0" w:color="auto"/>
        <w:bottom w:val="none" w:sz="0" w:space="0" w:color="auto"/>
        <w:right w:val="none" w:sz="0" w:space="0" w:color="auto"/>
      </w:divBdr>
    </w:div>
    <w:div w:id="495269726">
      <w:bodyDiv w:val="1"/>
      <w:marLeft w:val="0"/>
      <w:marRight w:val="0"/>
      <w:marTop w:val="0"/>
      <w:marBottom w:val="0"/>
      <w:divBdr>
        <w:top w:val="none" w:sz="0" w:space="0" w:color="auto"/>
        <w:left w:val="none" w:sz="0" w:space="0" w:color="auto"/>
        <w:bottom w:val="none" w:sz="0" w:space="0" w:color="auto"/>
        <w:right w:val="none" w:sz="0" w:space="0" w:color="auto"/>
      </w:divBdr>
    </w:div>
    <w:div w:id="546336403">
      <w:bodyDiv w:val="1"/>
      <w:marLeft w:val="0"/>
      <w:marRight w:val="0"/>
      <w:marTop w:val="0"/>
      <w:marBottom w:val="0"/>
      <w:divBdr>
        <w:top w:val="none" w:sz="0" w:space="0" w:color="auto"/>
        <w:left w:val="none" w:sz="0" w:space="0" w:color="auto"/>
        <w:bottom w:val="none" w:sz="0" w:space="0" w:color="auto"/>
        <w:right w:val="none" w:sz="0" w:space="0" w:color="auto"/>
      </w:divBdr>
    </w:div>
    <w:div w:id="1091001055">
      <w:bodyDiv w:val="1"/>
      <w:marLeft w:val="0"/>
      <w:marRight w:val="0"/>
      <w:marTop w:val="0"/>
      <w:marBottom w:val="0"/>
      <w:divBdr>
        <w:top w:val="none" w:sz="0" w:space="0" w:color="auto"/>
        <w:left w:val="none" w:sz="0" w:space="0" w:color="auto"/>
        <w:bottom w:val="none" w:sz="0" w:space="0" w:color="auto"/>
        <w:right w:val="none" w:sz="0" w:space="0" w:color="auto"/>
      </w:divBdr>
    </w:div>
    <w:div w:id="1120999238">
      <w:bodyDiv w:val="1"/>
      <w:marLeft w:val="0"/>
      <w:marRight w:val="0"/>
      <w:marTop w:val="0"/>
      <w:marBottom w:val="0"/>
      <w:divBdr>
        <w:top w:val="none" w:sz="0" w:space="0" w:color="auto"/>
        <w:left w:val="none" w:sz="0" w:space="0" w:color="auto"/>
        <w:bottom w:val="none" w:sz="0" w:space="0" w:color="auto"/>
        <w:right w:val="none" w:sz="0" w:space="0" w:color="auto"/>
      </w:divBdr>
    </w:div>
    <w:div w:id="1492939806">
      <w:bodyDiv w:val="1"/>
      <w:marLeft w:val="0"/>
      <w:marRight w:val="0"/>
      <w:marTop w:val="0"/>
      <w:marBottom w:val="0"/>
      <w:divBdr>
        <w:top w:val="none" w:sz="0" w:space="0" w:color="auto"/>
        <w:left w:val="none" w:sz="0" w:space="0" w:color="auto"/>
        <w:bottom w:val="none" w:sz="0" w:space="0" w:color="auto"/>
        <w:right w:val="none" w:sz="0" w:space="0" w:color="auto"/>
      </w:divBdr>
    </w:div>
    <w:div w:id="1524585851">
      <w:bodyDiv w:val="1"/>
      <w:marLeft w:val="0"/>
      <w:marRight w:val="0"/>
      <w:marTop w:val="0"/>
      <w:marBottom w:val="0"/>
      <w:divBdr>
        <w:top w:val="none" w:sz="0" w:space="0" w:color="auto"/>
        <w:left w:val="none" w:sz="0" w:space="0" w:color="auto"/>
        <w:bottom w:val="none" w:sz="0" w:space="0" w:color="auto"/>
        <w:right w:val="none" w:sz="0" w:space="0" w:color="auto"/>
      </w:divBdr>
    </w:div>
    <w:div w:id="1605335526">
      <w:bodyDiv w:val="1"/>
      <w:marLeft w:val="0"/>
      <w:marRight w:val="0"/>
      <w:marTop w:val="0"/>
      <w:marBottom w:val="0"/>
      <w:divBdr>
        <w:top w:val="none" w:sz="0" w:space="0" w:color="auto"/>
        <w:left w:val="none" w:sz="0" w:space="0" w:color="auto"/>
        <w:bottom w:val="none" w:sz="0" w:space="0" w:color="auto"/>
        <w:right w:val="none" w:sz="0" w:space="0" w:color="auto"/>
      </w:divBdr>
    </w:div>
    <w:div w:id="1680933487">
      <w:bodyDiv w:val="1"/>
      <w:marLeft w:val="0"/>
      <w:marRight w:val="0"/>
      <w:marTop w:val="0"/>
      <w:marBottom w:val="0"/>
      <w:divBdr>
        <w:top w:val="none" w:sz="0" w:space="0" w:color="auto"/>
        <w:left w:val="none" w:sz="0" w:space="0" w:color="auto"/>
        <w:bottom w:val="none" w:sz="0" w:space="0" w:color="auto"/>
        <w:right w:val="none" w:sz="0" w:space="0" w:color="auto"/>
      </w:divBdr>
    </w:div>
    <w:div w:id="1860660752">
      <w:bodyDiv w:val="1"/>
      <w:marLeft w:val="0"/>
      <w:marRight w:val="0"/>
      <w:marTop w:val="0"/>
      <w:marBottom w:val="0"/>
      <w:divBdr>
        <w:top w:val="none" w:sz="0" w:space="0" w:color="auto"/>
        <w:left w:val="none" w:sz="0" w:space="0" w:color="auto"/>
        <w:bottom w:val="none" w:sz="0" w:space="0" w:color="auto"/>
        <w:right w:val="none" w:sz="0" w:space="0" w:color="auto"/>
      </w:divBdr>
    </w:div>
    <w:div w:id="1953633781">
      <w:bodyDiv w:val="1"/>
      <w:marLeft w:val="0"/>
      <w:marRight w:val="0"/>
      <w:marTop w:val="0"/>
      <w:marBottom w:val="0"/>
      <w:divBdr>
        <w:top w:val="none" w:sz="0" w:space="0" w:color="auto"/>
        <w:left w:val="none" w:sz="0" w:space="0" w:color="auto"/>
        <w:bottom w:val="none" w:sz="0" w:space="0" w:color="auto"/>
        <w:right w:val="none" w:sz="0" w:space="0" w:color="auto"/>
      </w:divBdr>
    </w:div>
    <w:div w:id="1993482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Port_(computer_networking)" TargetMode="External"/><Relationship Id="rId13" Type="http://schemas.openxmlformats.org/officeDocument/2006/relationships/image" Target="media/image4.emf"/><Relationship Id="rId18" Type="http://schemas.openxmlformats.org/officeDocument/2006/relationships/hyperlink" Target="https://en.wikipedia.org/wiki/Public-key_cryptography" TargetMode="External"/><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hyperlink" Target="http://www.iana.org/assignments/service-names-port-numbers/service-names-port-numbers.xhtml" TargetMode="Externa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hyperlink" Target="https://en.wikipedia.org/wiki/Data_Encryption_Standard"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en.wikipedia.org/wiki/Advanced_Encryption_Standard" TargetMode="External"/><Relationship Id="rId20" Type="http://schemas.openxmlformats.org/officeDocument/2006/relationships/image" Target="media/image7.tiff"/><Relationship Id="rId29" Type="http://schemas.openxmlformats.org/officeDocument/2006/relationships/image" Target="media/image14.png"/><Relationship Id="rId41" Type="http://schemas.openxmlformats.org/officeDocument/2006/relationships/image" Target="media/image26.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https://en.wikipedia.org/wiki/Symmetric-key_algorithm" TargetMode="External"/><Relationship Id="rId23" Type="http://schemas.microsoft.com/office/2011/relationships/commentsExtended" Target="commentsExtended.xml"/><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1.tiff"/><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List_of_TCP_and_UDP_port_numbers" TargetMode="External"/><Relationship Id="rId14" Type="http://schemas.openxmlformats.org/officeDocument/2006/relationships/image" Target="media/image5.png"/><Relationship Id="rId22" Type="http://schemas.openxmlformats.org/officeDocument/2006/relationships/comments" Target="comments.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F09A59-7E53-4F89-8BFD-0042C26F90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5945</TotalTime>
  <Pages>1</Pages>
  <Words>9432</Words>
  <Characters>53763</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dc:creator>
  <cp:keywords/>
  <dc:description/>
  <cp:lastModifiedBy>Greg Landry</cp:lastModifiedBy>
  <cp:revision>368</cp:revision>
  <cp:lastPrinted>2017-07-18T23:48:00Z</cp:lastPrinted>
  <dcterms:created xsi:type="dcterms:W3CDTF">2016-10-22T09:22:00Z</dcterms:created>
  <dcterms:modified xsi:type="dcterms:W3CDTF">2017-08-29T18:59:00Z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-1988186781</vt:i4>
  </property>
  <property fmtid="{D5CDD505-2E9C-101B-9397-08002B2CF9AE}" pid="3" name="_NewReviewCycle">
    <vt:lpwstr/>
  </property>
  <property fmtid="{D5CDD505-2E9C-101B-9397-08002B2CF9AE}" pid="4" name="_EmailSubject">
    <vt:lpwstr>Chapter 6</vt:lpwstr>
  </property>
  <property fmtid="{D5CDD505-2E9C-101B-9397-08002B2CF9AE}" pid="5" name="_AuthorEmail">
    <vt:lpwstr>jamd@cypress.com</vt:lpwstr>
  </property>
  <property fmtid="{D5CDD505-2E9C-101B-9397-08002B2CF9AE}" pid="6" name="_AuthorEmailDisplayName">
    <vt:lpwstr>James  Dougherty</vt:lpwstr>
  </property>
  <property fmtid="{D5CDD505-2E9C-101B-9397-08002B2CF9AE}" pid="7" name="_ReviewingToolsShownOnce">
    <vt:lpwstr/>
  </property>
</Properties>
</file>
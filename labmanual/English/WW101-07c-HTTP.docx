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9C59A9" w14:textId="77777777" w:rsidR="00663C19" w:rsidRPr="00406245" w:rsidRDefault="00663C19" w:rsidP="00663C19">
      <w:pPr>
        <w:rPr>
          <w:rStyle w:val="BookTitle"/>
        </w:rPr>
      </w:pPr>
      <w:bookmarkStart w:id="0" w:name="_GoBack"/>
      <w:bookmarkEnd w:id="0"/>
      <w:r w:rsidRPr="00406245">
        <w:rPr>
          <w:rStyle w:val="BookTitle"/>
        </w:rPr>
        <w:t xml:space="preserve">Chapter </w:t>
      </w:r>
      <w:r>
        <w:rPr>
          <w:rStyle w:val="BookTitle"/>
        </w:rPr>
        <w:t>7C</w:t>
      </w:r>
      <w:r w:rsidRPr="00406245">
        <w:rPr>
          <w:rStyle w:val="BookTitle"/>
        </w:rPr>
        <w:t xml:space="preserve">: </w:t>
      </w:r>
      <w:r w:rsidRPr="007A5CA1">
        <w:rPr>
          <w:rStyle w:val="BookTitle"/>
        </w:rPr>
        <w:t>Cloud</w:t>
      </w:r>
      <w:r w:rsidRPr="00406245">
        <w:rPr>
          <w:rStyle w:val="BookTitle"/>
        </w:rPr>
        <w:t xml:space="preserve"> </w:t>
      </w:r>
      <w:r w:rsidRPr="007A5CA1">
        <w:rPr>
          <w:rStyle w:val="BookTitle"/>
        </w:rPr>
        <w:t>Connectivity</w:t>
      </w:r>
      <w:r w:rsidRPr="00406245">
        <w:rPr>
          <w:rStyle w:val="BookTitle"/>
        </w:rPr>
        <w:t xml:space="preserve"> using HTTP 1.1</w:t>
      </w:r>
    </w:p>
    <w:p w14:paraId="7BC4D3AA" w14:textId="77777777" w:rsidR="00663C19" w:rsidRPr="00406245" w:rsidRDefault="00663C19" w:rsidP="00663C19">
      <w:r w:rsidRPr="00406245">
        <w:t xml:space="preserve">At this end of Chapter </w:t>
      </w:r>
      <w:r>
        <w:t>7C</w:t>
      </w:r>
      <w:r w:rsidRPr="00406245">
        <w:t xml:space="preserve"> you will understand:</w:t>
      </w:r>
    </w:p>
    <w:p w14:paraId="48F92C80" w14:textId="77777777" w:rsidR="00663C19" w:rsidRPr="00E53A81" w:rsidRDefault="00663C19" w:rsidP="00663C19">
      <w:pPr>
        <w:pStyle w:val="ListParagraph"/>
        <w:numPr>
          <w:ilvl w:val="0"/>
          <w:numId w:val="11"/>
        </w:numPr>
      </w:pPr>
      <w:r w:rsidRPr="00E53A81">
        <w:t xml:space="preserve">The HTTP </w:t>
      </w:r>
      <w:r>
        <w:t>1.1 p</w:t>
      </w:r>
      <w:r w:rsidRPr="00E53A81">
        <w:t xml:space="preserve">rotocol </w:t>
      </w:r>
    </w:p>
    <w:p w14:paraId="1A2CFB33" w14:textId="77777777" w:rsidR="00663C19" w:rsidRPr="004C1AEE" w:rsidRDefault="00663C19" w:rsidP="00663C19">
      <w:pPr>
        <w:pStyle w:val="ListParagraph"/>
        <w:numPr>
          <w:ilvl w:val="0"/>
          <w:numId w:val="11"/>
        </w:numPr>
      </w:pPr>
      <w:r w:rsidRPr="004C1AEE">
        <w:t xml:space="preserve">The </w:t>
      </w:r>
      <w:r>
        <w:t>a</w:t>
      </w:r>
      <w:r w:rsidRPr="004C1AEE">
        <w:t>rchitecture and use model of the WICED http_client library</w:t>
      </w:r>
    </w:p>
    <w:p w14:paraId="01BBB987" w14:textId="20F7376D" w:rsidR="00663C19" w:rsidRPr="004C1AEE" w:rsidRDefault="00663C19" w:rsidP="00663C19">
      <w:pPr>
        <w:pStyle w:val="ListParagraph"/>
        <w:numPr>
          <w:ilvl w:val="0"/>
          <w:numId w:val="11"/>
        </w:numPr>
      </w:pPr>
      <w:r w:rsidRPr="004C1AEE">
        <w:t xml:space="preserve">How to use </w:t>
      </w:r>
      <w:r>
        <w:t>CURL</w:t>
      </w:r>
      <w:r w:rsidR="00C002E2">
        <w:t xml:space="preserve"> to test HTTP(S</w:t>
      </w:r>
      <w:r w:rsidRPr="004C1AEE">
        <w:t>)</w:t>
      </w:r>
      <w:r>
        <w:t xml:space="preserve"> s</w:t>
      </w:r>
      <w:r w:rsidRPr="004C1AEE">
        <w:t>ervers</w:t>
      </w:r>
    </w:p>
    <w:p w14:paraId="658E1980" w14:textId="23FDA96B" w:rsidR="005267C6" w:rsidRDefault="005267C6" w:rsidP="005267C6">
      <w:pPr>
        <w:pStyle w:val="ListParagraph"/>
        <w:numPr>
          <w:ilvl w:val="0"/>
          <w:numId w:val="11"/>
        </w:numPr>
      </w:pPr>
      <w:r>
        <w:t>How to use HTTP(S</w:t>
      </w:r>
      <w:r w:rsidRPr="004C1AEE">
        <w:t>) to read &amp; write data to the Cloud using RESTful APIs</w:t>
      </w:r>
    </w:p>
    <w:p w14:paraId="19C91091" w14:textId="653D30A5" w:rsidR="00663C19" w:rsidRPr="004C1AEE" w:rsidRDefault="00663C19" w:rsidP="00663C19">
      <w:pPr>
        <w:pStyle w:val="ListParagraph"/>
        <w:numPr>
          <w:ilvl w:val="0"/>
          <w:numId w:val="11"/>
        </w:numPr>
      </w:pPr>
      <w:r w:rsidRPr="004C1AEE">
        <w:t xml:space="preserve">How to create an HTTPS connection </w:t>
      </w:r>
      <w:r w:rsidR="005267C6">
        <w:t xml:space="preserve">in WICED </w:t>
      </w:r>
      <w:r w:rsidRPr="004C1AEE">
        <w:t>using TLS</w:t>
      </w:r>
    </w:p>
    <w:p w14:paraId="518D37B6" w14:textId="77777777" w:rsidR="00663C19" w:rsidRPr="004C1AEE" w:rsidRDefault="00663C19" w:rsidP="00663C19">
      <w:pPr>
        <w:pStyle w:val="ListParagraph"/>
        <w:numPr>
          <w:ilvl w:val="0"/>
          <w:numId w:val="11"/>
        </w:numPr>
      </w:pPr>
      <w:r w:rsidRPr="004C1AEE">
        <w:t>How to test your HTTP client using HTTPBIN</w:t>
      </w:r>
    </w:p>
    <w:p w14:paraId="319F11F7" w14:textId="77777777" w:rsidR="00663C19" w:rsidRPr="004C1AEE" w:rsidRDefault="00663C19" w:rsidP="00663C19">
      <w:pPr>
        <w:pStyle w:val="ListParagraph"/>
        <w:numPr>
          <w:ilvl w:val="0"/>
          <w:numId w:val="11"/>
        </w:numPr>
      </w:pPr>
      <w:r w:rsidRPr="004C1AEE">
        <w:t xml:space="preserve">How to use the IoT Cloud Provider </w:t>
      </w:r>
      <w:r>
        <w:t>I</w:t>
      </w:r>
      <w:r w:rsidRPr="004C1AEE">
        <w:t>nitial</w:t>
      </w:r>
      <w:r>
        <w:t>S</w:t>
      </w:r>
      <w:r w:rsidRPr="004C1AEE">
        <w:t>tate.com</w:t>
      </w:r>
    </w:p>
    <w:p w14:paraId="33F027C9" w14:textId="3D53027F" w:rsidR="00C84A22" w:rsidRDefault="00663C19">
      <w:pPr>
        <w:pStyle w:val="TOC1"/>
        <w:tabs>
          <w:tab w:val="left" w:pos="720"/>
          <w:tab w:val="right" w:leader="dot" w:pos="9350"/>
        </w:tabs>
        <w:rPr>
          <w:rFonts w:asciiTheme="minorHAnsi" w:eastAsiaTheme="minorEastAsia" w:hAnsiTheme="minorHAnsi"/>
          <w:b w:val="0"/>
          <w:bCs w:val="0"/>
          <w:caps w:val="0"/>
          <w:noProof/>
        </w:rPr>
      </w:pPr>
      <w:r w:rsidRPr="00406245">
        <w:fldChar w:fldCharType="begin"/>
      </w:r>
      <w:r w:rsidRPr="00406245">
        <w:instrText xml:space="preserve"> TOC \o "1-2" </w:instrText>
      </w:r>
      <w:r w:rsidRPr="00406245">
        <w:fldChar w:fldCharType="separate"/>
      </w:r>
      <w:r w:rsidR="00C84A22">
        <w:rPr>
          <w:noProof/>
        </w:rPr>
        <w:t>7C.1</w:t>
      </w:r>
      <w:r w:rsidR="00C84A22">
        <w:rPr>
          <w:rFonts w:asciiTheme="minorHAnsi" w:eastAsiaTheme="minorEastAsia" w:hAnsiTheme="minorHAnsi"/>
          <w:b w:val="0"/>
          <w:bCs w:val="0"/>
          <w:caps w:val="0"/>
          <w:noProof/>
        </w:rPr>
        <w:tab/>
      </w:r>
      <w:r w:rsidR="00C84A22">
        <w:rPr>
          <w:noProof/>
        </w:rPr>
        <w:t>Introduction</w:t>
      </w:r>
      <w:r w:rsidR="00C84A22">
        <w:rPr>
          <w:noProof/>
        </w:rPr>
        <w:tab/>
      </w:r>
      <w:r w:rsidR="00C84A22">
        <w:rPr>
          <w:noProof/>
        </w:rPr>
        <w:fldChar w:fldCharType="begin"/>
      </w:r>
      <w:r w:rsidR="00C84A22">
        <w:rPr>
          <w:noProof/>
        </w:rPr>
        <w:instrText xml:space="preserve"> PAGEREF _Toc492996509 \h </w:instrText>
      </w:r>
      <w:r w:rsidR="00C84A22">
        <w:rPr>
          <w:noProof/>
        </w:rPr>
      </w:r>
      <w:r w:rsidR="00C84A22">
        <w:rPr>
          <w:noProof/>
        </w:rPr>
        <w:fldChar w:fldCharType="separate"/>
      </w:r>
      <w:r w:rsidR="00C84A22">
        <w:rPr>
          <w:noProof/>
        </w:rPr>
        <w:t>2</w:t>
      </w:r>
      <w:r w:rsidR="00C84A22">
        <w:rPr>
          <w:noProof/>
        </w:rPr>
        <w:fldChar w:fldCharType="end"/>
      </w:r>
    </w:p>
    <w:p w14:paraId="1F332C2E" w14:textId="5D739881" w:rsidR="00C84A22" w:rsidRDefault="00C84A22">
      <w:pPr>
        <w:pStyle w:val="TOC1"/>
        <w:tabs>
          <w:tab w:val="left" w:pos="720"/>
          <w:tab w:val="right" w:leader="dot" w:pos="9350"/>
        </w:tabs>
        <w:rPr>
          <w:rFonts w:asciiTheme="minorHAnsi" w:eastAsiaTheme="minorEastAsia" w:hAnsiTheme="minorHAnsi"/>
          <w:b w:val="0"/>
          <w:bCs w:val="0"/>
          <w:caps w:val="0"/>
          <w:noProof/>
        </w:rPr>
      </w:pPr>
      <w:r>
        <w:rPr>
          <w:noProof/>
        </w:rPr>
        <w:t>7C.2</w:t>
      </w:r>
      <w:r>
        <w:rPr>
          <w:rFonts w:asciiTheme="minorHAnsi" w:eastAsiaTheme="minorEastAsia" w:hAnsiTheme="minorHAnsi"/>
          <w:b w:val="0"/>
          <w:bCs w:val="0"/>
          <w:caps w:val="0"/>
          <w:noProof/>
        </w:rPr>
        <w:tab/>
      </w:r>
      <w:r>
        <w:rPr>
          <w:noProof/>
        </w:rPr>
        <w:t>HTTP 1.1 Protocol</w:t>
      </w:r>
      <w:r>
        <w:rPr>
          <w:noProof/>
        </w:rPr>
        <w:tab/>
      </w:r>
      <w:r>
        <w:rPr>
          <w:noProof/>
        </w:rPr>
        <w:fldChar w:fldCharType="begin"/>
      </w:r>
      <w:r>
        <w:rPr>
          <w:noProof/>
        </w:rPr>
        <w:instrText xml:space="preserve"> PAGEREF _Toc492996510 \h </w:instrText>
      </w:r>
      <w:r>
        <w:rPr>
          <w:noProof/>
        </w:rPr>
      </w:r>
      <w:r>
        <w:rPr>
          <w:noProof/>
        </w:rPr>
        <w:fldChar w:fldCharType="separate"/>
      </w:r>
      <w:r>
        <w:rPr>
          <w:noProof/>
        </w:rPr>
        <w:t>2</w:t>
      </w:r>
      <w:r>
        <w:rPr>
          <w:noProof/>
        </w:rPr>
        <w:fldChar w:fldCharType="end"/>
      </w:r>
    </w:p>
    <w:p w14:paraId="0932923E" w14:textId="074FCAE1" w:rsidR="00C84A22" w:rsidRDefault="00C84A22">
      <w:pPr>
        <w:pStyle w:val="TOC2"/>
        <w:rPr>
          <w:rFonts w:asciiTheme="minorHAnsi" w:eastAsiaTheme="minorEastAsia" w:hAnsiTheme="minorHAnsi"/>
          <w:smallCaps w:val="0"/>
          <w:noProof/>
          <w:sz w:val="22"/>
        </w:rPr>
      </w:pPr>
      <w:r>
        <w:rPr>
          <w:noProof/>
        </w:rPr>
        <w:t>7C.2.1 Client Request Message Format</w:t>
      </w:r>
      <w:r>
        <w:rPr>
          <w:noProof/>
        </w:rPr>
        <w:tab/>
      </w:r>
      <w:r>
        <w:rPr>
          <w:noProof/>
        </w:rPr>
        <w:fldChar w:fldCharType="begin"/>
      </w:r>
      <w:r>
        <w:rPr>
          <w:noProof/>
        </w:rPr>
        <w:instrText xml:space="preserve"> PAGEREF _Toc492996511 \h </w:instrText>
      </w:r>
      <w:r>
        <w:rPr>
          <w:noProof/>
        </w:rPr>
      </w:r>
      <w:r>
        <w:rPr>
          <w:noProof/>
        </w:rPr>
        <w:fldChar w:fldCharType="separate"/>
      </w:r>
      <w:r>
        <w:rPr>
          <w:noProof/>
        </w:rPr>
        <w:t>3</w:t>
      </w:r>
      <w:r>
        <w:rPr>
          <w:noProof/>
        </w:rPr>
        <w:fldChar w:fldCharType="end"/>
      </w:r>
    </w:p>
    <w:p w14:paraId="74210A78" w14:textId="0558BC61" w:rsidR="00C84A22" w:rsidRDefault="00C84A22">
      <w:pPr>
        <w:pStyle w:val="TOC2"/>
        <w:rPr>
          <w:rFonts w:asciiTheme="minorHAnsi" w:eastAsiaTheme="minorEastAsia" w:hAnsiTheme="minorHAnsi"/>
          <w:smallCaps w:val="0"/>
          <w:noProof/>
          <w:sz w:val="22"/>
        </w:rPr>
      </w:pPr>
      <w:r>
        <w:rPr>
          <w:noProof/>
        </w:rPr>
        <w:t xml:space="preserve">7C.2.2 Client Request </w:t>
      </w:r>
      <w:r>
        <w:rPr>
          <w:noProof/>
        </w:rPr>
        <w:sym w:font="Wingdings" w:char="F0E0"/>
      </w:r>
      <w:r>
        <w:rPr>
          <w:noProof/>
        </w:rPr>
        <w:t xml:space="preserve"> Start Line</w:t>
      </w:r>
      <w:r>
        <w:rPr>
          <w:noProof/>
        </w:rPr>
        <w:tab/>
      </w:r>
      <w:r>
        <w:rPr>
          <w:noProof/>
        </w:rPr>
        <w:fldChar w:fldCharType="begin"/>
      </w:r>
      <w:r>
        <w:rPr>
          <w:noProof/>
        </w:rPr>
        <w:instrText xml:space="preserve"> PAGEREF _Toc492996512 \h </w:instrText>
      </w:r>
      <w:r>
        <w:rPr>
          <w:noProof/>
        </w:rPr>
      </w:r>
      <w:r>
        <w:rPr>
          <w:noProof/>
        </w:rPr>
        <w:fldChar w:fldCharType="separate"/>
      </w:r>
      <w:r>
        <w:rPr>
          <w:noProof/>
        </w:rPr>
        <w:t>3</w:t>
      </w:r>
      <w:r>
        <w:rPr>
          <w:noProof/>
        </w:rPr>
        <w:fldChar w:fldCharType="end"/>
      </w:r>
    </w:p>
    <w:p w14:paraId="329B9568" w14:textId="59456015" w:rsidR="00C84A22" w:rsidRDefault="00C84A22">
      <w:pPr>
        <w:pStyle w:val="TOC2"/>
        <w:rPr>
          <w:rFonts w:asciiTheme="minorHAnsi" w:eastAsiaTheme="minorEastAsia" w:hAnsiTheme="minorHAnsi"/>
          <w:smallCaps w:val="0"/>
          <w:noProof/>
          <w:sz w:val="22"/>
        </w:rPr>
      </w:pPr>
      <w:r>
        <w:rPr>
          <w:noProof/>
        </w:rPr>
        <w:t xml:space="preserve">7C.2.3 Client Request </w:t>
      </w:r>
      <w:r>
        <w:rPr>
          <w:noProof/>
        </w:rPr>
        <w:sym w:font="Wingdings" w:char="F0E0"/>
      </w:r>
      <w:r>
        <w:rPr>
          <w:noProof/>
        </w:rPr>
        <w:t xml:space="preserve"> Start Line </w:t>
      </w:r>
      <w:r>
        <w:rPr>
          <w:noProof/>
        </w:rPr>
        <w:sym w:font="Wingdings" w:char="F0E0"/>
      </w:r>
      <w:r>
        <w:rPr>
          <w:noProof/>
        </w:rPr>
        <w:t xml:space="preserve"> HTTP Methods</w:t>
      </w:r>
      <w:r>
        <w:rPr>
          <w:noProof/>
        </w:rPr>
        <w:tab/>
      </w:r>
      <w:r>
        <w:rPr>
          <w:noProof/>
        </w:rPr>
        <w:fldChar w:fldCharType="begin"/>
      </w:r>
      <w:r>
        <w:rPr>
          <w:noProof/>
        </w:rPr>
        <w:instrText xml:space="preserve"> PAGEREF _Toc492996513 \h </w:instrText>
      </w:r>
      <w:r>
        <w:rPr>
          <w:noProof/>
        </w:rPr>
      </w:r>
      <w:r>
        <w:rPr>
          <w:noProof/>
        </w:rPr>
        <w:fldChar w:fldCharType="separate"/>
      </w:r>
      <w:r>
        <w:rPr>
          <w:noProof/>
        </w:rPr>
        <w:t>3</w:t>
      </w:r>
      <w:r>
        <w:rPr>
          <w:noProof/>
        </w:rPr>
        <w:fldChar w:fldCharType="end"/>
      </w:r>
    </w:p>
    <w:p w14:paraId="15BF7B58" w14:textId="3D95A368" w:rsidR="00C84A22" w:rsidRDefault="00C84A22">
      <w:pPr>
        <w:pStyle w:val="TOC2"/>
        <w:rPr>
          <w:rFonts w:asciiTheme="minorHAnsi" w:eastAsiaTheme="minorEastAsia" w:hAnsiTheme="minorHAnsi"/>
          <w:smallCaps w:val="0"/>
          <w:noProof/>
          <w:sz w:val="22"/>
        </w:rPr>
      </w:pPr>
      <w:r>
        <w:rPr>
          <w:noProof/>
        </w:rPr>
        <w:t xml:space="preserve">7C.2.4 Client Request </w:t>
      </w:r>
      <w:r>
        <w:rPr>
          <w:noProof/>
        </w:rPr>
        <w:sym w:font="Wingdings" w:char="F0E0"/>
      </w:r>
      <w:r>
        <w:rPr>
          <w:noProof/>
        </w:rPr>
        <w:t xml:space="preserve"> Start Line </w:t>
      </w:r>
      <w:r>
        <w:rPr>
          <w:noProof/>
        </w:rPr>
        <w:sym w:font="Wingdings" w:char="F0E0"/>
      </w:r>
      <w:r>
        <w:rPr>
          <w:noProof/>
        </w:rPr>
        <w:t xml:space="preserve"> Resources</w:t>
      </w:r>
      <w:r>
        <w:rPr>
          <w:noProof/>
        </w:rPr>
        <w:tab/>
      </w:r>
      <w:r>
        <w:rPr>
          <w:noProof/>
        </w:rPr>
        <w:fldChar w:fldCharType="begin"/>
      </w:r>
      <w:r>
        <w:rPr>
          <w:noProof/>
        </w:rPr>
        <w:instrText xml:space="preserve"> PAGEREF _Toc492996514 \h </w:instrText>
      </w:r>
      <w:r>
        <w:rPr>
          <w:noProof/>
        </w:rPr>
      </w:r>
      <w:r>
        <w:rPr>
          <w:noProof/>
        </w:rPr>
        <w:fldChar w:fldCharType="separate"/>
      </w:r>
      <w:r>
        <w:rPr>
          <w:noProof/>
        </w:rPr>
        <w:t>4</w:t>
      </w:r>
      <w:r>
        <w:rPr>
          <w:noProof/>
        </w:rPr>
        <w:fldChar w:fldCharType="end"/>
      </w:r>
    </w:p>
    <w:p w14:paraId="6DEB9A29" w14:textId="5752D438" w:rsidR="00C84A22" w:rsidRDefault="00C84A22">
      <w:pPr>
        <w:pStyle w:val="TOC2"/>
        <w:rPr>
          <w:rFonts w:asciiTheme="minorHAnsi" w:eastAsiaTheme="minorEastAsia" w:hAnsiTheme="minorHAnsi"/>
          <w:smallCaps w:val="0"/>
          <w:noProof/>
          <w:sz w:val="22"/>
        </w:rPr>
      </w:pPr>
      <w:r>
        <w:rPr>
          <w:noProof/>
        </w:rPr>
        <w:t xml:space="preserve">7C.2.5 Client Request </w:t>
      </w:r>
      <w:r>
        <w:rPr>
          <w:noProof/>
        </w:rPr>
        <w:sym w:font="Wingdings" w:char="F0E0"/>
      </w:r>
      <w:r>
        <w:rPr>
          <w:noProof/>
        </w:rPr>
        <w:t xml:space="preserve"> Start Line </w:t>
      </w:r>
      <w:r>
        <w:rPr>
          <w:noProof/>
        </w:rPr>
        <w:sym w:font="Wingdings" w:char="F0E0"/>
      </w:r>
      <w:r>
        <w:rPr>
          <w:noProof/>
        </w:rPr>
        <w:t xml:space="preserve"> Options</w:t>
      </w:r>
      <w:r>
        <w:rPr>
          <w:noProof/>
        </w:rPr>
        <w:tab/>
      </w:r>
      <w:r>
        <w:rPr>
          <w:noProof/>
        </w:rPr>
        <w:fldChar w:fldCharType="begin"/>
      </w:r>
      <w:r>
        <w:rPr>
          <w:noProof/>
        </w:rPr>
        <w:instrText xml:space="preserve"> PAGEREF _Toc492996515 \h </w:instrText>
      </w:r>
      <w:r>
        <w:rPr>
          <w:noProof/>
        </w:rPr>
      </w:r>
      <w:r>
        <w:rPr>
          <w:noProof/>
        </w:rPr>
        <w:fldChar w:fldCharType="separate"/>
      </w:r>
      <w:r>
        <w:rPr>
          <w:noProof/>
        </w:rPr>
        <w:t>5</w:t>
      </w:r>
      <w:r>
        <w:rPr>
          <w:noProof/>
        </w:rPr>
        <w:fldChar w:fldCharType="end"/>
      </w:r>
    </w:p>
    <w:p w14:paraId="028603C5" w14:textId="0EE4C953" w:rsidR="00C84A22" w:rsidRDefault="00C84A22">
      <w:pPr>
        <w:pStyle w:val="TOC2"/>
        <w:rPr>
          <w:rFonts w:asciiTheme="minorHAnsi" w:eastAsiaTheme="minorEastAsia" w:hAnsiTheme="minorHAnsi"/>
          <w:smallCaps w:val="0"/>
          <w:noProof/>
          <w:sz w:val="22"/>
        </w:rPr>
      </w:pPr>
      <w:r>
        <w:rPr>
          <w:noProof/>
        </w:rPr>
        <w:t xml:space="preserve">7C.2.6 Client Request </w:t>
      </w:r>
      <w:r>
        <w:rPr>
          <w:noProof/>
        </w:rPr>
        <w:sym w:font="Wingdings" w:char="F0E0"/>
      </w:r>
      <w:r>
        <w:rPr>
          <w:noProof/>
        </w:rPr>
        <w:t xml:space="preserve"> Headers</w:t>
      </w:r>
      <w:r>
        <w:rPr>
          <w:noProof/>
        </w:rPr>
        <w:tab/>
      </w:r>
      <w:r>
        <w:rPr>
          <w:noProof/>
        </w:rPr>
        <w:fldChar w:fldCharType="begin"/>
      </w:r>
      <w:r>
        <w:rPr>
          <w:noProof/>
        </w:rPr>
        <w:instrText xml:space="preserve"> PAGEREF _Toc492996516 \h </w:instrText>
      </w:r>
      <w:r>
        <w:rPr>
          <w:noProof/>
        </w:rPr>
      </w:r>
      <w:r>
        <w:rPr>
          <w:noProof/>
        </w:rPr>
        <w:fldChar w:fldCharType="separate"/>
      </w:r>
      <w:r>
        <w:rPr>
          <w:noProof/>
        </w:rPr>
        <w:t>5</w:t>
      </w:r>
      <w:r>
        <w:rPr>
          <w:noProof/>
        </w:rPr>
        <w:fldChar w:fldCharType="end"/>
      </w:r>
    </w:p>
    <w:p w14:paraId="6A4B4D31" w14:textId="2C7C21EE" w:rsidR="00C84A22" w:rsidRDefault="00C84A22">
      <w:pPr>
        <w:pStyle w:val="TOC2"/>
        <w:rPr>
          <w:rFonts w:asciiTheme="minorHAnsi" w:eastAsiaTheme="minorEastAsia" w:hAnsiTheme="minorHAnsi"/>
          <w:smallCaps w:val="0"/>
          <w:noProof/>
          <w:sz w:val="22"/>
        </w:rPr>
      </w:pPr>
      <w:r>
        <w:rPr>
          <w:noProof/>
        </w:rPr>
        <w:t xml:space="preserve">7C.2.7 Client Request </w:t>
      </w:r>
      <w:r>
        <w:rPr>
          <w:noProof/>
        </w:rPr>
        <w:sym w:font="Wingdings" w:char="F0E0"/>
      </w:r>
      <w:r>
        <w:rPr>
          <w:noProof/>
        </w:rPr>
        <w:t xml:space="preserve"> Content Body</w:t>
      </w:r>
      <w:r>
        <w:rPr>
          <w:noProof/>
        </w:rPr>
        <w:tab/>
      </w:r>
      <w:r>
        <w:rPr>
          <w:noProof/>
        </w:rPr>
        <w:fldChar w:fldCharType="begin"/>
      </w:r>
      <w:r>
        <w:rPr>
          <w:noProof/>
        </w:rPr>
        <w:instrText xml:space="preserve"> PAGEREF _Toc492996517 \h </w:instrText>
      </w:r>
      <w:r>
        <w:rPr>
          <w:noProof/>
        </w:rPr>
      </w:r>
      <w:r>
        <w:rPr>
          <w:noProof/>
        </w:rPr>
        <w:fldChar w:fldCharType="separate"/>
      </w:r>
      <w:r>
        <w:rPr>
          <w:noProof/>
        </w:rPr>
        <w:t>6</w:t>
      </w:r>
      <w:r>
        <w:rPr>
          <w:noProof/>
        </w:rPr>
        <w:fldChar w:fldCharType="end"/>
      </w:r>
    </w:p>
    <w:p w14:paraId="65DD4C95" w14:textId="0D909D6F" w:rsidR="00C84A22" w:rsidRDefault="00C84A22">
      <w:pPr>
        <w:pStyle w:val="TOC2"/>
        <w:rPr>
          <w:rFonts w:asciiTheme="minorHAnsi" w:eastAsiaTheme="minorEastAsia" w:hAnsiTheme="minorHAnsi"/>
          <w:smallCaps w:val="0"/>
          <w:noProof/>
          <w:sz w:val="22"/>
        </w:rPr>
      </w:pPr>
      <w:r>
        <w:rPr>
          <w:noProof/>
        </w:rPr>
        <w:t>7C.2.8 Server Response Message Format</w:t>
      </w:r>
      <w:r>
        <w:rPr>
          <w:noProof/>
        </w:rPr>
        <w:tab/>
      </w:r>
      <w:r>
        <w:rPr>
          <w:noProof/>
        </w:rPr>
        <w:fldChar w:fldCharType="begin"/>
      </w:r>
      <w:r>
        <w:rPr>
          <w:noProof/>
        </w:rPr>
        <w:instrText xml:space="preserve"> PAGEREF _Toc492996518 \h </w:instrText>
      </w:r>
      <w:r>
        <w:rPr>
          <w:noProof/>
        </w:rPr>
      </w:r>
      <w:r>
        <w:rPr>
          <w:noProof/>
        </w:rPr>
        <w:fldChar w:fldCharType="separate"/>
      </w:r>
      <w:r>
        <w:rPr>
          <w:noProof/>
        </w:rPr>
        <w:t>6</w:t>
      </w:r>
      <w:r>
        <w:rPr>
          <w:noProof/>
        </w:rPr>
        <w:fldChar w:fldCharType="end"/>
      </w:r>
    </w:p>
    <w:p w14:paraId="75CFE3AA" w14:textId="4D0B0A7C" w:rsidR="00C84A22" w:rsidRDefault="00C84A22">
      <w:pPr>
        <w:pStyle w:val="TOC2"/>
        <w:rPr>
          <w:rFonts w:asciiTheme="minorHAnsi" w:eastAsiaTheme="minorEastAsia" w:hAnsiTheme="minorHAnsi"/>
          <w:smallCaps w:val="0"/>
          <w:noProof/>
          <w:sz w:val="22"/>
        </w:rPr>
      </w:pPr>
      <w:r>
        <w:rPr>
          <w:noProof/>
        </w:rPr>
        <w:t xml:space="preserve">7C.2.9 Server Response </w:t>
      </w:r>
      <w:r>
        <w:rPr>
          <w:noProof/>
        </w:rPr>
        <w:sym w:font="Wingdings" w:char="F0E0"/>
      </w:r>
      <w:r>
        <w:rPr>
          <w:noProof/>
        </w:rPr>
        <w:t xml:space="preserve"> Start Line</w:t>
      </w:r>
      <w:r>
        <w:rPr>
          <w:noProof/>
        </w:rPr>
        <w:tab/>
      </w:r>
      <w:r>
        <w:rPr>
          <w:noProof/>
        </w:rPr>
        <w:fldChar w:fldCharType="begin"/>
      </w:r>
      <w:r>
        <w:rPr>
          <w:noProof/>
        </w:rPr>
        <w:instrText xml:space="preserve"> PAGEREF _Toc492996519 \h </w:instrText>
      </w:r>
      <w:r>
        <w:rPr>
          <w:noProof/>
        </w:rPr>
      </w:r>
      <w:r>
        <w:rPr>
          <w:noProof/>
        </w:rPr>
        <w:fldChar w:fldCharType="separate"/>
      </w:r>
      <w:r>
        <w:rPr>
          <w:noProof/>
        </w:rPr>
        <w:t>7</w:t>
      </w:r>
      <w:r>
        <w:rPr>
          <w:noProof/>
        </w:rPr>
        <w:fldChar w:fldCharType="end"/>
      </w:r>
    </w:p>
    <w:p w14:paraId="435DF468" w14:textId="717DFC36" w:rsidR="00C84A22" w:rsidRDefault="00C84A22">
      <w:pPr>
        <w:pStyle w:val="TOC2"/>
        <w:rPr>
          <w:rFonts w:asciiTheme="minorHAnsi" w:eastAsiaTheme="minorEastAsia" w:hAnsiTheme="minorHAnsi"/>
          <w:smallCaps w:val="0"/>
          <w:noProof/>
          <w:sz w:val="22"/>
        </w:rPr>
      </w:pPr>
      <w:r>
        <w:rPr>
          <w:noProof/>
        </w:rPr>
        <w:t xml:space="preserve">7C.2.10 Server Response </w:t>
      </w:r>
      <w:r>
        <w:rPr>
          <w:noProof/>
        </w:rPr>
        <w:sym w:font="Wingdings" w:char="F0E0"/>
      </w:r>
      <w:r>
        <w:rPr>
          <w:noProof/>
        </w:rPr>
        <w:t xml:space="preserve"> Start Line </w:t>
      </w:r>
      <w:r>
        <w:rPr>
          <w:noProof/>
        </w:rPr>
        <w:sym w:font="Wingdings" w:char="F0E0"/>
      </w:r>
      <w:r>
        <w:rPr>
          <w:noProof/>
        </w:rPr>
        <w:t xml:space="preserve"> Status Codes</w:t>
      </w:r>
      <w:r>
        <w:rPr>
          <w:noProof/>
        </w:rPr>
        <w:tab/>
      </w:r>
      <w:r>
        <w:rPr>
          <w:noProof/>
        </w:rPr>
        <w:fldChar w:fldCharType="begin"/>
      </w:r>
      <w:r>
        <w:rPr>
          <w:noProof/>
        </w:rPr>
        <w:instrText xml:space="preserve"> PAGEREF _Toc492996520 \h </w:instrText>
      </w:r>
      <w:r>
        <w:rPr>
          <w:noProof/>
        </w:rPr>
      </w:r>
      <w:r>
        <w:rPr>
          <w:noProof/>
        </w:rPr>
        <w:fldChar w:fldCharType="separate"/>
      </w:r>
      <w:r>
        <w:rPr>
          <w:noProof/>
        </w:rPr>
        <w:t>7</w:t>
      </w:r>
      <w:r>
        <w:rPr>
          <w:noProof/>
        </w:rPr>
        <w:fldChar w:fldCharType="end"/>
      </w:r>
    </w:p>
    <w:p w14:paraId="0676192B" w14:textId="77FEE81E" w:rsidR="00C84A22" w:rsidRDefault="00C84A22">
      <w:pPr>
        <w:pStyle w:val="TOC2"/>
        <w:rPr>
          <w:rFonts w:asciiTheme="minorHAnsi" w:eastAsiaTheme="minorEastAsia" w:hAnsiTheme="minorHAnsi"/>
          <w:smallCaps w:val="0"/>
          <w:noProof/>
          <w:sz w:val="22"/>
        </w:rPr>
      </w:pPr>
      <w:r>
        <w:rPr>
          <w:noProof/>
        </w:rPr>
        <w:t xml:space="preserve">7C.2.11 Server Response </w:t>
      </w:r>
      <w:r>
        <w:rPr>
          <w:noProof/>
        </w:rPr>
        <w:sym w:font="Wingdings" w:char="F0E0"/>
      </w:r>
      <w:r>
        <w:rPr>
          <w:noProof/>
        </w:rPr>
        <w:t xml:space="preserve"> Start Line </w:t>
      </w:r>
      <w:r>
        <w:rPr>
          <w:noProof/>
        </w:rPr>
        <w:sym w:font="Wingdings" w:char="F0E0"/>
      </w:r>
      <w:r>
        <w:rPr>
          <w:noProof/>
        </w:rPr>
        <w:t xml:space="preserve"> Status Message</w:t>
      </w:r>
      <w:r>
        <w:rPr>
          <w:noProof/>
        </w:rPr>
        <w:tab/>
      </w:r>
      <w:r>
        <w:rPr>
          <w:noProof/>
        </w:rPr>
        <w:fldChar w:fldCharType="begin"/>
      </w:r>
      <w:r>
        <w:rPr>
          <w:noProof/>
        </w:rPr>
        <w:instrText xml:space="preserve"> PAGEREF _Toc492996521 \h </w:instrText>
      </w:r>
      <w:r>
        <w:rPr>
          <w:noProof/>
        </w:rPr>
      </w:r>
      <w:r>
        <w:rPr>
          <w:noProof/>
        </w:rPr>
        <w:fldChar w:fldCharType="separate"/>
      </w:r>
      <w:r>
        <w:rPr>
          <w:noProof/>
        </w:rPr>
        <w:t>7</w:t>
      </w:r>
      <w:r>
        <w:rPr>
          <w:noProof/>
        </w:rPr>
        <w:fldChar w:fldCharType="end"/>
      </w:r>
    </w:p>
    <w:p w14:paraId="7BB042DC" w14:textId="14E4BCA1" w:rsidR="00C84A22" w:rsidRDefault="00C84A22">
      <w:pPr>
        <w:pStyle w:val="TOC2"/>
        <w:rPr>
          <w:rFonts w:asciiTheme="minorHAnsi" w:eastAsiaTheme="minorEastAsia" w:hAnsiTheme="minorHAnsi"/>
          <w:smallCaps w:val="0"/>
          <w:noProof/>
          <w:sz w:val="22"/>
        </w:rPr>
      </w:pPr>
      <w:r>
        <w:rPr>
          <w:noProof/>
        </w:rPr>
        <w:t xml:space="preserve">7C.2.12 Server Response </w:t>
      </w:r>
      <w:r>
        <w:rPr>
          <w:noProof/>
        </w:rPr>
        <w:sym w:font="Wingdings" w:char="F0E0"/>
      </w:r>
      <w:r>
        <w:rPr>
          <w:noProof/>
        </w:rPr>
        <w:t xml:space="preserve"> Headers</w:t>
      </w:r>
      <w:r>
        <w:rPr>
          <w:noProof/>
        </w:rPr>
        <w:tab/>
      </w:r>
      <w:r>
        <w:rPr>
          <w:noProof/>
        </w:rPr>
        <w:fldChar w:fldCharType="begin"/>
      </w:r>
      <w:r>
        <w:rPr>
          <w:noProof/>
        </w:rPr>
        <w:instrText xml:space="preserve"> PAGEREF _Toc492996522 \h </w:instrText>
      </w:r>
      <w:r>
        <w:rPr>
          <w:noProof/>
        </w:rPr>
      </w:r>
      <w:r>
        <w:rPr>
          <w:noProof/>
        </w:rPr>
        <w:fldChar w:fldCharType="separate"/>
      </w:r>
      <w:r>
        <w:rPr>
          <w:noProof/>
        </w:rPr>
        <w:t>7</w:t>
      </w:r>
      <w:r>
        <w:rPr>
          <w:noProof/>
        </w:rPr>
        <w:fldChar w:fldCharType="end"/>
      </w:r>
    </w:p>
    <w:p w14:paraId="3401F3A0" w14:textId="1C2EE023" w:rsidR="00C84A22" w:rsidRDefault="00C84A22">
      <w:pPr>
        <w:pStyle w:val="TOC2"/>
        <w:rPr>
          <w:rFonts w:asciiTheme="minorHAnsi" w:eastAsiaTheme="minorEastAsia" w:hAnsiTheme="minorHAnsi"/>
          <w:smallCaps w:val="0"/>
          <w:noProof/>
          <w:sz w:val="22"/>
        </w:rPr>
      </w:pPr>
      <w:r>
        <w:rPr>
          <w:noProof/>
        </w:rPr>
        <w:t xml:space="preserve">7C.2.13 Server Response </w:t>
      </w:r>
      <w:r>
        <w:rPr>
          <w:noProof/>
        </w:rPr>
        <w:sym w:font="Wingdings" w:char="F0E0"/>
      </w:r>
      <w:r>
        <w:rPr>
          <w:noProof/>
        </w:rPr>
        <w:t xml:space="preserve"> Content Body</w:t>
      </w:r>
      <w:r>
        <w:rPr>
          <w:noProof/>
        </w:rPr>
        <w:tab/>
      </w:r>
      <w:r>
        <w:rPr>
          <w:noProof/>
        </w:rPr>
        <w:fldChar w:fldCharType="begin"/>
      </w:r>
      <w:r>
        <w:rPr>
          <w:noProof/>
        </w:rPr>
        <w:instrText xml:space="preserve"> PAGEREF _Toc492996523 \h </w:instrText>
      </w:r>
      <w:r>
        <w:rPr>
          <w:noProof/>
        </w:rPr>
      </w:r>
      <w:r>
        <w:rPr>
          <w:noProof/>
        </w:rPr>
        <w:fldChar w:fldCharType="separate"/>
      </w:r>
      <w:r>
        <w:rPr>
          <w:noProof/>
        </w:rPr>
        <w:t>7</w:t>
      </w:r>
      <w:r>
        <w:rPr>
          <w:noProof/>
        </w:rPr>
        <w:fldChar w:fldCharType="end"/>
      </w:r>
    </w:p>
    <w:p w14:paraId="49EC04C9" w14:textId="04F593C3" w:rsidR="00C84A22" w:rsidRDefault="00C84A22">
      <w:pPr>
        <w:pStyle w:val="TOC1"/>
        <w:tabs>
          <w:tab w:val="left" w:pos="720"/>
          <w:tab w:val="right" w:leader="dot" w:pos="9350"/>
        </w:tabs>
        <w:rPr>
          <w:rFonts w:asciiTheme="minorHAnsi" w:eastAsiaTheme="minorEastAsia" w:hAnsiTheme="minorHAnsi"/>
          <w:b w:val="0"/>
          <w:bCs w:val="0"/>
          <w:caps w:val="0"/>
          <w:noProof/>
        </w:rPr>
      </w:pPr>
      <w:r>
        <w:rPr>
          <w:noProof/>
        </w:rPr>
        <w:t>7C.3</w:t>
      </w:r>
      <w:r>
        <w:rPr>
          <w:rFonts w:asciiTheme="minorHAnsi" w:eastAsiaTheme="minorEastAsia" w:hAnsiTheme="minorHAnsi"/>
          <w:b w:val="0"/>
          <w:bCs w:val="0"/>
          <w:caps w:val="0"/>
          <w:noProof/>
        </w:rPr>
        <w:tab/>
      </w:r>
      <w:r>
        <w:rPr>
          <w:noProof/>
        </w:rPr>
        <w:t>Client for URLs or “C” URL (CURL)</w:t>
      </w:r>
      <w:r>
        <w:rPr>
          <w:noProof/>
        </w:rPr>
        <w:tab/>
      </w:r>
      <w:r>
        <w:rPr>
          <w:noProof/>
        </w:rPr>
        <w:fldChar w:fldCharType="begin"/>
      </w:r>
      <w:r>
        <w:rPr>
          <w:noProof/>
        </w:rPr>
        <w:instrText xml:space="preserve"> PAGEREF _Toc492996524 \h </w:instrText>
      </w:r>
      <w:r>
        <w:rPr>
          <w:noProof/>
        </w:rPr>
      </w:r>
      <w:r>
        <w:rPr>
          <w:noProof/>
        </w:rPr>
        <w:fldChar w:fldCharType="separate"/>
      </w:r>
      <w:r>
        <w:rPr>
          <w:noProof/>
        </w:rPr>
        <w:t>8</w:t>
      </w:r>
      <w:r>
        <w:rPr>
          <w:noProof/>
        </w:rPr>
        <w:fldChar w:fldCharType="end"/>
      </w:r>
    </w:p>
    <w:p w14:paraId="7E806DAE" w14:textId="61E5E05A" w:rsidR="00C84A22" w:rsidRDefault="00C84A22">
      <w:pPr>
        <w:pStyle w:val="TOC1"/>
        <w:tabs>
          <w:tab w:val="left" w:pos="720"/>
          <w:tab w:val="right" w:leader="dot" w:pos="9350"/>
        </w:tabs>
        <w:rPr>
          <w:rFonts w:asciiTheme="minorHAnsi" w:eastAsiaTheme="minorEastAsia" w:hAnsiTheme="minorHAnsi"/>
          <w:b w:val="0"/>
          <w:bCs w:val="0"/>
          <w:caps w:val="0"/>
          <w:noProof/>
        </w:rPr>
      </w:pPr>
      <w:r>
        <w:rPr>
          <w:noProof/>
        </w:rPr>
        <w:t>7C.4</w:t>
      </w:r>
      <w:r>
        <w:rPr>
          <w:rFonts w:asciiTheme="minorHAnsi" w:eastAsiaTheme="minorEastAsia" w:hAnsiTheme="minorHAnsi"/>
          <w:b w:val="0"/>
          <w:bCs w:val="0"/>
          <w:caps w:val="0"/>
          <w:noProof/>
        </w:rPr>
        <w:tab/>
      </w:r>
      <w:r>
        <w:rPr>
          <w:noProof/>
        </w:rPr>
        <w:t>Representational State Transfer (</w:t>
      </w:r>
      <w:r w:rsidRPr="00790547">
        <w:rPr>
          <w:noProof/>
          <w:color w:val="0000FF"/>
          <w:u w:val="single"/>
        </w:rPr>
        <w:t>REST</w:t>
      </w:r>
      <w:r>
        <w:rPr>
          <w:noProof/>
        </w:rPr>
        <w:t>) &amp; RESTful APIs</w:t>
      </w:r>
      <w:r>
        <w:rPr>
          <w:noProof/>
        </w:rPr>
        <w:tab/>
      </w:r>
      <w:r>
        <w:rPr>
          <w:noProof/>
        </w:rPr>
        <w:fldChar w:fldCharType="begin"/>
      </w:r>
      <w:r>
        <w:rPr>
          <w:noProof/>
        </w:rPr>
        <w:instrText xml:space="preserve"> PAGEREF _Toc492996525 \h </w:instrText>
      </w:r>
      <w:r>
        <w:rPr>
          <w:noProof/>
        </w:rPr>
      </w:r>
      <w:r>
        <w:rPr>
          <w:noProof/>
        </w:rPr>
        <w:fldChar w:fldCharType="separate"/>
      </w:r>
      <w:r>
        <w:rPr>
          <w:noProof/>
        </w:rPr>
        <w:t>13</w:t>
      </w:r>
      <w:r>
        <w:rPr>
          <w:noProof/>
        </w:rPr>
        <w:fldChar w:fldCharType="end"/>
      </w:r>
    </w:p>
    <w:p w14:paraId="1FFCA42C" w14:textId="68B0A9C7" w:rsidR="00C84A22" w:rsidRDefault="00C84A22">
      <w:pPr>
        <w:pStyle w:val="TOC2"/>
        <w:rPr>
          <w:rFonts w:asciiTheme="minorHAnsi" w:eastAsiaTheme="minorEastAsia" w:hAnsiTheme="minorHAnsi"/>
          <w:smallCaps w:val="0"/>
          <w:noProof/>
          <w:sz w:val="22"/>
        </w:rPr>
      </w:pPr>
      <w:r>
        <w:rPr>
          <w:noProof/>
        </w:rPr>
        <w:t>7C.4.1 Web APIs</w:t>
      </w:r>
      <w:r>
        <w:rPr>
          <w:noProof/>
        </w:rPr>
        <w:tab/>
      </w:r>
      <w:r>
        <w:rPr>
          <w:noProof/>
        </w:rPr>
        <w:fldChar w:fldCharType="begin"/>
      </w:r>
      <w:r>
        <w:rPr>
          <w:noProof/>
        </w:rPr>
        <w:instrText xml:space="preserve"> PAGEREF _Toc492996526 \h </w:instrText>
      </w:r>
      <w:r>
        <w:rPr>
          <w:noProof/>
        </w:rPr>
      </w:r>
      <w:r>
        <w:rPr>
          <w:noProof/>
        </w:rPr>
        <w:fldChar w:fldCharType="separate"/>
      </w:r>
      <w:r>
        <w:rPr>
          <w:noProof/>
        </w:rPr>
        <w:t>14</w:t>
      </w:r>
      <w:r>
        <w:rPr>
          <w:noProof/>
        </w:rPr>
        <w:fldChar w:fldCharType="end"/>
      </w:r>
    </w:p>
    <w:p w14:paraId="3A32FE7B" w14:textId="28EBAD2B" w:rsidR="00C84A22" w:rsidRDefault="00C84A22">
      <w:pPr>
        <w:pStyle w:val="TOC1"/>
        <w:tabs>
          <w:tab w:val="left" w:pos="720"/>
          <w:tab w:val="right" w:leader="dot" w:pos="9350"/>
        </w:tabs>
        <w:rPr>
          <w:rFonts w:asciiTheme="minorHAnsi" w:eastAsiaTheme="minorEastAsia" w:hAnsiTheme="minorHAnsi"/>
          <w:b w:val="0"/>
          <w:bCs w:val="0"/>
          <w:caps w:val="0"/>
          <w:noProof/>
        </w:rPr>
      </w:pPr>
      <w:r>
        <w:rPr>
          <w:noProof/>
        </w:rPr>
        <w:t>7C.5</w:t>
      </w:r>
      <w:r>
        <w:rPr>
          <w:rFonts w:asciiTheme="minorHAnsi" w:eastAsiaTheme="minorEastAsia" w:hAnsiTheme="minorHAnsi"/>
          <w:b w:val="0"/>
          <w:bCs w:val="0"/>
          <w:caps w:val="0"/>
          <w:noProof/>
        </w:rPr>
        <w:tab/>
      </w:r>
      <w:r>
        <w:rPr>
          <w:noProof/>
        </w:rPr>
        <w:t>WICED HTTP 1.1 Client Library</w:t>
      </w:r>
      <w:r>
        <w:rPr>
          <w:noProof/>
        </w:rPr>
        <w:tab/>
      </w:r>
      <w:r>
        <w:rPr>
          <w:noProof/>
        </w:rPr>
        <w:fldChar w:fldCharType="begin"/>
      </w:r>
      <w:r>
        <w:rPr>
          <w:noProof/>
        </w:rPr>
        <w:instrText xml:space="preserve"> PAGEREF _Toc492996527 \h </w:instrText>
      </w:r>
      <w:r>
        <w:rPr>
          <w:noProof/>
        </w:rPr>
      </w:r>
      <w:r>
        <w:rPr>
          <w:noProof/>
        </w:rPr>
        <w:fldChar w:fldCharType="separate"/>
      </w:r>
      <w:r>
        <w:rPr>
          <w:noProof/>
        </w:rPr>
        <w:t>15</w:t>
      </w:r>
      <w:r>
        <w:rPr>
          <w:noProof/>
        </w:rPr>
        <w:fldChar w:fldCharType="end"/>
      </w:r>
    </w:p>
    <w:p w14:paraId="51598DFF" w14:textId="5D4D4382" w:rsidR="00C84A22" w:rsidRDefault="00C84A22">
      <w:pPr>
        <w:pStyle w:val="TOC1"/>
        <w:tabs>
          <w:tab w:val="left" w:pos="720"/>
          <w:tab w:val="right" w:leader="dot" w:pos="9350"/>
        </w:tabs>
        <w:rPr>
          <w:rFonts w:asciiTheme="minorHAnsi" w:eastAsiaTheme="minorEastAsia" w:hAnsiTheme="minorHAnsi"/>
          <w:b w:val="0"/>
          <w:bCs w:val="0"/>
          <w:caps w:val="0"/>
          <w:noProof/>
        </w:rPr>
      </w:pPr>
      <w:r>
        <w:rPr>
          <w:noProof/>
        </w:rPr>
        <w:t>7C.6</w:t>
      </w:r>
      <w:r>
        <w:rPr>
          <w:rFonts w:asciiTheme="minorHAnsi" w:eastAsiaTheme="minorEastAsia" w:hAnsiTheme="minorHAnsi"/>
          <w:b w:val="0"/>
          <w:bCs w:val="0"/>
          <w:caps w:val="0"/>
          <w:noProof/>
        </w:rPr>
        <w:tab/>
      </w:r>
      <w:r>
        <w:rPr>
          <w:noProof/>
        </w:rPr>
        <w:t>Httpbin.org</w:t>
      </w:r>
      <w:r>
        <w:rPr>
          <w:noProof/>
        </w:rPr>
        <w:tab/>
      </w:r>
      <w:r>
        <w:rPr>
          <w:noProof/>
        </w:rPr>
        <w:fldChar w:fldCharType="begin"/>
      </w:r>
      <w:r>
        <w:rPr>
          <w:noProof/>
        </w:rPr>
        <w:instrText xml:space="preserve"> PAGEREF _Toc492996528 \h </w:instrText>
      </w:r>
      <w:r>
        <w:rPr>
          <w:noProof/>
        </w:rPr>
      </w:r>
      <w:r>
        <w:rPr>
          <w:noProof/>
        </w:rPr>
        <w:fldChar w:fldCharType="separate"/>
      </w:r>
      <w:r>
        <w:rPr>
          <w:noProof/>
        </w:rPr>
        <w:t>16</w:t>
      </w:r>
      <w:r>
        <w:rPr>
          <w:noProof/>
        </w:rPr>
        <w:fldChar w:fldCharType="end"/>
      </w:r>
    </w:p>
    <w:p w14:paraId="73A95D41" w14:textId="21522784" w:rsidR="00C84A22" w:rsidRDefault="00C84A22">
      <w:pPr>
        <w:pStyle w:val="TOC1"/>
        <w:tabs>
          <w:tab w:val="left" w:pos="720"/>
          <w:tab w:val="right" w:leader="dot" w:pos="9350"/>
        </w:tabs>
        <w:rPr>
          <w:rFonts w:asciiTheme="minorHAnsi" w:eastAsiaTheme="minorEastAsia" w:hAnsiTheme="minorHAnsi"/>
          <w:b w:val="0"/>
          <w:bCs w:val="0"/>
          <w:caps w:val="0"/>
          <w:noProof/>
        </w:rPr>
      </w:pPr>
      <w:r>
        <w:rPr>
          <w:noProof/>
        </w:rPr>
        <w:t>7C.7</w:t>
      </w:r>
      <w:r>
        <w:rPr>
          <w:rFonts w:asciiTheme="minorHAnsi" w:eastAsiaTheme="minorEastAsia" w:hAnsiTheme="minorHAnsi"/>
          <w:b w:val="0"/>
          <w:bCs w:val="0"/>
          <w:caps w:val="0"/>
          <w:noProof/>
        </w:rPr>
        <w:tab/>
      </w:r>
      <w:r>
        <w:rPr>
          <w:noProof/>
        </w:rPr>
        <w:t>Initial State</w:t>
      </w:r>
      <w:r>
        <w:rPr>
          <w:noProof/>
        </w:rPr>
        <w:tab/>
      </w:r>
      <w:r>
        <w:rPr>
          <w:noProof/>
        </w:rPr>
        <w:fldChar w:fldCharType="begin"/>
      </w:r>
      <w:r>
        <w:rPr>
          <w:noProof/>
        </w:rPr>
        <w:instrText xml:space="preserve"> PAGEREF _Toc492996529 \h </w:instrText>
      </w:r>
      <w:r>
        <w:rPr>
          <w:noProof/>
        </w:rPr>
      </w:r>
      <w:r>
        <w:rPr>
          <w:noProof/>
        </w:rPr>
        <w:fldChar w:fldCharType="separate"/>
      </w:r>
      <w:r>
        <w:rPr>
          <w:noProof/>
        </w:rPr>
        <w:t>18</w:t>
      </w:r>
      <w:r>
        <w:rPr>
          <w:noProof/>
        </w:rPr>
        <w:fldChar w:fldCharType="end"/>
      </w:r>
    </w:p>
    <w:p w14:paraId="436B7CDA" w14:textId="1124879D" w:rsidR="00C84A22" w:rsidRDefault="00C84A22">
      <w:pPr>
        <w:pStyle w:val="TOC1"/>
        <w:tabs>
          <w:tab w:val="left" w:pos="720"/>
          <w:tab w:val="right" w:leader="dot" w:pos="9350"/>
        </w:tabs>
        <w:rPr>
          <w:rFonts w:asciiTheme="minorHAnsi" w:eastAsiaTheme="minorEastAsia" w:hAnsiTheme="minorHAnsi"/>
          <w:b w:val="0"/>
          <w:bCs w:val="0"/>
          <w:caps w:val="0"/>
          <w:noProof/>
        </w:rPr>
      </w:pPr>
      <w:r>
        <w:rPr>
          <w:noProof/>
        </w:rPr>
        <w:t>7C.8</w:t>
      </w:r>
      <w:r>
        <w:rPr>
          <w:rFonts w:asciiTheme="minorHAnsi" w:eastAsiaTheme="minorEastAsia" w:hAnsiTheme="minorHAnsi"/>
          <w:b w:val="0"/>
          <w:bCs w:val="0"/>
          <w:caps w:val="0"/>
          <w:noProof/>
        </w:rPr>
        <w:tab/>
      </w:r>
      <w:r>
        <w:rPr>
          <w:noProof/>
        </w:rPr>
        <w:t>Amazon Web Services IoT</w:t>
      </w:r>
      <w:r>
        <w:rPr>
          <w:noProof/>
        </w:rPr>
        <w:tab/>
      </w:r>
      <w:r>
        <w:rPr>
          <w:noProof/>
        </w:rPr>
        <w:fldChar w:fldCharType="begin"/>
      </w:r>
      <w:r>
        <w:rPr>
          <w:noProof/>
        </w:rPr>
        <w:instrText xml:space="preserve"> PAGEREF _Toc492996530 \h </w:instrText>
      </w:r>
      <w:r>
        <w:rPr>
          <w:noProof/>
        </w:rPr>
      </w:r>
      <w:r>
        <w:rPr>
          <w:noProof/>
        </w:rPr>
        <w:fldChar w:fldCharType="separate"/>
      </w:r>
      <w:r>
        <w:rPr>
          <w:noProof/>
        </w:rPr>
        <w:t>25</w:t>
      </w:r>
      <w:r>
        <w:rPr>
          <w:noProof/>
        </w:rPr>
        <w:fldChar w:fldCharType="end"/>
      </w:r>
    </w:p>
    <w:p w14:paraId="0DA182F4" w14:textId="0FCDA47D" w:rsidR="00C84A22" w:rsidRDefault="00C84A22">
      <w:pPr>
        <w:pStyle w:val="TOC1"/>
        <w:tabs>
          <w:tab w:val="left" w:pos="720"/>
          <w:tab w:val="right" w:leader="dot" w:pos="9350"/>
        </w:tabs>
        <w:rPr>
          <w:rFonts w:asciiTheme="minorHAnsi" w:eastAsiaTheme="minorEastAsia" w:hAnsiTheme="minorHAnsi"/>
          <w:b w:val="0"/>
          <w:bCs w:val="0"/>
          <w:caps w:val="0"/>
          <w:noProof/>
        </w:rPr>
      </w:pPr>
      <w:r>
        <w:rPr>
          <w:noProof/>
        </w:rPr>
        <w:t>7C.9</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_Toc492996531 \h </w:instrText>
      </w:r>
      <w:r>
        <w:rPr>
          <w:noProof/>
        </w:rPr>
      </w:r>
      <w:r>
        <w:rPr>
          <w:noProof/>
        </w:rPr>
        <w:fldChar w:fldCharType="separate"/>
      </w:r>
      <w:r>
        <w:rPr>
          <w:noProof/>
        </w:rPr>
        <w:t>26</w:t>
      </w:r>
      <w:r>
        <w:rPr>
          <w:noProof/>
        </w:rPr>
        <w:fldChar w:fldCharType="end"/>
      </w:r>
    </w:p>
    <w:p w14:paraId="08297042" w14:textId="669EB209" w:rsidR="00C84A22" w:rsidRDefault="00C84A22">
      <w:pPr>
        <w:pStyle w:val="TOC2"/>
        <w:rPr>
          <w:rFonts w:asciiTheme="minorHAnsi" w:eastAsiaTheme="minorEastAsia" w:hAnsiTheme="minorHAnsi"/>
          <w:smallCaps w:val="0"/>
          <w:noProof/>
          <w:sz w:val="22"/>
        </w:rPr>
      </w:pPr>
      <w:r>
        <w:rPr>
          <w:noProof/>
        </w:rPr>
        <w:t>Exercise - 7C.1 (Advanced) Example.com</w:t>
      </w:r>
      <w:r>
        <w:rPr>
          <w:noProof/>
        </w:rPr>
        <w:tab/>
      </w:r>
      <w:r>
        <w:rPr>
          <w:noProof/>
        </w:rPr>
        <w:fldChar w:fldCharType="begin"/>
      </w:r>
      <w:r>
        <w:rPr>
          <w:noProof/>
        </w:rPr>
        <w:instrText xml:space="preserve"> PAGEREF _Toc492996532 \h </w:instrText>
      </w:r>
      <w:r>
        <w:rPr>
          <w:noProof/>
        </w:rPr>
      </w:r>
      <w:r>
        <w:rPr>
          <w:noProof/>
        </w:rPr>
        <w:fldChar w:fldCharType="separate"/>
      </w:r>
      <w:r>
        <w:rPr>
          <w:noProof/>
        </w:rPr>
        <w:t>26</w:t>
      </w:r>
      <w:r>
        <w:rPr>
          <w:noProof/>
        </w:rPr>
        <w:fldChar w:fldCharType="end"/>
      </w:r>
    </w:p>
    <w:p w14:paraId="38C44E7F" w14:textId="7965655B" w:rsidR="00C84A22" w:rsidRDefault="00C84A22">
      <w:pPr>
        <w:pStyle w:val="TOC2"/>
        <w:rPr>
          <w:rFonts w:asciiTheme="minorHAnsi" w:eastAsiaTheme="minorEastAsia" w:hAnsiTheme="minorHAnsi"/>
          <w:smallCaps w:val="0"/>
          <w:noProof/>
          <w:sz w:val="22"/>
        </w:rPr>
      </w:pPr>
      <w:r>
        <w:rPr>
          <w:noProof/>
        </w:rPr>
        <w:t>Exercise - 7C.2 HTTP Bin</w:t>
      </w:r>
      <w:r>
        <w:rPr>
          <w:noProof/>
        </w:rPr>
        <w:tab/>
      </w:r>
      <w:r>
        <w:rPr>
          <w:noProof/>
        </w:rPr>
        <w:fldChar w:fldCharType="begin"/>
      </w:r>
      <w:r>
        <w:rPr>
          <w:noProof/>
        </w:rPr>
        <w:instrText xml:space="preserve"> PAGEREF _Toc492996533 \h </w:instrText>
      </w:r>
      <w:r>
        <w:rPr>
          <w:noProof/>
        </w:rPr>
      </w:r>
      <w:r>
        <w:rPr>
          <w:noProof/>
        </w:rPr>
        <w:fldChar w:fldCharType="separate"/>
      </w:r>
      <w:r>
        <w:rPr>
          <w:noProof/>
        </w:rPr>
        <w:t>26</w:t>
      </w:r>
      <w:r>
        <w:rPr>
          <w:noProof/>
        </w:rPr>
        <w:fldChar w:fldCharType="end"/>
      </w:r>
    </w:p>
    <w:p w14:paraId="5E0432A8" w14:textId="296D965F" w:rsidR="00C84A22" w:rsidRDefault="00C84A22">
      <w:pPr>
        <w:pStyle w:val="TOC2"/>
        <w:rPr>
          <w:rFonts w:asciiTheme="minorHAnsi" w:eastAsiaTheme="minorEastAsia" w:hAnsiTheme="minorHAnsi"/>
          <w:smallCaps w:val="0"/>
          <w:noProof/>
          <w:sz w:val="22"/>
        </w:rPr>
      </w:pPr>
      <w:r>
        <w:rPr>
          <w:noProof/>
        </w:rPr>
        <w:t>Exercise - 7C.3 (Advanced) RequestBin</w:t>
      </w:r>
      <w:r>
        <w:rPr>
          <w:noProof/>
        </w:rPr>
        <w:tab/>
      </w:r>
      <w:r>
        <w:rPr>
          <w:noProof/>
        </w:rPr>
        <w:fldChar w:fldCharType="begin"/>
      </w:r>
      <w:r>
        <w:rPr>
          <w:noProof/>
        </w:rPr>
        <w:instrText xml:space="preserve"> PAGEREF _Toc492996534 \h </w:instrText>
      </w:r>
      <w:r>
        <w:rPr>
          <w:noProof/>
        </w:rPr>
      </w:r>
      <w:r>
        <w:rPr>
          <w:noProof/>
        </w:rPr>
        <w:fldChar w:fldCharType="separate"/>
      </w:r>
      <w:r>
        <w:rPr>
          <w:noProof/>
        </w:rPr>
        <w:t>26</w:t>
      </w:r>
      <w:r>
        <w:rPr>
          <w:noProof/>
        </w:rPr>
        <w:fldChar w:fldCharType="end"/>
      </w:r>
    </w:p>
    <w:p w14:paraId="62182CAC" w14:textId="5A5E41DE" w:rsidR="00C84A22" w:rsidRDefault="00C84A22">
      <w:pPr>
        <w:pStyle w:val="TOC2"/>
        <w:rPr>
          <w:rFonts w:asciiTheme="minorHAnsi" w:eastAsiaTheme="minorEastAsia" w:hAnsiTheme="minorHAnsi"/>
          <w:smallCaps w:val="0"/>
          <w:noProof/>
          <w:sz w:val="22"/>
        </w:rPr>
      </w:pPr>
      <w:r>
        <w:rPr>
          <w:noProof/>
        </w:rPr>
        <w:t>Exercise - 7C.4 (Advanced) Use WebAPIs</w:t>
      </w:r>
      <w:r>
        <w:rPr>
          <w:noProof/>
        </w:rPr>
        <w:tab/>
      </w:r>
      <w:r>
        <w:rPr>
          <w:noProof/>
        </w:rPr>
        <w:fldChar w:fldCharType="begin"/>
      </w:r>
      <w:r>
        <w:rPr>
          <w:noProof/>
        </w:rPr>
        <w:instrText xml:space="preserve"> PAGEREF _Toc492996535 \h </w:instrText>
      </w:r>
      <w:r>
        <w:rPr>
          <w:noProof/>
        </w:rPr>
      </w:r>
      <w:r>
        <w:rPr>
          <w:noProof/>
        </w:rPr>
        <w:fldChar w:fldCharType="separate"/>
      </w:r>
      <w:r>
        <w:rPr>
          <w:noProof/>
        </w:rPr>
        <w:t>26</w:t>
      </w:r>
      <w:r>
        <w:rPr>
          <w:noProof/>
        </w:rPr>
        <w:fldChar w:fldCharType="end"/>
      </w:r>
    </w:p>
    <w:p w14:paraId="5476B3ED" w14:textId="141356A8" w:rsidR="00C84A22" w:rsidRDefault="00C84A22">
      <w:pPr>
        <w:pStyle w:val="TOC2"/>
        <w:rPr>
          <w:rFonts w:asciiTheme="minorHAnsi" w:eastAsiaTheme="minorEastAsia" w:hAnsiTheme="minorHAnsi"/>
          <w:smallCaps w:val="0"/>
          <w:noProof/>
          <w:sz w:val="22"/>
        </w:rPr>
      </w:pPr>
      <w:r>
        <w:rPr>
          <w:noProof/>
        </w:rPr>
        <w:t>Exercise - 7C.5 Initial State – Virtual LED</w:t>
      </w:r>
      <w:r>
        <w:rPr>
          <w:noProof/>
        </w:rPr>
        <w:tab/>
      </w:r>
      <w:r>
        <w:rPr>
          <w:noProof/>
        </w:rPr>
        <w:fldChar w:fldCharType="begin"/>
      </w:r>
      <w:r>
        <w:rPr>
          <w:noProof/>
        </w:rPr>
        <w:instrText xml:space="preserve"> PAGEREF _Toc492996536 \h </w:instrText>
      </w:r>
      <w:r>
        <w:rPr>
          <w:noProof/>
        </w:rPr>
      </w:r>
      <w:r>
        <w:rPr>
          <w:noProof/>
        </w:rPr>
        <w:fldChar w:fldCharType="separate"/>
      </w:r>
      <w:r>
        <w:rPr>
          <w:noProof/>
        </w:rPr>
        <w:t>26</w:t>
      </w:r>
      <w:r>
        <w:rPr>
          <w:noProof/>
        </w:rPr>
        <w:fldChar w:fldCharType="end"/>
      </w:r>
    </w:p>
    <w:p w14:paraId="68E16516" w14:textId="218CF776" w:rsidR="00C84A22" w:rsidRDefault="00C84A22">
      <w:pPr>
        <w:pStyle w:val="TOC2"/>
        <w:rPr>
          <w:rFonts w:asciiTheme="minorHAnsi" w:eastAsiaTheme="minorEastAsia" w:hAnsiTheme="minorHAnsi"/>
          <w:smallCaps w:val="0"/>
          <w:noProof/>
          <w:sz w:val="22"/>
        </w:rPr>
      </w:pPr>
      <w:r>
        <w:rPr>
          <w:noProof/>
        </w:rPr>
        <w:t>Exercise - 7C.6 Initial State – Real LED</w:t>
      </w:r>
      <w:r>
        <w:rPr>
          <w:noProof/>
        </w:rPr>
        <w:tab/>
      </w:r>
      <w:r>
        <w:rPr>
          <w:noProof/>
        </w:rPr>
        <w:fldChar w:fldCharType="begin"/>
      </w:r>
      <w:r>
        <w:rPr>
          <w:noProof/>
        </w:rPr>
        <w:instrText xml:space="preserve"> PAGEREF _Toc492996537 \h </w:instrText>
      </w:r>
      <w:r>
        <w:rPr>
          <w:noProof/>
        </w:rPr>
      </w:r>
      <w:r>
        <w:rPr>
          <w:noProof/>
        </w:rPr>
        <w:fldChar w:fldCharType="separate"/>
      </w:r>
      <w:r>
        <w:rPr>
          <w:noProof/>
        </w:rPr>
        <w:t>26</w:t>
      </w:r>
      <w:r>
        <w:rPr>
          <w:noProof/>
        </w:rPr>
        <w:fldChar w:fldCharType="end"/>
      </w:r>
    </w:p>
    <w:p w14:paraId="29EFDC9A" w14:textId="433BA882" w:rsidR="00C84A22" w:rsidRDefault="00C84A22">
      <w:pPr>
        <w:pStyle w:val="TOC2"/>
        <w:rPr>
          <w:rFonts w:asciiTheme="minorHAnsi" w:eastAsiaTheme="minorEastAsia" w:hAnsiTheme="minorHAnsi"/>
          <w:smallCaps w:val="0"/>
          <w:noProof/>
          <w:sz w:val="22"/>
        </w:rPr>
      </w:pPr>
      <w:r>
        <w:rPr>
          <w:noProof/>
        </w:rPr>
        <w:t>Exercise - 7C.7 (Advanced) Initial State – Temperature &amp; Humidity</w:t>
      </w:r>
      <w:r>
        <w:rPr>
          <w:noProof/>
        </w:rPr>
        <w:tab/>
      </w:r>
      <w:r>
        <w:rPr>
          <w:noProof/>
        </w:rPr>
        <w:fldChar w:fldCharType="begin"/>
      </w:r>
      <w:r>
        <w:rPr>
          <w:noProof/>
        </w:rPr>
        <w:instrText xml:space="preserve"> PAGEREF _Toc492996538 \h </w:instrText>
      </w:r>
      <w:r>
        <w:rPr>
          <w:noProof/>
        </w:rPr>
      </w:r>
      <w:r>
        <w:rPr>
          <w:noProof/>
        </w:rPr>
        <w:fldChar w:fldCharType="separate"/>
      </w:r>
      <w:r>
        <w:rPr>
          <w:noProof/>
        </w:rPr>
        <w:t>27</w:t>
      </w:r>
      <w:r>
        <w:rPr>
          <w:noProof/>
        </w:rPr>
        <w:fldChar w:fldCharType="end"/>
      </w:r>
    </w:p>
    <w:p w14:paraId="71EED117" w14:textId="0BA4FED6" w:rsidR="00C84A22" w:rsidRDefault="00C84A22">
      <w:pPr>
        <w:pStyle w:val="TOC2"/>
        <w:rPr>
          <w:rFonts w:asciiTheme="minorHAnsi" w:eastAsiaTheme="minorEastAsia" w:hAnsiTheme="minorHAnsi"/>
          <w:smallCaps w:val="0"/>
          <w:noProof/>
          <w:sz w:val="22"/>
        </w:rPr>
      </w:pPr>
      <w:r>
        <w:rPr>
          <w:noProof/>
        </w:rPr>
        <w:t>Exercise - 7C.8 (Advanced) Initial State – Graphing Temperature</w:t>
      </w:r>
      <w:r>
        <w:rPr>
          <w:noProof/>
        </w:rPr>
        <w:tab/>
      </w:r>
      <w:r>
        <w:rPr>
          <w:noProof/>
        </w:rPr>
        <w:fldChar w:fldCharType="begin"/>
      </w:r>
      <w:r>
        <w:rPr>
          <w:noProof/>
        </w:rPr>
        <w:instrText xml:space="preserve"> PAGEREF _Toc492996539 \h </w:instrText>
      </w:r>
      <w:r>
        <w:rPr>
          <w:noProof/>
        </w:rPr>
      </w:r>
      <w:r>
        <w:rPr>
          <w:noProof/>
        </w:rPr>
        <w:fldChar w:fldCharType="separate"/>
      </w:r>
      <w:r>
        <w:rPr>
          <w:noProof/>
        </w:rPr>
        <w:t>27</w:t>
      </w:r>
      <w:r>
        <w:rPr>
          <w:noProof/>
        </w:rPr>
        <w:fldChar w:fldCharType="end"/>
      </w:r>
    </w:p>
    <w:p w14:paraId="71D854B1" w14:textId="7106B3D7" w:rsidR="00C84A22" w:rsidRDefault="00C84A22">
      <w:pPr>
        <w:pStyle w:val="TOC2"/>
        <w:rPr>
          <w:rFonts w:asciiTheme="minorHAnsi" w:eastAsiaTheme="minorEastAsia" w:hAnsiTheme="minorHAnsi"/>
          <w:smallCaps w:val="0"/>
          <w:noProof/>
          <w:sz w:val="22"/>
        </w:rPr>
      </w:pPr>
      <w:r>
        <w:rPr>
          <w:noProof/>
        </w:rPr>
        <w:t>Exercise - 7C.9 (Advanced) AWS IoT</w:t>
      </w:r>
      <w:r>
        <w:rPr>
          <w:noProof/>
        </w:rPr>
        <w:tab/>
      </w:r>
      <w:r>
        <w:rPr>
          <w:noProof/>
        </w:rPr>
        <w:fldChar w:fldCharType="begin"/>
      </w:r>
      <w:r>
        <w:rPr>
          <w:noProof/>
        </w:rPr>
        <w:instrText xml:space="preserve"> PAGEREF _Toc492996540 \h </w:instrText>
      </w:r>
      <w:r>
        <w:rPr>
          <w:noProof/>
        </w:rPr>
      </w:r>
      <w:r>
        <w:rPr>
          <w:noProof/>
        </w:rPr>
        <w:fldChar w:fldCharType="separate"/>
      </w:r>
      <w:r>
        <w:rPr>
          <w:noProof/>
        </w:rPr>
        <w:t>27</w:t>
      </w:r>
      <w:r>
        <w:rPr>
          <w:noProof/>
        </w:rPr>
        <w:fldChar w:fldCharType="end"/>
      </w:r>
    </w:p>
    <w:p w14:paraId="1335F587" w14:textId="523077D9" w:rsidR="00C84A22" w:rsidRDefault="00C84A22">
      <w:pPr>
        <w:pStyle w:val="TOC1"/>
        <w:tabs>
          <w:tab w:val="left" w:pos="960"/>
          <w:tab w:val="right" w:leader="dot" w:pos="9350"/>
        </w:tabs>
        <w:rPr>
          <w:rFonts w:asciiTheme="minorHAnsi" w:eastAsiaTheme="minorEastAsia" w:hAnsiTheme="minorHAnsi"/>
          <w:b w:val="0"/>
          <w:bCs w:val="0"/>
          <w:caps w:val="0"/>
          <w:noProof/>
        </w:rPr>
      </w:pPr>
      <w:r>
        <w:rPr>
          <w:noProof/>
        </w:rPr>
        <w:t>7C.10</w:t>
      </w:r>
      <w:r>
        <w:rPr>
          <w:rFonts w:asciiTheme="minorHAnsi" w:eastAsiaTheme="minorEastAsia" w:hAnsiTheme="minorHAnsi"/>
          <w:b w:val="0"/>
          <w:bCs w:val="0"/>
          <w:caps w:val="0"/>
          <w:noProof/>
        </w:rPr>
        <w:tab/>
      </w:r>
      <w:r>
        <w:rPr>
          <w:noProof/>
        </w:rPr>
        <w:t>Related Example “Apps”</w:t>
      </w:r>
      <w:r>
        <w:rPr>
          <w:noProof/>
        </w:rPr>
        <w:tab/>
      </w:r>
      <w:r>
        <w:rPr>
          <w:noProof/>
        </w:rPr>
        <w:fldChar w:fldCharType="begin"/>
      </w:r>
      <w:r>
        <w:rPr>
          <w:noProof/>
        </w:rPr>
        <w:instrText xml:space="preserve"> PAGEREF _Toc492996541 \h </w:instrText>
      </w:r>
      <w:r>
        <w:rPr>
          <w:noProof/>
        </w:rPr>
      </w:r>
      <w:r>
        <w:rPr>
          <w:noProof/>
        </w:rPr>
        <w:fldChar w:fldCharType="separate"/>
      </w:r>
      <w:r>
        <w:rPr>
          <w:noProof/>
        </w:rPr>
        <w:t>28</w:t>
      </w:r>
      <w:r>
        <w:rPr>
          <w:noProof/>
        </w:rPr>
        <w:fldChar w:fldCharType="end"/>
      </w:r>
    </w:p>
    <w:p w14:paraId="1818ECD3" w14:textId="10FEE66D" w:rsidR="00C84A22" w:rsidRDefault="00C84A22">
      <w:pPr>
        <w:pStyle w:val="TOC1"/>
        <w:tabs>
          <w:tab w:val="left" w:pos="960"/>
          <w:tab w:val="right" w:leader="dot" w:pos="9350"/>
        </w:tabs>
        <w:rPr>
          <w:rFonts w:asciiTheme="minorHAnsi" w:eastAsiaTheme="minorEastAsia" w:hAnsiTheme="minorHAnsi"/>
          <w:b w:val="0"/>
          <w:bCs w:val="0"/>
          <w:caps w:val="0"/>
          <w:noProof/>
        </w:rPr>
      </w:pPr>
      <w:r>
        <w:rPr>
          <w:noProof/>
        </w:rPr>
        <w:t>7C.11</w:t>
      </w:r>
      <w:r>
        <w:rPr>
          <w:rFonts w:asciiTheme="minorHAnsi" w:eastAsiaTheme="minorEastAsia" w:hAnsiTheme="minorHAnsi"/>
          <w:b w:val="0"/>
          <w:bCs w:val="0"/>
          <w:caps w:val="0"/>
          <w:noProof/>
        </w:rPr>
        <w:tab/>
      </w:r>
      <w:r>
        <w:rPr>
          <w:noProof/>
        </w:rPr>
        <w:t>Known Errata + Enhancements + Comments</w:t>
      </w:r>
      <w:r>
        <w:rPr>
          <w:noProof/>
        </w:rPr>
        <w:tab/>
      </w:r>
      <w:r>
        <w:rPr>
          <w:noProof/>
        </w:rPr>
        <w:fldChar w:fldCharType="begin"/>
      </w:r>
      <w:r>
        <w:rPr>
          <w:noProof/>
        </w:rPr>
        <w:instrText xml:space="preserve"> PAGEREF _Toc492996542 \h </w:instrText>
      </w:r>
      <w:r>
        <w:rPr>
          <w:noProof/>
        </w:rPr>
      </w:r>
      <w:r>
        <w:rPr>
          <w:noProof/>
        </w:rPr>
        <w:fldChar w:fldCharType="separate"/>
      </w:r>
      <w:r>
        <w:rPr>
          <w:noProof/>
        </w:rPr>
        <w:t>28</w:t>
      </w:r>
      <w:r>
        <w:rPr>
          <w:noProof/>
        </w:rPr>
        <w:fldChar w:fldCharType="end"/>
      </w:r>
    </w:p>
    <w:p w14:paraId="2095554E" w14:textId="52417346" w:rsidR="00663C19" w:rsidRDefault="00663C19" w:rsidP="00663C19">
      <w:r w:rsidRPr="00406245">
        <w:fldChar w:fldCharType="end"/>
      </w:r>
      <w:r>
        <w:br w:type="page"/>
      </w:r>
    </w:p>
    <w:p w14:paraId="1BF65500" w14:textId="77777777" w:rsidR="00663C19" w:rsidRPr="00406245" w:rsidRDefault="00663C19" w:rsidP="00663C19">
      <w:pPr>
        <w:pStyle w:val="Heading1"/>
      </w:pPr>
      <w:bookmarkStart w:id="1" w:name="_Toc492996509"/>
      <w:r w:rsidRPr="004F5363">
        <w:lastRenderedPageBreak/>
        <w:t>Introduction</w:t>
      </w:r>
      <w:bookmarkEnd w:id="1"/>
    </w:p>
    <w:p w14:paraId="5427954D" w14:textId="77777777" w:rsidR="00663C19" w:rsidRPr="006E18DC" w:rsidRDefault="00663C19" w:rsidP="00663C19">
      <w:r w:rsidRPr="00406245">
        <w:t xml:space="preserve">When HTTP came on the scene in the </w:t>
      </w:r>
      <w:r w:rsidRPr="00E53A81">
        <w:t>early</w:t>
      </w:r>
      <w:r w:rsidRPr="00406245">
        <w:t xml:space="preserve"> 90’s, it was principally used to send static HTML pages.  Over time, dynamic HTTP came into common use (reading and writing databases and creating HTML on the fly).  Many companies built big teams of people to </w:t>
      </w:r>
      <w:r>
        <w:t>develop</w:t>
      </w:r>
      <w:r w:rsidRPr="00406245">
        <w:t xml:space="preserve"> and deploy HTTP based applications internally to their employees and externally to their customers.</w:t>
      </w:r>
    </w:p>
    <w:p w14:paraId="0D977C93" w14:textId="77777777" w:rsidR="00663C19" w:rsidRDefault="00663C19" w:rsidP="00663C19">
      <w:r w:rsidRPr="00406245">
        <w:t>As IoT emerged, it was only natural and financially advantageous for companies to extend their existing infrastructure to enable IoT devices to communicate with the existing Web services.  Although HTTP has issues which make it less than “perfect” for IoT, it is still the most important standard because of the huge investment that has been made in the existing Internet infrastructure.</w:t>
      </w:r>
    </w:p>
    <w:p w14:paraId="0792BF77" w14:textId="77777777" w:rsidR="00663C19" w:rsidRDefault="00663C19" w:rsidP="00663C19">
      <w:r>
        <w:t xml:space="preserve">There are essentially two versions of HTTP, 1.1 and 2.0.  Although conceptually similar, they are materially different in their implementation and as such are treated as two separate chapters in this class.  </w:t>
      </w:r>
    </w:p>
    <w:p w14:paraId="23C7E437" w14:textId="7AACA643" w:rsidR="00663C19" w:rsidRDefault="00663C19" w:rsidP="00663C19">
      <w:r>
        <w:t xml:space="preserve">HTTP 1.1 was </w:t>
      </w:r>
      <w:r w:rsidR="000D7C43">
        <w:t>released in 1999 and as of 2017 it</w:t>
      </w:r>
      <w:r>
        <w:t xml:space="preserve"> still serves the bulk (&gt;50%) of the web traffic.  HTTP 2.0, which was released in 2015, brings many performance benefits but has seen slow uptake in the market (as of 2017 only ~30% of web browser</w:t>
      </w:r>
      <w:r w:rsidR="000D7C43">
        <w:t>s</w:t>
      </w:r>
      <w:r>
        <w:t xml:space="preserve"> support it).</w:t>
      </w:r>
    </w:p>
    <w:p w14:paraId="468ADD5C" w14:textId="77777777" w:rsidR="00663C19" w:rsidRPr="00406245" w:rsidRDefault="00663C19" w:rsidP="00663C19">
      <w:r>
        <w:t>WICED supports both protocols, but with two separate libraries.</w:t>
      </w:r>
    </w:p>
    <w:p w14:paraId="585AE1EB" w14:textId="77777777" w:rsidR="00663C19" w:rsidRDefault="00663C19" w:rsidP="00663C19">
      <w:pPr>
        <w:pStyle w:val="Heading1"/>
      </w:pPr>
      <w:bookmarkStart w:id="2" w:name="_Toc492996510"/>
      <w:r w:rsidRPr="00406245">
        <w:t>HTTP 1.1</w:t>
      </w:r>
      <w:r>
        <w:t xml:space="preserve"> Protocol</w:t>
      </w:r>
      <w:bookmarkEnd w:id="2"/>
    </w:p>
    <w:p w14:paraId="3199E9DC" w14:textId="6DB029F6" w:rsidR="00663C19" w:rsidRDefault="00663C19" w:rsidP="00663C19">
      <w:r w:rsidRPr="00406245">
        <w:t xml:space="preserve">HTTP 1.1 is an application layer, </w:t>
      </w:r>
      <w:r>
        <w:t xml:space="preserve">single transaction, stateless, </w:t>
      </w:r>
      <w:r w:rsidRPr="00406245">
        <w:t>plain-text, client-server protocol.</w:t>
      </w:r>
      <w:r>
        <w:t xml:space="preserve">  This means that a client (e.g. your WICED device) opens a connection </w:t>
      </w:r>
      <w:r w:rsidR="000D7C43">
        <w:t xml:space="preserve">to a TCP Server (in the Cloud), </w:t>
      </w:r>
      <w:r>
        <w:t xml:space="preserve">sends an ASCII text request, </w:t>
      </w:r>
      <w:r w:rsidR="000D7C43">
        <w:t xml:space="preserve">then </w:t>
      </w:r>
      <w:r>
        <w:t xml:space="preserve">the Server responds, and the connection is closed.  There is no memory in the protocol itself but there might be in </w:t>
      </w:r>
      <w:r w:rsidR="000D7C43">
        <w:t xml:space="preserve">an </w:t>
      </w:r>
      <w:r>
        <w:t>application e.g. Cookie.</w:t>
      </w:r>
    </w:p>
    <w:p w14:paraId="78AD6F91" w14:textId="77777777" w:rsidR="00663C19" w:rsidRDefault="00663C19" w:rsidP="00663C19">
      <w:r w:rsidRPr="0048212A">
        <w:rPr>
          <w:noProof/>
        </w:rPr>
        <w:drawing>
          <wp:inline distT="0" distB="0" distL="0" distR="0" wp14:anchorId="45FC52DB" wp14:editId="7C037552">
            <wp:extent cx="5943600" cy="2146935"/>
            <wp:effectExtent l="0" t="0" r="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46935"/>
                    </a:xfrm>
                    <a:prstGeom prst="rect">
                      <a:avLst/>
                    </a:prstGeom>
                  </pic:spPr>
                </pic:pic>
              </a:graphicData>
            </a:graphic>
          </wp:inline>
        </w:drawing>
      </w:r>
    </w:p>
    <w:p w14:paraId="309DF4EE" w14:textId="77777777" w:rsidR="00663C19" w:rsidRDefault="00663C19" w:rsidP="00663C19">
      <w:r>
        <w:lastRenderedPageBreak/>
        <w:t>HTTP Requests (both Client and Server) are made up of one mandatory request line, an optional group of HTTP headers (same format for Client and Server) and one optional Content body (same format for Client and Server).</w:t>
      </w:r>
    </w:p>
    <w:p w14:paraId="36CA0DA0" w14:textId="77777777" w:rsidR="00663C19" w:rsidRPr="00EC3102" w:rsidRDefault="00663C19" w:rsidP="00663C19">
      <w:pPr>
        <w:pStyle w:val="Heading2"/>
      </w:pPr>
      <w:bookmarkStart w:id="3" w:name="_Toc492996511"/>
      <w:r>
        <w:t xml:space="preserve">Client Request Message </w:t>
      </w:r>
      <w:r w:rsidRPr="00C467E8">
        <w:t>Format</w:t>
      </w:r>
      <w:bookmarkEnd w:id="3"/>
    </w:p>
    <w:p w14:paraId="007991B0" w14:textId="77777777" w:rsidR="00663C19" w:rsidRPr="00406245" w:rsidRDefault="00663C19" w:rsidP="00663C19">
      <w:r>
        <w:t>An HTTP transaction</w:t>
      </w:r>
      <w:r w:rsidRPr="00406245">
        <w:t xml:space="preserve"> starts with the client opening a TCP socket to the server (or a TLS TCP socket to the server).  The client then sends three things</w:t>
      </w:r>
      <w:r>
        <w:t>:</w:t>
      </w:r>
    </w:p>
    <w:p w14:paraId="52D6C941" w14:textId="6988BB8B" w:rsidR="00663C19" w:rsidRPr="00F34740" w:rsidRDefault="00663C19" w:rsidP="00663C19">
      <w:pPr>
        <w:pStyle w:val="ListParagraph"/>
        <w:numPr>
          <w:ilvl w:val="0"/>
          <w:numId w:val="14"/>
        </w:numPr>
        <w:rPr>
          <w:b/>
        </w:rPr>
      </w:pPr>
      <w:r w:rsidRPr="00F34740">
        <w:rPr>
          <w:b/>
        </w:rPr>
        <w:t>Client Request Start Line</w:t>
      </w:r>
      <w:r>
        <w:rPr>
          <w:b/>
        </w:rPr>
        <w:t xml:space="preserve"> (</w:t>
      </w:r>
      <w:r>
        <w:rPr>
          <w:b/>
        </w:rPr>
        <w:fldChar w:fldCharType="begin"/>
      </w:r>
      <w:r>
        <w:rPr>
          <w:b/>
        </w:rPr>
        <w:instrText xml:space="preserve"> REF _Ref492380102 \r \h </w:instrText>
      </w:r>
      <w:r>
        <w:rPr>
          <w:b/>
        </w:rPr>
      </w:r>
      <w:r>
        <w:rPr>
          <w:b/>
        </w:rPr>
        <w:fldChar w:fldCharType="separate"/>
      </w:r>
      <w:r w:rsidR="00C84A22">
        <w:rPr>
          <w:b/>
        </w:rPr>
        <w:t xml:space="preserve">7C.2.2 </w:t>
      </w:r>
      <w:r>
        <w:rPr>
          <w:b/>
        </w:rPr>
        <w:fldChar w:fldCharType="end"/>
      </w:r>
      <w:r>
        <w:rPr>
          <w:b/>
        </w:rPr>
        <w:t>)</w:t>
      </w:r>
    </w:p>
    <w:p w14:paraId="14F3A4EC" w14:textId="4A03D8DF" w:rsidR="00663C19" w:rsidRPr="004C1AEE" w:rsidRDefault="00663C19" w:rsidP="00663C19">
      <w:pPr>
        <w:pStyle w:val="ListParagraph"/>
        <w:numPr>
          <w:ilvl w:val="0"/>
          <w:numId w:val="14"/>
        </w:numPr>
      </w:pPr>
      <w:r>
        <w:t xml:space="preserve">Optional </w:t>
      </w:r>
      <w:r w:rsidRPr="007A1CED">
        <w:rPr>
          <w:b/>
        </w:rPr>
        <w:t>Headers (</w:t>
      </w:r>
      <w:r w:rsidRPr="007A1CED">
        <w:rPr>
          <w:b/>
        </w:rPr>
        <w:fldChar w:fldCharType="begin"/>
      </w:r>
      <w:r w:rsidRPr="007A1CED">
        <w:rPr>
          <w:b/>
        </w:rPr>
        <w:instrText xml:space="preserve"> REF _Ref492380119 \r \h  \* MERGEFORMAT </w:instrText>
      </w:r>
      <w:r w:rsidRPr="007A1CED">
        <w:rPr>
          <w:b/>
        </w:rPr>
      </w:r>
      <w:r w:rsidRPr="007A1CED">
        <w:rPr>
          <w:b/>
        </w:rPr>
        <w:fldChar w:fldCharType="separate"/>
      </w:r>
      <w:r w:rsidR="00C84A22">
        <w:rPr>
          <w:b/>
        </w:rPr>
        <w:t xml:space="preserve">7C.2.6 </w:t>
      </w:r>
      <w:r w:rsidRPr="007A1CED">
        <w:rPr>
          <w:b/>
        </w:rPr>
        <w:fldChar w:fldCharType="end"/>
      </w:r>
      <w:r w:rsidRPr="007A1CED">
        <w:rPr>
          <w:b/>
        </w:rPr>
        <w:t>)</w:t>
      </w:r>
      <w:r w:rsidR="000D7C43">
        <w:rPr>
          <w:b/>
        </w:rPr>
        <w:t xml:space="preserve"> </w:t>
      </w:r>
      <w:r w:rsidRPr="000D7C43">
        <w:t>(</w:t>
      </w:r>
      <w:r w:rsidRPr="004C1AEE">
        <w:t xml:space="preserve">one or more strings </w:t>
      </w:r>
      <w:r>
        <w:t>of</w:t>
      </w:r>
      <w:r w:rsidR="00CD6D4C">
        <w:t xml:space="preserve"> the form of “headername:</w:t>
      </w:r>
      <w:r w:rsidRPr="004C1AEE">
        <w:t>headervalue\r\n”)</w:t>
      </w:r>
    </w:p>
    <w:p w14:paraId="620ABCA9" w14:textId="7368B62F" w:rsidR="00663C19" w:rsidRDefault="00663C19" w:rsidP="00663C19">
      <w:pPr>
        <w:pStyle w:val="ListParagraph"/>
        <w:numPr>
          <w:ilvl w:val="0"/>
          <w:numId w:val="14"/>
        </w:numPr>
      </w:pPr>
      <w:r>
        <w:t xml:space="preserve">Optional </w:t>
      </w:r>
      <w:r w:rsidRPr="00F34740">
        <w:rPr>
          <w:b/>
        </w:rPr>
        <w:t xml:space="preserve">Content </w:t>
      </w:r>
      <w:r w:rsidR="000D7C43">
        <w:rPr>
          <w:b/>
        </w:rPr>
        <w:t xml:space="preserve">Body </w:t>
      </w:r>
      <w:r w:rsidRPr="007A1CED">
        <w:rPr>
          <w:b/>
        </w:rPr>
        <w:t>(</w:t>
      </w:r>
      <w:r w:rsidRPr="007A1CED">
        <w:rPr>
          <w:b/>
        </w:rPr>
        <w:fldChar w:fldCharType="begin"/>
      </w:r>
      <w:r w:rsidRPr="007A1CED">
        <w:rPr>
          <w:b/>
        </w:rPr>
        <w:instrText xml:space="preserve"> REF _Ref492380069 \r \h  \* MERGEFORMAT </w:instrText>
      </w:r>
      <w:r w:rsidRPr="007A1CED">
        <w:rPr>
          <w:b/>
        </w:rPr>
      </w:r>
      <w:r w:rsidRPr="007A1CED">
        <w:rPr>
          <w:b/>
        </w:rPr>
        <w:fldChar w:fldCharType="separate"/>
      </w:r>
      <w:r w:rsidR="00C84A22">
        <w:rPr>
          <w:b/>
        </w:rPr>
        <w:t xml:space="preserve">7C.2.7 </w:t>
      </w:r>
      <w:r w:rsidRPr="007A1CED">
        <w:rPr>
          <w:b/>
        </w:rPr>
        <w:fldChar w:fldCharType="end"/>
      </w:r>
      <w:r w:rsidR="000D7C43">
        <w:rPr>
          <w:b/>
        </w:rPr>
        <w:t xml:space="preserve">) </w:t>
      </w:r>
      <w:r w:rsidR="000D7C43" w:rsidRPr="000D7C43">
        <w:t>(</w:t>
      </w:r>
      <w:r>
        <w:t>o</w:t>
      </w:r>
      <w:r w:rsidRPr="004C1AEE">
        <w:t xml:space="preserve">ne payload </w:t>
      </w:r>
      <w:r>
        <w:t xml:space="preserve">with </w:t>
      </w:r>
      <w:r w:rsidRPr="004C1AEE">
        <w:t>as many bytes as required e.g. a file or an html page or a json doc</w:t>
      </w:r>
      <w:r>
        <w:t>ument</w:t>
      </w:r>
      <w:r w:rsidR="000D7C43">
        <w:t>)</w:t>
      </w:r>
    </w:p>
    <w:p w14:paraId="50F491CF" w14:textId="217ADE77" w:rsidR="00663C19" w:rsidRPr="005F73D7" w:rsidRDefault="00663C19" w:rsidP="00663C19">
      <w:pPr>
        <w:pStyle w:val="Heading2"/>
      </w:pPr>
      <w:bookmarkStart w:id="4" w:name="_Ref492380102"/>
      <w:bookmarkStart w:id="5" w:name="_Toc492996512"/>
      <w:r w:rsidRPr="005F73D7">
        <w:t xml:space="preserve">Client Request </w:t>
      </w:r>
      <w:r w:rsidR="00624016">
        <w:sym w:font="Wingdings" w:char="F0E0"/>
      </w:r>
      <w:r w:rsidR="00624016">
        <w:t xml:space="preserve"> </w:t>
      </w:r>
      <w:r w:rsidRPr="005F73D7">
        <w:t>Start Line</w:t>
      </w:r>
      <w:bookmarkEnd w:id="4"/>
      <w:bookmarkEnd w:id="5"/>
    </w:p>
    <w:p w14:paraId="518A9A0D" w14:textId="6AD93859" w:rsidR="00663C19" w:rsidRPr="00406245" w:rsidRDefault="00663C19" w:rsidP="00663C19">
      <w:r w:rsidRPr="00406245">
        <w:t xml:space="preserve">The </w:t>
      </w:r>
      <w:r>
        <w:t>C</w:t>
      </w:r>
      <w:r w:rsidRPr="00406245">
        <w:t xml:space="preserve">lient </w:t>
      </w:r>
      <w:r>
        <w:t>R</w:t>
      </w:r>
      <w:r w:rsidRPr="00406245">
        <w:t xml:space="preserve">equest </w:t>
      </w:r>
      <w:r>
        <w:t>Start L</w:t>
      </w:r>
      <w:r w:rsidRPr="00406245">
        <w:t xml:space="preserve">ine has </w:t>
      </w:r>
      <w:r w:rsidR="000A1F26">
        <w:t>five</w:t>
      </w:r>
      <w:r w:rsidRPr="00406245">
        <w:t xml:space="preserve"> elements</w:t>
      </w:r>
    </w:p>
    <w:p w14:paraId="4D44B51F" w14:textId="20E3F720" w:rsidR="00663C19" w:rsidRPr="004C1AEE" w:rsidRDefault="00663C19" w:rsidP="00663C19">
      <w:pPr>
        <w:pStyle w:val="ListParagraph"/>
        <w:numPr>
          <w:ilvl w:val="0"/>
          <w:numId w:val="13"/>
        </w:numPr>
      </w:pPr>
      <w:r w:rsidRPr="004C1AEE">
        <w:t xml:space="preserve">The </w:t>
      </w:r>
      <w:r w:rsidRPr="000B3CDE">
        <w:rPr>
          <w:b/>
        </w:rPr>
        <w:t>HTTP Method</w:t>
      </w:r>
      <w:r>
        <w:rPr>
          <w:b/>
        </w:rPr>
        <w:t xml:space="preserve"> (</w:t>
      </w:r>
      <w:r>
        <w:rPr>
          <w:b/>
        </w:rPr>
        <w:fldChar w:fldCharType="begin"/>
      </w:r>
      <w:r>
        <w:rPr>
          <w:b/>
        </w:rPr>
        <w:instrText xml:space="preserve"> REF _Ref492380147 \r \h </w:instrText>
      </w:r>
      <w:r>
        <w:rPr>
          <w:b/>
        </w:rPr>
      </w:r>
      <w:r>
        <w:rPr>
          <w:b/>
        </w:rPr>
        <w:fldChar w:fldCharType="separate"/>
      </w:r>
      <w:r w:rsidR="00C84A22">
        <w:rPr>
          <w:b/>
        </w:rPr>
        <w:t xml:space="preserve">7C.2.3 </w:t>
      </w:r>
      <w:r>
        <w:rPr>
          <w:b/>
        </w:rPr>
        <w:fldChar w:fldCharType="end"/>
      </w:r>
      <w:r>
        <w:rPr>
          <w:b/>
        </w:rPr>
        <w:t>)</w:t>
      </w:r>
    </w:p>
    <w:p w14:paraId="5FE53C47" w14:textId="7535CB3D" w:rsidR="00663C19" w:rsidRDefault="00663C19" w:rsidP="00663C19">
      <w:pPr>
        <w:pStyle w:val="ListParagraph"/>
        <w:numPr>
          <w:ilvl w:val="0"/>
          <w:numId w:val="13"/>
        </w:numPr>
      </w:pPr>
      <w:r w:rsidRPr="004C1AEE">
        <w:t xml:space="preserve">The requested </w:t>
      </w:r>
      <w:r w:rsidRPr="009915BE">
        <w:rPr>
          <w:b/>
        </w:rPr>
        <w:t>Resource (</w:t>
      </w:r>
      <w:r w:rsidRPr="009915BE">
        <w:rPr>
          <w:b/>
        </w:rPr>
        <w:fldChar w:fldCharType="begin"/>
      </w:r>
      <w:r w:rsidRPr="009915BE">
        <w:rPr>
          <w:b/>
        </w:rPr>
        <w:instrText xml:space="preserve"> REF _Ref492380163 \r \h  \* MERGEFORMAT </w:instrText>
      </w:r>
      <w:r w:rsidRPr="009915BE">
        <w:rPr>
          <w:b/>
        </w:rPr>
      </w:r>
      <w:r w:rsidRPr="009915BE">
        <w:rPr>
          <w:b/>
        </w:rPr>
        <w:fldChar w:fldCharType="separate"/>
      </w:r>
      <w:r w:rsidR="00C84A22">
        <w:rPr>
          <w:b/>
        </w:rPr>
        <w:t xml:space="preserve">7C.2.4 </w:t>
      </w:r>
      <w:r w:rsidRPr="009915BE">
        <w:rPr>
          <w:b/>
        </w:rPr>
        <w:fldChar w:fldCharType="end"/>
      </w:r>
      <w:r w:rsidRPr="009915BE">
        <w:rPr>
          <w:b/>
        </w:rPr>
        <w:t>)</w:t>
      </w:r>
      <w:r>
        <w:t xml:space="preserve"> </w:t>
      </w:r>
      <w:r w:rsidRPr="004C1AEE">
        <w:t>path</w:t>
      </w:r>
    </w:p>
    <w:p w14:paraId="78465DB6" w14:textId="6F990CF2" w:rsidR="00663C19" w:rsidRPr="004C1AEE" w:rsidRDefault="00663C19" w:rsidP="00663C19">
      <w:pPr>
        <w:pStyle w:val="ListParagraph"/>
        <w:numPr>
          <w:ilvl w:val="0"/>
          <w:numId w:val="13"/>
        </w:numPr>
      </w:pPr>
      <w:r w:rsidRPr="000B3CDE">
        <w:rPr>
          <w:b/>
        </w:rPr>
        <w:t>Options</w:t>
      </w:r>
      <w:r>
        <w:rPr>
          <w:b/>
        </w:rPr>
        <w:t xml:space="preserve"> (</w:t>
      </w:r>
      <w:r>
        <w:rPr>
          <w:b/>
        </w:rPr>
        <w:fldChar w:fldCharType="begin"/>
      </w:r>
      <w:r>
        <w:rPr>
          <w:b/>
        </w:rPr>
        <w:instrText xml:space="preserve"> REF _Ref492380194 \r \h </w:instrText>
      </w:r>
      <w:r>
        <w:rPr>
          <w:b/>
        </w:rPr>
      </w:r>
      <w:r>
        <w:rPr>
          <w:b/>
        </w:rPr>
        <w:fldChar w:fldCharType="separate"/>
      </w:r>
      <w:r w:rsidR="00C84A22">
        <w:rPr>
          <w:b/>
        </w:rPr>
        <w:t xml:space="preserve">7C.2.5 </w:t>
      </w:r>
      <w:r>
        <w:rPr>
          <w:b/>
        </w:rPr>
        <w:fldChar w:fldCharType="end"/>
      </w:r>
      <w:r>
        <w:rPr>
          <w:b/>
        </w:rPr>
        <w:t>)</w:t>
      </w:r>
      <w:r>
        <w:t xml:space="preserve"> </w:t>
      </w:r>
      <w:r w:rsidR="000D7C43">
        <w:t>(</w:t>
      </w:r>
      <w:r>
        <w:t xml:space="preserve">a ‘?’ followed by a list of </w:t>
      </w:r>
      <w:r w:rsidRPr="004C1AEE">
        <w:t>optional arguments</w:t>
      </w:r>
      <w:r>
        <w:t xml:space="preserve"> separated by ‘&amp;’</w:t>
      </w:r>
      <w:r w:rsidR="000D7C43">
        <w:t>)</w:t>
      </w:r>
    </w:p>
    <w:p w14:paraId="3E85FADD" w14:textId="77777777" w:rsidR="00663C19" w:rsidRPr="004C1AEE" w:rsidRDefault="00663C19" w:rsidP="00663C19">
      <w:pPr>
        <w:pStyle w:val="ListParagraph"/>
        <w:numPr>
          <w:ilvl w:val="0"/>
          <w:numId w:val="13"/>
        </w:numPr>
      </w:pPr>
      <w:r w:rsidRPr="004C1AEE">
        <w:t>The version of HTTP (for this chapter it will always be “HTTP/1.1”</w:t>
      </w:r>
    </w:p>
    <w:p w14:paraId="34F5D1EB" w14:textId="77777777" w:rsidR="00663C19" w:rsidRPr="004C1AEE" w:rsidRDefault="00663C19" w:rsidP="00663C19">
      <w:pPr>
        <w:pStyle w:val="ListParagraph"/>
        <w:numPr>
          <w:ilvl w:val="0"/>
          <w:numId w:val="13"/>
        </w:numPr>
      </w:pPr>
      <w:r w:rsidRPr="004C1AEE">
        <w:t>A “\r\n”</w:t>
      </w:r>
    </w:p>
    <w:p w14:paraId="5582F1D9" w14:textId="499CB59B" w:rsidR="00663C19" w:rsidRPr="00406245" w:rsidRDefault="00663C19" w:rsidP="00663C19">
      <w:r w:rsidRPr="00406245">
        <w:t xml:space="preserve">An example legal client request </w:t>
      </w:r>
      <w:r w:rsidR="000D7C43">
        <w:t xml:space="preserve">start </w:t>
      </w:r>
      <w:r w:rsidRPr="00406245">
        <w:t>line is</w:t>
      </w:r>
      <w:r w:rsidR="000D7C43">
        <w:t>:</w:t>
      </w:r>
    </w:p>
    <w:p w14:paraId="1B84E4A1" w14:textId="2C8529A1" w:rsidR="00663C19" w:rsidRDefault="00663C19" w:rsidP="00663C19">
      <w:pPr>
        <w:pStyle w:val="CCode"/>
      </w:pPr>
      <w:r w:rsidRPr="00406245">
        <w:t>GET /ask HTTP/1.1</w:t>
      </w:r>
      <w:r>
        <w:t>\r\n</w:t>
      </w:r>
    </w:p>
    <w:p w14:paraId="0B9AC1F5" w14:textId="375F20E2" w:rsidR="000D7C43" w:rsidRPr="00406245" w:rsidRDefault="000D7C43" w:rsidP="000D7C43">
      <w:r>
        <w:t xml:space="preserve">In the above example, </w:t>
      </w:r>
      <w:r w:rsidRPr="000D7C43">
        <w:rPr>
          <w:i/>
        </w:rPr>
        <w:t>GET</w:t>
      </w:r>
      <w:r>
        <w:t xml:space="preserve"> is the HTTP Method, </w:t>
      </w:r>
      <w:r w:rsidRPr="000D7C43">
        <w:rPr>
          <w:i/>
        </w:rPr>
        <w:t>/ask</w:t>
      </w:r>
      <w:r>
        <w:t xml:space="preserve"> is the Resource, and </w:t>
      </w:r>
      <w:r w:rsidRPr="000D7C43">
        <w:rPr>
          <w:i/>
        </w:rPr>
        <w:t>HTTP/1.1</w:t>
      </w:r>
      <w:r>
        <w:t xml:space="preserve"> is the version.</w:t>
      </w:r>
    </w:p>
    <w:p w14:paraId="5443C350" w14:textId="6DA24C28" w:rsidR="00663C19" w:rsidRPr="00242C1E" w:rsidRDefault="00624016" w:rsidP="00663C19">
      <w:pPr>
        <w:pStyle w:val="Heading2"/>
      </w:pPr>
      <w:bookmarkStart w:id="6" w:name="_Ref492380147"/>
      <w:bookmarkStart w:id="7" w:name="_Toc492996513"/>
      <w:r>
        <w:t xml:space="preserve">Client Request </w:t>
      </w:r>
      <w:r>
        <w:sym w:font="Wingdings" w:char="F0E0"/>
      </w:r>
      <w:r>
        <w:t xml:space="preserve"> </w:t>
      </w:r>
      <w:r w:rsidRPr="005F73D7">
        <w:t>Start Line</w:t>
      </w:r>
      <w:r w:rsidR="00C05999">
        <w:t xml:space="preserve"> </w:t>
      </w:r>
      <w:r>
        <w:sym w:font="Wingdings" w:char="F0E0"/>
      </w:r>
      <w:r w:rsidR="00663C19">
        <w:t xml:space="preserve"> HTTP </w:t>
      </w:r>
      <w:r w:rsidR="00663C19" w:rsidRPr="00242C1E">
        <w:t>Methods</w:t>
      </w:r>
      <w:bookmarkEnd w:id="6"/>
      <w:bookmarkEnd w:id="7"/>
    </w:p>
    <w:p w14:paraId="46A8B133" w14:textId="401ED36F" w:rsidR="00663C19" w:rsidRPr="00406245" w:rsidRDefault="00663C19" w:rsidP="00663C19">
      <w:r w:rsidRPr="00406245">
        <w:t xml:space="preserve">There are 9 </w:t>
      </w:r>
      <w:hyperlink r:id="rId9" w:history="1">
        <w:r w:rsidRPr="00242C1E">
          <w:rPr>
            <w:rStyle w:val="Hyperlink"/>
          </w:rPr>
          <w:t>HTTP methods</w:t>
        </w:r>
      </w:hyperlink>
      <w:r w:rsidRPr="00406245">
        <w:t xml:space="preserve"> which are sometimes called “verbs” because they request </w:t>
      </w:r>
      <w:r>
        <w:t xml:space="preserve">a simple </w:t>
      </w:r>
      <w:r w:rsidRPr="00406245">
        <w:t xml:space="preserve">action from the </w:t>
      </w:r>
      <w:r>
        <w:t>S</w:t>
      </w:r>
      <w:r w:rsidRPr="00406245">
        <w:t xml:space="preserve">erver to act upon </w:t>
      </w:r>
      <w:r>
        <w:t>a</w:t>
      </w:r>
      <w:r w:rsidRPr="00406245">
        <w:t xml:space="preserve"> Resource</w:t>
      </w:r>
      <w:r>
        <w:t xml:space="preserve">.  The verbs fit </w:t>
      </w:r>
      <w:r w:rsidRPr="00406245">
        <w:t xml:space="preserve">into </w:t>
      </w:r>
      <w:r>
        <w:t>two categories (Safe/Unsafe, Idempotent/non-Idempotent)</w:t>
      </w:r>
    </w:p>
    <w:p w14:paraId="50A2C2E6" w14:textId="69403AC8" w:rsidR="00663C19" w:rsidRPr="004C1AEE" w:rsidRDefault="00663C19" w:rsidP="00663C19">
      <w:r w:rsidRPr="004C1AEE">
        <w:t>Safe</w:t>
      </w:r>
      <w:r>
        <w:t xml:space="preserve"> </w:t>
      </w:r>
      <w:r w:rsidRPr="004C1AEE">
        <w:t>– the method doesn’t change anything on the Server and can be run without fear of side effects</w:t>
      </w:r>
      <w:r>
        <w:t>.</w:t>
      </w:r>
      <w:r w:rsidR="00170060">
        <w:t xml:space="preserve"> Any method that changes anything on the server is therefore Unsafe.</w:t>
      </w:r>
    </w:p>
    <w:p w14:paraId="0F1BD570" w14:textId="5E34A6E0" w:rsidR="00663C19" w:rsidRPr="004C1AEE" w:rsidRDefault="00663C19" w:rsidP="00663C19">
      <w:r w:rsidRPr="004C1AEE">
        <w:t>Idempotent – no matter how many time</w:t>
      </w:r>
      <w:r w:rsidR="00B66837">
        <w:t>s</w:t>
      </w:r>
      <w:r w:rsidRPr="004C1AEE">
        <w:t xml:space="preserve"> you run the method</w:t>
      </w:r>
      <w:r w:rsidR="00B66837">
        <w:t>,</w:t>
      </w:r>
      <w:r w:rsidRPr="004C1AEE">
        <w:t xml:space="preserve"> the state on the server </w:t>
      </w:r>
      <w:r>
        <w:t xml:space="preserve">state </w:t>
      </w:r>
      <w:r w:rsidRPr="004C1AEE">
        <w:t>remains the same</w:t>
      </w:r>
      <w:r w:rsidR="00B92F11">
        <w:t>. For example,</w:t>
      </w:r>
      <w:r w:rsidRPr="004C1AEE">
        <w:t xml:space="preserve"> if you “PUT” a document to the server, it will only have </w:t>
      </w:r>
      <w:r>
        <w:t>one</w:t>
      </w:r>
      <w:r w:rsidRPr="004C1AEE">
        <w:t xml:space="preserve"> instance on the server</w:t>
      </w:r>
      <w:r>
        <w:t xml:space="preserve"> no matter how many times you run it. </w:t>
      </w:r>
      <w:r w:rsidR="00B92F11">
        <w:t>As another example, a DELETE will have the same effect no matter how many times you run it.</w:t>
      </w:r>
      <w:r>
        <w:t xml:space="preserve"> A non-idempotent </w:t>
      </w:r>
      <w:r w:rsidRPr="004C1AEE">
        <w:t>method changes the state of the server every time you run it</w:t>
      </w:r>
      <w:r w:rsidR="00B92F11">
        <w:t xml:space="preserve">. For example, </w:t>
      </w:r>
      <w:r w:rsidRPr="004C1AEE">
        <w:t>a POST might insert data in the database every time it is run</w:t>
      </w:r>
      <w:r>
        <w:t>.</w:t>
      </w:r>
    </w:p>
    <w:p w14:paraId="39D7E209" w14:textId="59CB369D" w:rsidR="00663C19" w:rsidRPr="004C1AEE" w:rsidRDefault="00B66837" w:rsidP="00663C19">
      <w:hyperlink r:id="rId10" w:history="1">
        <w:r w:rsidR="00663C19" w:rsidRPr="001B22CC">
          <w:rPr>
            <w:rStyle w:val="Hyperlink"/>
            <w:color w:val="auto"/>
          </w:rPr>
          <w:t>GET</w:t>
        </w:r>
      </w:hyperlink>
      <w:r w:rsidR="00663C19" w:rsidRPr="001B22CC">
        <w:rPr>
          <w:u w:val="single"/>
        </w:rPr>
        <w:t xml:space="preserve"> (safe</w:t>
      </w:r>
      <w:r w:rsidR="00663C19">
        <w:rPr>
          <w:u w:val="single"/>
        </w:rPr>
        <w:t>, idempotent</w:t>
      </w:r>
      <w:r w:rsidR="00663C19" w:rsidRPr="001B22CC">
        <w:rPr>
          <w:u w:val="single"/>
        </w:rPr>
        <w:t>)</w:t>
      </w:r>
      <w:r w:rsidR="00663C19" w:rsidRPr="004C1AEE">
        <w:t xml:space="preserve"> – The Server will reply with an HTTP </w:t>
      </w:r>
      <w:r w:rsidR="00663C19">
        <w:t>response</w:t>
      </w:r>
      <w:r w:rsidR="00663C19" w:rsidRPr="004C1AEE">
        <w:t xml:space="preserve"> with the Content </w:t>
      </w:r>
      <w:r w:rsidR="00663C19">
        <w:t xml:space="preserve">Body </w:t>
      </w:r>
      <w:r w:rsidR="00663C19" w:rsidRPr="004C1AEE">
        <w:t>of the requested Resource</w:t>
      </w:r>
      <w:r w:rsidR="00663C19">
        <w:t xml:space="preserve"> (i.e. the file)</w:t>
      </w:r>
      <w:r w:rsidR="00663C19" w:rsidRPr="004C1AEE">
        <w:t xml:space="preserve">.  The </w:t>
      </w:r>
      <w:r w:rsidR="00663C19">
        <w:t>S</w:t>
      </w:r>
      <w:r w:rsidR="00663C19" w:rsidRPr="004C1AEE">
        <w:t>erver</w:t>
      </w:r>
      <w:r w:rsidR="00663C19">
        <w:t xml:space="preserve"> response will include</w:t>
      </w:r>
      <w:r w:rsidR="00663C19" w:rsidRPr="004C1AEE">
        <w:t xml:space="preserve"> Headers that will tell the Client how </w:t>
      </w:r>
      <w:r w:rsidR="00663C19" w:rsidRPr="004C1AEE">
        <w:lastRenderedPageBreak/>
        <w:t xml:space="preserve">long the Content </w:t>
      </w:r>
      <w:r w:rsidR="00663C19">
        <w:t xml:space="preserve">Body </w:t>
      </w:r>
      <w:r w:rsidR="00663C19" w:rsidRPr="004C1AEE">
        <w:t>is “Content-length” and what is the MIME-Type</w:t>
      </w:r>
      <w:r w:rsidR="00663C19">
        <w:t xml:space="preserve"> (</w:t>
      </w:r>
      <w:r w:rsidR="00663C19">
        <w:fldChar w:fldCharType="begin"/>
      </w:r>
      <w:r w:rsidR="00663C19">
        <w:instrText xml:space="preserve"> REF _Ref492386536 \r \h </w:instrText>
      </w:r>
      <w:r w:rsidR="00663C19">
        <w:fldChar w:fldCharType="separate"/>
      </w:r>
      <w:r w:rsidR="00C84A22">
        <w:t xml:space="preserve">7C.2.7 </w:t>
      </w:r>
      <w:r w:rsidR="00663C19">
        <w:fldChar w:fldCharType="end"/>
      </w:r>
      <w:r w:rsidR="00663C19">
        <w:t xml:space="preserve">) </w:t>
      </w:r>
      <w:r w:rsidR="00663C19" w:rsidRPr="004C1AEE">
        <w:t xml:space="preserve"> of the Content</w:t>
      </w:r>
      <w:r w:rsidR="00663C19">
        <w:t xml:space="preserve"> Body</w:t>
      </w:r>
      <w:r w:rsidR="00663C19" w:rsidRPr="004C1AEE">
        <w:t xml:space="preserve"> “Content-type”.</w:t>
      </w:r>
    </w:p>
    <w:p w14:paraId="2A073D86" w14:textId="0B742E7C" w:rsidR="00663C19" w:rsidRPr="004C1AEE" w:rsidRDefault="00B66837" w:rsidP="00663C19">
      <w:hyperlink r:id="rId11" w:history="1">
        <w:r w:rsidR="00663C19" w:rsidRPr="00216CA1">
          <w:rPr>
            <w:rStyle w:val="Hyperlink"/>
            <w:color w:val="auto"/>
          </w:rPr>
          <w:t>HEAD</w:t>
        </w:r>
      </w:hyperlink>
      <w:r w:rsidR="00663C19" w:rsidRPr="00216CA1">
        <w:rPr>
          <w:u w:val="single"/>
        </w:rPr>
        <w:t xml:space="preserve"> (safe</w:t>
      </w:r>
      <w:r w:rsidR="00663C19">
        <w:rPr>
          <w:u w:val="single"/>
        </w:rPr>
        <w:t>, idempotent</w:t>
      </w:r>
      <w:r w:rsidR="00663C19" w:rsidRPr="00216CA1">
        <w:rPr>
          <w:u w:val="single"/>
        </w:rPr>
        <w:t>)</w:t>
      </w:r>
      <w:r w:rsidR="00663C19" w:rsidRPr="004C1AEE">
        <w:t xml:space="preserve"> – This Method performs the same operation as “GET” except it only replies with the Headers and does not return the Content</w:t>
      </w:r>
      <w:r w:rsidR="00663C19">
        <w:t xml:space="preserve"> Body</w:t>
      </w:r>
      <w:r w:rsidR="00663C19" w:rsidRPr="004C1AEE">
        <w:t>.</w:t>
      </w:r>
    </w:p>
    <w:p w14:paraId="72D017BE" w14:textId="30BDDBE4" w:rsidR="00663C19" w:rsidRPr="004C1AEE" w:rsidRDefault="00B66837" w:rsidP="00663C19">
      <w:hyperlink r:id="rId12" w:history="1">
        <w:r w:rsidR="00663C19" w:rsidRPr="00382507">
          <w:rPr>
            <w:rStyle w:val="Hyperlink"/>
            <w:color w:val="auto"/>
          </w:rPr>
          <w:t>PUT</w:t>
        </w:r>
      </w:hyperlink>
      <w:r w:rsidR="00663C19" w:rsidRPr="00382507">
        <w:rPr>
          <w:u w:val="single"/>
        </w:rPr>
        <w:t xml:space="preserve"> (</w:t>
      </w:r>
      <w:r w:rsidR="00663C19">
        <w:rPr>
          <w:u w:val="single"/>
        </w:rPr>
        <w:t>unsafe,</w:t>
      </w:r>
      <w:r w:rsidR="00170060">
        <w:rPr>
          <w:u w:val="single"/>
        </w:rPr>
        <w:t xml:space="preserve"> </w:t>
      </w:r>
      <w:r w:rsidR="00663C19" w:rsidRPr="00382507">
        <w:rPr>
          <w:u w:val="single"/>
        </w:rPr>
        <w:t>idempotent)</w:t>
      </w:r>
      <w:r w:rsidR="00663C19" w:rsidRPr="004C1AEE">
        <w:t xml:space="preserve"> – The Client asks the Server to replace the Resource with the Content attached to the message.  The Server knows the length of the Content based on the Header “Content-length” and the MIME Type based on the Header “Content-type”.</w:t>
      </w:r>
    </w:p>
    <w:p w14:paraId="342BBA9A" w14:textId="4DB5D94B" w:rsidR="00663C19" w:rsidRPr="004C1AEE" w:rsidRDefault="00B66837" w:rsidP="00663C19">
      <w:hyperlink r:id="rId13" w:history="1">
        <w:r w:rsidR="00663C19" w:rsidRPr="00382507">
          <w:rPr>
            <w:rStyle w:val="Hyperlink"/>
            <w:color w:val="auto"/>
          </w:rPr>
          <w:t>PATCH</w:t>
        </w:r>
      </w:hyperlink>
      <w:r w:rsidR="00663C19" w:rsidRPr="00382507">
        <w:rPr>
          <w:u w:val="single"/>
        </w:rPr>
        <w:t xml:space="preserve"> (</w:t>
      </w:r>
      <w:r w:rsidR="00663C19">
        <w:rPr>
          <w:u w:val="single"/>
        </w:rPr>
        <w:t>unsafe,</w:t>
      </w:r>
      <w:r w:rsidR="00AB6099">
        <w:rPr>
          <w:u w:val="single"/>
        </w:rPr>
        <w:t xml:space="preserve"> </w:t>
      </w:r>
      <w:r w:rsidR="00663C19" w:rsidRPr="00382507">
        <w:rPr>
          <w:u w:val="single"/>
        </w:rPr>
        <w:t>idempotent)</w:t>
      </w:r>
      <w:r w:rsidR="00663C19" w:rsidRPr="004C1AEE">
        <w:t xml:space="preserve"> – With this method </w:t>
      </w:r>
      <w:r w:rsidR="00AB6099">
        <w:t xml:space="preserve">the </w:t>
      </w:r>
      <w:r w:rsidR="00663C19" w:rsidRPr="004C1AEE">
        <w:t>Client is</w:t>
      </w:r>
      <w:r w:rsidR="00AB6099">
        <w:t xml:space="preserve"> requesting a partial PUT e.g. i</w:t>
      </w:r>
      <w:r w:rsidR="00663C19" w:rsidRPr="004C1AEE">
        <w:t xml:space="preserve">f the Resource is a document that contains </w:t>
      </w:r>
      <w:r w:rsidR="00AB6099">
        <w:t>a name and an</w:t>
      </w:r>
      <w:r w:rsidR="00663C19" w:rsidRPr="004C1AEE">
        <w:t xml:space="preserve"> age</w:t>
      </w:r>
      <w:r w:rsidR="00AB6099">
        <w:t>,</w:t>
      </w:r>
      <w:r w:rsidR="00663C19" w:rsidRPr="004C1AEE">
        <w:t xml:space="preserve"> then the Client could PATCH </w:t>
      </w:r>
      <w:r w:rsidR="00AB6099">
        <w:t xml:space="preserve">just </w:t>
      </w:r>
      <w:r w:rsidR="00663C19" w:rsidRPr="004C1AEE">
        <w:t>a new age by having content with the updated age by sending a JSON document with “{age:49}”</w:t>
      </w:r>
      <w:r w:rsidR="00AB6099">
        <w:t>.</w:t>
      </w:r>
    </w:p>
    <w:p w14:paraId="0CA2730D" w14:textId="37AB25DF" w:rsidR="00663C19" w:rsidRPr="004C1AEE" w:rsidRDefault="00B66837" w:rsidP="00663C19">
      <w:hyperlink r:id="rId14" w:history="1">
        <w:r w:rsidR="00663C19" w:rsidRPr="00382507">
          <w:rPr>
            <w:rStyle w:val="Hyperlink"/>
            <w:color w:val="auto"/>
          </w:rPr>
          <w:t>POST</w:t>
        </w:r>
      </w:hyperlink>
      <w:r w:rsidR="00663C19" w:rsidRPr="00382507">
        <w:rPr>
          <w:u w:val="single"/>
        </w:rPr>
        <w:t xml:space="preserve"> (</w:t>
      </w:r>
      <w:r w:rsidR="00663C19">
        <w:rPr>
          <w:u w:val="single"/>
        </w:rPr>
        <w:t>un</w:t>
      </w:r>
      <w:r w:rsidR="00663C19" w:rsidRPr="00382507">
        <w:rPr>
          <w:u w:val="single"/>
        </w:rPr>
        <w:t>safe, non-idempotent)</w:t>
      </w:r>
      <w:r w:rsidR="00663C19" w:rsidRPr="004C1AEE">
        <w:t xml:space="preserve"> – The Client asks the Server to update the Resource based on the Content attached to the message.  An example of this method is sending a temperature to the server which will be saved into the database.  The Server knows the length of the Content based on the Header “Content-length” and the MIME Type based on the Header “Content-type”.</w:t>
      </w:r>
    </w:p>
    <w:p w14:paraId="4F2469AD" w14:textId="302E00CE" w:rsidR="00663C19" w:rsidRPr="004C1AEE" w:rsidRDefault="00B66837" w:rsidP="00663C19">
      <w:hyperlink r:id="rId15" w:history="1">
        <w:r w:rsidR="00663C19" w:rsidRPr="00382507">
          <w:rPr>
            <w:rStyle w:val="Hyperlink"/>
            <w:color w:val="auto"/>
          </w:rPr>
          <w:t>DELETE</w:t>
        </w:r>
      </w:hyperlink>
      <w:r w:rsidR="00663C19" w:rsidRPr="00382507">
        <w:rPr>
          <w:u w:val="single"/>
        </w:rPr>
        <w:t xml:space="preserve"> (</w:t>
      </w:r>
      <w:r w:rsidR="00663C19">
        <w:rPr>
          <w:u w:val="single"/>
        </w:rPr>
        <w:t>uns</w:t>
      </w:r>
      <w:r w:rsidR="00663C19" w:rsidRPr="00382507">
        <w:rPr>
          <w:u w:val="single"/>
        </w:rPr>
        <w:t>afe, idempotent)</w:t>
      </w:r>
      <w:r w:rsidR="00663C19" w:rsidRPr="004C1AEE">
        <w:t xml:space="preserve"> – This Methods asks the Server to remove the Resource</w:t>
      </w:r>
      <w:r w:rsidR="00AB6099">
        <w:t>.</w:t>
      </w:r>
    </w:p>
    <w:p w14:paraId="42F6F547" w14:textId="019FF551" w:rsidR="00663C19" w:rsidRPr="004C1AEE" w:rsidRDefault="00B66837" w:rsidP="00663C19">
      <w:hyperlink r:id="rId16" w:history="1">
        <w:r w:rsidR="00663C19" w:rsidRPr="00382507">
          <w:rPr>
            <w:rStyle w:val="Hyperlink"/>
            <w:color w:val="auto"/>
          </w:rPr>
          <w:t>OPTIONS</w:t>
        </w:r>
      </w:hyperlink>
      <w:r w:rsidR="00663C19" w:rsidRPr="00382507">
        <w:rPr>
          <w:u w:val="single"/>
        </w:rPr>
        <w:t xml:space="preserve"> (safe, idempotent)</w:t>
      </w:r>
      <w:r w:rsidR="00663C19" w:rsidRPr="004C1AEE">
        <w:t xml:space="preserve"> – This Method asks the Server to respond with an HTTP message that has a “Options” header that enumerates the list of legal HTTP Methods</w:t>
      </w:r>
      <w:r w:rsidR="00AB6099">
        <w:t xml:space="preserve"> for that server</w:t>
      </w:r>
      <w:r w:rsidR="00663C19" w:rsidRPr="004C1AEE">
        <w:t>.</w:t>
      </w:r>
    </w:p>
    <w:p w14:paraId="172C800F" w14:textId="7DCD5473" w:rsidR="00663C19" w:rsidRPr="004C1AEE" w:rsidRDefault="00663C19" w:rsidP="00663C19">
      <w:r w:rsidRPr="00382507">
        <w:rPr>
          <w:u w:val="single"/>
        </w:rPr>
        <w:t>TRACE (safe, idempotent)</w:t>
      </w:r>
      <w:r w:rsidRPr="004C1AEE">
        <w:t xml:space="preserve"> – This Method is an infrequently implemented debugging Method that should cause the server to reply with the Client Message (echo’d back)</w:t>
      </w:r>
      <w:r w:rsidR="00AB6099">
        <w:t>.</w:t>
      </w:r>
    </w:p>
    <w:p w14:paraId="21397C12" w14:textId="7C9E814D" w:rsidR="00663C19" w:rsidRPr="00406245" w:rsidRDefault="00B66837" w:rsidP="00663C19">
      <w:hyperlink r:id="rId17" w:history="1">
        <w:r w:rsidR="00663C19" w:rsidRPr="00382507">
          <w:rPr>
            <w:rStyle w:val="Hyperlink"/>
            <w:color w:val="auto"/>
          </w:rPr>
          <w:t>CONNECT</w:t>
        </w:r>
      </w:hyperlink>
      <w:r w:rsidR="00663C19" w:rsidRPr="004C1AEE">
        <w:t xml:space="preserve"> – This method requests the Server to open a tunneling TCP connection.  This method is probably never used in an IoT application.</w:t>
      </w:r>
    </w:p>
    <w:p w14:paraId="35596FFE" w14:textId="77777777" w:rsidR="00663C19" w:rsidRPr="00406245" w:rsidRDefault="00663C19" w:rsidP="00663C19">
      <w:r w:rsidRPr="00406245">
        <w:t xml:space="preserve">You should be aware that the idempotence and safety of these methods is established by convention.  There is no technical reason why a “GET” couldn’t delete the resource or a “PUT” couldn’t return the resource, but people who implement web servers like that should be beaten for the </w:t>
      </w:r>
      <w:r>
        <w:t>dogs</w:t>
      </w:r>
      <w:r w:rsidRPr="00406245">
        <w:t xml:space="preserve"> that they are.</w:t>
      </w:r>
    </w:p>
    <w:p w14:paraId="432A389E" w14:textId="06509DBC" w:rsidR="00663C19" w:rsidRPr="00406245" w:rsidRDefault="00663C19" w:rsidP="00663C19">
      <w:pPr>
        <w:pStyle w:val="Heading2"/>
      </w:pPr>
      <w:bookmarkStart w:id="8" w:name="_Ref492380163"/>
      <w:bookmarkStart w:id="9" w:name="_Toc492996514"/>
      <w:r>
        <w:t>Client Request</w:t>
      </w:r>
      <w:r w:rsidR="00624016">
        <w:t xml:space="preserve"> </w:t>
      </w:r>
      <w:r w:rsidR="00624016">
        <w:sym w:font="Wingdings" w:char="F0E0"/>
      </w:r>
      <w:r w:rsidR="00624016">
        <w:t xml:space="preserve"> </w:t>
      </w:r>
      <w:r w:rsidR="00624016" w:rsidRPr="005F73D7">
        <w:t>Start Line</w:t>
      </w:r>
      <w:r w:rsidR="00C05999">
        <w:t xml:space="preserve"> </w:t>
      </w:r>
      <w:r w:rsidR="00624016">
        <w:sym w:font="Wingdings" w:char="F0E0"/>
      </w:r>
      <w:r>
        <w:t xml:space="preserve"> </w:t>
      </w:r>
      <w:r w:rsidRPr="00406245">
        <w:t>Resource</w:t>
      </w:r>
      <w:r>
        <w:t>s</w:t>
      </w:r>
      <w:bookmarkEnd w:id="8"/>
      <w:bookmarkEnd w:id="9"/>
    </w:p>
    <w:p w14:paraId="45CADAF7" w14:textId="77777777" w:rsidR="00663C19" w:rsidRPr="00406245" w:rsidRDefault="00663C19" w:rsidP="00663C19">
      <w:r w:rsidRPr="00406245">
        <w:t>When you look at a</w:t>
      </w:r>
      <w:r>
        <w:t>n</w:t>
      </w:r>
      <w:r w:rsidRPr="00406245">
        <w:t xml:space="preserve"> http web address (sometime known as a </w:t>
      </w:r>
      <w:r>
        <w:t>Universal Record locator (URL)</w:t>
      </w:r>
      <w:r w:rsidRPr="00406245">
        <w:t>) you typically see:</w:t>
      </w:r>
    </w:p>
    <w:p w14:paraId="123F2035" w14:textId="77777777" w:rsidR="00663C19" w:rsidRPr="004C1AEE" w:rsidRDefault="00663C19" w:rsidP="00663C19">
      <w:pPr>
        <w:pStyle w:val="ListParagraph"/>
        <w:numPr>
          <w:ilvl w:val="0"/>
          <w:numId w:val="3"/>
        </w:numPr>
      </w:pPr>
      <w:r w:rsidRPr="004C1AEE">
        <w:t>http://server.com/path</w:t>
      </w:r>
    </w:p>
    <w:p w14:paraId="1AC34901" w14:textId="77777777" w:rsidR="00663C19" w:rsidRPr="00406245" w:rsidRDefault="00663C19" w:rsidP="00663C19">
      <w:pPr>
        <w:ind w:firstLine="360"/>
      </w:pPr>
      <w:r w:rsidRPr="00406245">
        <w:t>or</w:t>
      </w:r>
    </w:p>
    <w:p w14:paraId="50D4643C" w14:textId="77777777" w:rsidR="00663C19" w:rsidRPr="00406245" w:rsidRDefault="00663C19" w:rsidP="00663C19">
      <w:pPr>
        <w:pStyle w:val="ListParagraph"/>
        <w:numPr>
          <w:ilvl w:val="0"/>
          <w:numId w:val="3"/>
        </w:numPr>
      </w:pPr>
      <w:r w:rsidRPr="00406245">
        <w:t>http://server.com/path?option=28</w:t>
      </w:r>
    </w:p>
    <w:p w14:paraId="7F162676" w14:textId="77777777" w:rsidR="00663C19" w:rsidRPr="00406245" w:rsidRDefault="00663C19" w:rsidP="00663C19">
      <w:r w:rsidRPr="00406245">
        <w:t>These URLs are of the form of:</w:t>
      </w:r>
    </w:p>
    <w:p w14:paraId="0FCE86D0" w14:textId="77777777" w:rsidR="00663C19" w:rsidRPr="00406245" w:rsidRDefault="00663C19" w:rsidP="00663C19">
      <w:pPr>
        <w:pStyle w:val="NumList"/>
        <w:numPr>
          <w:ilvl w:val="0"/>
          <w:numId w:val="21"/>
        </w:numPr>
      </w:pPr>
      <w:r w:rsidRPr="00406245">
        <w:t>“http:” specifies the protocol.</w:t>
      </w:r>
    </w:p>
    <w:p w14:paraId="01169C7A" w14:textId="77777777" w:rsidR="00663C19" w:rsidRPr="00406245" w:rsidRDefault="00663C19" w:rsidP="00663C19">
      <w:pPr>
        <w:pStyle w:val="NumList"/>
        <w:numPr>
          <w:ilvl w:val="0"/>
          <w:numId w:val="21"/>
        </w:numPr>
      </w:pPr>
      <w:r w:rsidRPr="00406245">
        <w:lastRenderedPageBreak/>
        <w:t>“server.com” is the DNS name of the HTTP server</w:t>
      </w:r>
    </w:p>
    <w:p w14:paraId="5B7DAFAA" w14:textId="77777777" w:rsidR="00663C19" w:rsidRPr="00406245" w:rsidRDefault="00663C19" w:rsidP="00663C19">
      <w:pPr>
        <w:pStyle w:val="NumList"/>
        <w:numPr>
          <w:ilvl w:val="0"/>
          <w:numId w:val="21"/>
        </w:numPr>
      </w:pPr>
      <w:r w:rsidRPr="00406245">
        <w:t xml:space="preserve">“/path” the location of the resource on the HTTP server. </w:t>
      </w:r>
    </w:p>
    <w:p w14:paraId="7FC8E133" w14:textId="77777777" w:rsidR="00663C19" w:rsidRPr="00406245" w:rsidRDefault="00663C19" w:rsidP="00663C19">
      <w:pPr>
        <w:pStyle w:val="NumList"/>
        <w:numPr>
          <w:ilvl w:val="0"/>
          <w:numId w:val="21"/>
        </w:numPr>
      </w:pPr>
      <w:r w:rsidRPr="00406245">
        <w:t xml:space="preserve">“?option=28” is an option that is sent to the server (see next section) </w:t>
      </w:r>
    </w:p>
    <w:p w14:paraId="58746207" w14:textId="77777777" w:rsidR="00663C19" w:rsidRDefault="00663C19" w:rsidP="00663C19"/>
    <w:p w14:paraId="03E1942B" w14:textId="7C3ADA48" w:rsidR="00663C19" w:rsidRPr="00406245" w:rsidRDefault="00663C19" w:rsidP="00663C19">
      <w:r w:rsidRPr="00406245">
        <w:t xml:space="preserve">In generic </w:t>
      </w:r>
      <w:r w:rsidR="000A1F26" w:rsidRPr="00406245">
        <w:t>terms,</w:t>
      </w:r>
      <w:r w:rsidRPr="00406245">
        <w:t xml:space="preserve"> </w:t>
      </w:r>
      <w:r w:rsidR="00E103BA">
        <w:t>a URL is</w:t>
      </w:r>
      <w:r w:rsidRPr="00406245">
        <w:t xml:space="preserve"> “protocol://serverName/path?option”.  </w:t>
      </w:r>
    </w:p>
    <w:p w14:paraId="7FFDDF21" w14:textId="25D61BE7" w:rsidR="00663C19" w:rsidRPr="00406245" w:rsidRDefault="00663C19" w:rsidP="00663C19">
      <w:commentRangeStart w:id="10"/>
      <w:r>
        <w:t xml:space="preserve">In HTTP </w:t>
      </w:r>
      <w:r w:rsidRPr="00406245">
        <w:t>1.1 the 2</w:t>
      </w:r>
      <w:r w:rsidRPr="00406245">
        <w:rPr>
          <w:vertAlign w:val="superscript"/>
        </w:rPr>
        <w:t>nd</w:t>
      </w:r>
      <w:r w:rsidRPr="00406245">
        <w:t xml:space="preserve"> </w:t>
      </w:r>
      <w:r w:rsidR="000A1F26">
        <w:t>and 3</w:t>
      </w:r>
      <w:r w:rsidR="000A1F26" w:rsidRPr="000A1F26">
        <w:rPr>
          <w:vertAlign w:val="superscript"/>
        </w:rPr>
        <w:t>rd</w:t>
      </w:r>
      <w:r w:rsidR="000A1F26">
        <w:t xml:space="preserve"> </w:t>
      </w:r>
      <w:r w:rsidRPr="00406245">
        <w:t>element</w:t>
      </w:r>
      <w:r w:rsidR="000A1F26">
        <w:t>s of the Client Request line are</w:t>
      </w:r>
      <w:r w:rsidRPr="00406245">
        <w:t xml:space="preserve"> the Resource </w:t>
      </w:r>
      <w:r>
        <w:t>&amp;</w:t>
      </w:r>
      <w:r w:rsidR="0017583D">
        <w:t xml:space="preserve"> Options</w:t>
      </w:r>
      <w:ins w:id="11" w:author="Greg Landry" w:date="2017-09-12T15:50:00Z">
        <w:r w:rsidR="009426DF">
          <w:t xml:space="preserve"> which are the same as the path and options from a URL</w:t>
        </w:r>
      </w:ins>
      <w:r w:rsidR="0017583D">
        <w:t>.  For example, you mig</w:t>
      </w:r>
      <w:r w:rsidRPr="00406245">
        <w:t>ht see an HTTP request that looks like this:</w:t>
      </w:r>
      <w:commentRangeEnd w:id="10"/>
      <w:r w:rsidR="009426DF">
        <w:rPr>
          <w:rStyle w:val="CommentReference"/>
        </w:rPr>
        <w:commentReference w:id="10"/>
      </w:r>
    </w:p>
    <w:p w14:paraId="4965E6F4" w14:textId="77777777" w:rsidR="00663C19" w:rsidRPr="00406245" w:rsidRDefault="00663C19" w:rsidP="00663C19">
      <w:pPr>
        <w:pStyle w:val="CCode"/>
      </w:pPr>
      <w:commentRangeStart w:id="12"/>
      <w:r w:rsidRPr="00406245">
        <w:t>GET /resource HTTP/1.1</w:t>
      </w:r>
      <w:commentRangeEnd w:id="12"/>
      <w:r w:rsidR="00011C96">
        <w:rPr>
          <w:rStyle w:val="CommentReference"/>
          <w:rFonts w:asciiTheme="minorHAnsi" w:eastAsiaTheme="minorHAnsi" w:hAnsiTheme="minorHAnsi"/>
          <w:color w:val="auto"/>
          <w:kern w:val="0"/>
        </w:rPr>
        <w:commentReference w:id="12"/>
      </w:r>
    </w:p>
    <w:p w14:paraId="655A031E" w14:textId="77777777" w:rsidR="00663C19" w:rsidRDefault="00663C19" w:rsidP="00663C19">
      <w:r w:rsidRPr="00406245">
        <w:t xml:space="preserve">Which </w:t>
      </w:r>
      <w:r>
        <w:t xml:space="preserve">is a request to the server to please send the document located at “/resource” as an </w:t>
      </w:r>
      <w:r w:rsidRPr="00406245">
        <w:t>HTTP response</w:t>
      </w:r>
      <w:r>
        <w:t>.</w:t>
      </w:r>
    </w:p>
    <w:p w14:paraId="493685FE" w14:textId="77777777" w:rsidR="00663C19" w:rsidRDefault="00663C19" w:rsidP="00663C19">
      <w:r>
        <w:t>Another request might look like</w:t>
      </w:r>
    </w:p>
    <w:p w14:paraId="4BBF30EC" w14:textId="77777777" w:rsidR="00663C19" w:rsidRPr="00406245" w:rsidRDefault="00663C19" w:rsidP="00663C19">
      <w:pPr>
        <w:pStyle w:val="CCode"/>
      </w:pPr>
      <w:r w:rsidRPr="00406245">
        <w:t>GET /resource</w:t>
      </w:r>
      <w:r>
        <w:t>?format=simple</w:t>
      </w:r>
      <w:r w:rsidRPr="00406245">
        <w:t xml:space="preserve"> HTTP/1.1</w:t>
      </w:r>
    </w:p>
    <w:p w14:paraId="00C4AACD" w14:textId="20026868" w:rsidR="00663C19" w:rsidRDefault="00663C19" w:rsidP="00663C19">
      <w:r w:rsidRPr="00406245">
        <w:t xml:space="preserve">Which </w:t>
      </w:r>
      <w:r>
        <w:t xml:space="preserve">is a request to the server to please send the document located at “/resource” as an </w:t>
      </w:r>
      <w:r w:rsidRPr="00406245">
        <w:t>HTTP response</w:t>
      </w:r>
      <w:r>
        <w:t xml:space="preserve"> in the format of “simple” (what “simple” means is part of the application semantics)</w:t>
      </w:r>
      <w:r w:rsidR="000A1F26">
        <w:t>.</w:t>
      </w:r>
    </w:p>
    <w:p w14:paraId="13D91E84" w14:textId="5DBFEADE" w:rsidR="00663C19" w:rsidRPr="00406245" w:rsidRDefault="00624016" w:rsidP="00663C19">
      <w:pPr>
        <w:pStyle w:val="Heading2"/>
      </w:pPr>
      <w:bookmarkStart w:id="13" w:name="_Ref492380194"/>
      <w:bookmarkStart w:id="14" w:name="_Toc492996515"/>
      <w:r>
        <w:t xml:space="preserve">Client Request </w:t>
      </w:r>
      <w:r>
        <w:sym w:font="Wingdings" w:char="F0E0"/>
      </w:r>
      <w:r>
        <w:t xml:space="preserve"> </w:t>
      </w:r>
      <w:r w:rsidRPr="005F73D7">
        <w:t>Start Line</w:t>
      </w:r>
      <w:r w:rsidR="00C05999">
        <w:t xml:space="preserve"> </w:t>
      </w:r>
      <w:r>
        <w:sym w:font="Wingdings" w:char="F0E0"/>
      </w:r>
      <w:r w:rsidR="00663C19">
        <w:t xml:space="preserve"> </w:t>
      </w:r>
      <w:r w:rsidR="00663C19" w:rsidRPr="00406245">
        <w:t>Options</w:t>
      </w:r>
      <w:bookmarkEnd w:id="13"/>
      <w:bookmarkEnd w:id="14"/>
    </w:p>
    <w:p w14:paraId="0B746F98" w14:textId="0A24F984" w:rsidR="00663C19" w:rsidRPr="00406245" w:rsidRDefault="00663C19" w:rsidP="00663C19">
      <w:r>
        <w:t>O</w:t>
      </w:r>
      <w:r w:rsidRPr="00406245">
        <w:t>ptions are appended to the resource location by placing a “?” at the end of the resource</w:t>
      </w:r>
      <w:r w:rsidR="000A1F26">
        <w:t xml:space="preserve"> path</w:t>
      </w:r>
      <w:r w:rsidRPr="00406245">
        <w:t>.  You can then specify options by adding “option=value” or just “option”.  You can specify multiple options by separating them with “&amp;”.  These options are sometimes used to send commands or other information to the server e.g. “user=arh&amp;password=secret”.  These options must be encoded with “url encoding”</w:t>
      </w:r>
      <w:r w:rsidR="000A1F26">
        <w:t>.</w:t>
      </w:r>
    </w:p>
    <w:p w14:paraId="0CE9DDB2" w14:textId="5D6F34FF" w:rsidR="00663C19" w:rsidRPr="000F2E84" w:rsidRDefault="00663C19" w:rsidP="00663C19">
      <w:pPr>
        <w:pStyle w:val="Heading2"/>
      </w:pPr>
      <w:bookmarkStart w:id="15" w:name="_Ref492380119"/>
      <w:bookmarkStart w:id="16" w:name="_Toc492996516"/>
      <w:r>
        <w:rPr>
          <w:rStyle w:val="Hyperlink"/>
          <w:color w:val="1F4E79" w:themeColor="accent1" w:themeShade="80"/>
          <w:u w:val="none"/>
        </w:rPr>
        <w:t>Client Request</w:t>
      </w:r>
      <w:r w:rsidR="00624016">
        <w:rPr>
          <w:rStyle w:val="Hyperlink"/>
          <w:color w:val="1F4E79" w:themeColor="accent1" w:themeShade="80"/>
          <w:u w:val="none"/>
        </w:rPr>
        <w:t xml:space="preserve"> </w:t>
      </w:r>
      <w:r w:rsidR="00624016">
        <w:sym w:font="Wingdings" w:char="F0E0"/>
      </w:r>
      <w:r w:rsidR="00624016">
        <w:t xml:space="preserve"> </w:t>
      </w:r>
      <w:r w:rsidRPr="000F2E84">
        <w:rPr>
          <w:rStyle w:val="Hyperlink"/>
          <w:color w:val="1F4E79" w:themeColor="accent1" w:themeShade="80"/>
          <w:u w:val="none"/>
        </w:rPr>
        <w:t>Headers</w:t>
      </w:r>
      <w:bookmarkEnd w:id="15"/>
      <w:bookmarkEnd w:id="16"/>
    </w:p>
    <w:p w14:paraId="02EAABBB" w14:textId="575A6944" w:rsidR="00663C19" w:rsidRPr="00406245" w:rsidRDefault="00663C19" w:rsidP="00663C19">
      <w:r>
        <w:t xml:space="preserve">The optional </w:t>
      </w:r>
      <w:hyperlink r:id="rId20" w:history="1">
        <w:r w:rsidRPr="00074015">
          <w:rPr>
            <w:rStyle w:val="Hyperlink"/>
          </w:rPr>
          <w:t>HTTP Headers</w:t>
        </w:r>
      </w:hyperlink>
      <w:r w:rsidRPr="00406245">
        <w:t xml:space="preserve"> are just a list of “name:value” pairs, one per line with the name and the value separated by a “:”.  The names are case insensitive.  The Headers are used to se</w:t>
      </w:r>
      <w:r w:rsidR="002A385C">
        <w:t>nd meta</w:t>
      </w:r>
      <w:r w:rsidRPr="00406245">
        <w:t xml:space="preserve">data between </w:t>
      </w:r>
      <w:r w:rsidR="002A385C">
        <w:t>the client and server.  The metadata may include</w:t>
      </w:r>
      <w:r w:rsidRPr="00406245">
        <w:t xml:space="preserve"> </w:t>
      </w:r>
      <w:r w:rsidR="002A385C">
        <w:t>the type of file</w:t>
      </w:r>
      <w:r w:rsidRPr="00406245">
        <w:t xml:space="preserve"> being sent, how many bytes are in the file, what kinds of content can the client or server accept, what is the client user, what is the client password … and on and on and on.   Here are a few example Header lines</w:t>
      </w:r>
      <w:r w:rsidR="002A385C">
        <w:t>:</w:t>
      </w:r>
    </w:p>
    <w:p w14:paraId="7FCAC749" w14:textId="77777777" w:rsidR="00663C19" w:rsidRPr="000F4EBA" w:rsidRDefault="00663C19" w:rsidP="00663C19">
      <w:pPr>
        <w:pStyle w:val="CCode"/>
      </w:pPr>
      <w:commentRangeStart w:id="17"/>
      <w:r w:rsidRPr="004C1AEE">
        <w:t>Con</w:t>
      </w:r>
      <w:r w:rsidRPr="000F4EBA">
        <w:t>tent-type: application/json</w:t>
      </w:r>
      <w:commentRangeEnd w:id="17"/>
      <w:r w:rsidR="00011C96">
        <w:rPr>
          <w:rStyle w:val="CommentReference"/>
          <w:rFonts w:asciiTheme="minorHAnsi" w:eastAsiaTheme="minorHAnsi" w:hAnsiTheme="minorHAnsi"/>
          <w:color w:val="auto"/>
          <w:kern w:val="0"/>
        </w:rPr>
        <w:commentReference w:id="17"/>
      </w:r>
    </w:p>
    <w:p w14:paraId="214C335F" w14:textId="77777777" w:rsidR="00663C19" w:rsidRPr="000F4EBA" w:rsidRDefault="00663C19" w:rsidP="00663C19">
      <w:pPr>
        <w:pStyle w:val="CCode"/>
      </w:pPr>
      <w:r w:rsidRPr="000F4EBA">
        <w:t>Content-type: text/plain</w:t>
      </w:r>
    </w:p>
    <w:p w14:paraId="035B8F6B" w14:textId="77777777" w:rsidR="00663C19" w:rsidRPr="000F4EBA" w:rsidRDefault="00663C19" w:rsidP="00663C19">
      <w:pPr>
        <w:pStyle w:val="CCode"/>
      </w:pPr>
      <w:r w:rsidRPr="000F4EBA">
        <w:t>Content-type: application/xml</w:t>
      </w:r>
    </w:p>
    <w:p w14:paraId="6A99AF6B" w14:textId="77777777" w:rsidR="00663C19" w:rsidRPr="000F4EBA" w:rsidRDefault="00663C19" w:rsidP="00663C19">
      <w:pPr>
        <w:pStyle w:val="CCode"/>
      </w:pPr>
      <w:r w:rsidRPr="000F4EBA">
        <w:t>Content-length: 129</w:t>
      </w:r>
    </w:p>
    <w:p w14:paraId="24EB9AE0" w14:textId="77777777" w:rsidR="00663C19" w:rsidRPr="000F4EBA" w:rsidRDefault="00663C19" w:rsidP="00663C19">
      <w:pPr>
        <w:pStyle w:val="CCode"/>
      </w:pPr>
      <w:r w:rsidRPr="000F4EBA">
        <w:t>Accept: application/json</w:t>
      </w:r>
    </w:p>
    <w:p w14:paraId="7DA158A4" w14:textId="77777777" w:rsidR="00663C19" w:rsidRPr="000F4EBA" w:rsidRDefault="00663C19" w:rsidP="00663C19">
      <w:pPr>
        <w:pStyle w:val="CCode"/>
      </w:pPr>
      <w:r w:rsidRPr="000F4EBA">
        <w:t>Accept-Language: en-US, de</w:t>
      </w:r>
    </w:p>
    <w:p w14:paraId="31D2808B" w14:textId="77777777" w:rsidR="00663C19" w:rsidRPr="000F4EBA" w:rsidRDefault="00663C19" w:rsidP="00663C19">
      <w:pPr>
        <w:pStyle w:val="CCode"/>
      </w:pPr>
      <w:r w:rsidRPr="000F4EBA">
        <w:t>X-Some-Header: 1239asdf</w:t>
      </w:r>
    </w:p>
    <w:p w14:paraId="739A1CCD" w14:textId="77777777" w:rsidR="00663C19" w:rsidRPr="000F4EBA" w:rsidRDefault="00663C19" w:rsidP="00663C19">
      <w:pPr>
        <w:pStyle w:val="CCode"/>
      </w:pPr>
      <w:r w:rsidRPr="000F4EBA">
        <w:t>Set-cookie: nsatrack=129</w:t>
      </w:r>
    </w:p>
    <w:p w14:paraId="2F363D94" w14:textId="063FA3CF" w:rsidR="0017583D" w:rsidRDefault="0017583D" w:rsidP="00663C19">
      <w:r>
        <w:t xml:space="preserve">You must send “\r\n” </w:t>
      </w:r>
      <w:r w:rsidR="00CD6D4C">
        <w:t xml:space="preserve">after </w:t>
      </w:r>
      <w:commentRangeStart w:id="18"/>
      <w:r w:rsidR="00CD6D4C">
        <w:t>each</w:t>
      </w:r>
      <w:commentRangeEnd w:id="18"/>
      <w:r w:rsidR="00011C96">
        <w:rPr>
          <w:rStyle w:val="CommentReference"/>
        </w:rPr>
        <w:commentReference w:id="18"/>
      </w:r>
      <w:r>
        <w:t xml:space="preserve"> header</w:t>
      </w:r>
      <w:r w:rsidR="00CD6D4C">
        <w:t xml:space="preserve"> line</w:t>
      </w:r>
      <w:r>
        <w:t>.</w:t>
      </w:r>
    </w:p>
    <w:p w14:paraId="7A4FC92C" w14:textId="1FAF9D67" w:rsidR="00663C19" w:rsidRPr="00406245" w:rsidRDefault="00663C19" w:rsidP="00663C19">
      <w:r w:rsidRPr="00406245">
        <w:lastRenderedPageBreak/>
        <w:t xml:space="preserve">The IANA has a </w:t>
      </w:r>
      <w:hyperlink r:id="rId21" w:history="1">
        <w:r w:rsidRPr="00406245">
          <w:rPr>
            <w:rStyle w:val="Hyperlink"/>
          </w:rPr>
          <w:t>standard list</w:t>
        </w:r>
      </w:hyperlink>
      <w:r w:rsidRPr="00406245">
        <w:t xml:space="preserve"> of headers and has developed a registration </w:t>
      </w:r>
      <w:r w:rsidR="002A385C">
        <w:t xml:space="preserve">scheme for people to add more. </w:t>
      </w:r>
      <w:r w:rsidRPr="00406245">
        <w:t>In addition, you can define your own headers that can mean anything that you</w:t>
      </w:r>
      <w:r w:rsidR="002A385C">
        <w:t xml:space="preserve">r server/client can agree on. </w:t>
      </w:r>
      <w:r w:rsidRPr="00406245">
        <w:t>The names of these Headers are generally in the form of “X-something”.</w:t>
      </w:r>
    </w:p>
    <w:p w14:paraId="61E5A1FB" w14:textId="41AFF46B" w:rsidR="00663C19" w:rsidRPr="00406245" w:rsidRDefault="00663C19" w:rsidP="00663C19">
      <w:r w:rsidRPr="00406245">
        <w:t>There are two special header</w:t>
      </w:r>
      <w:r>
        <w:t>s</w:t>
      </w:r>
      <w:r w:rsidRPr="00406245">
        <w:t xml:space="preserve"> for specifying the </w:t>
      </w:r>
      <w:r w:rsidR="002A385C">
        <w:t>type and length</w:t>
      </w:r>
      <w:r w:rsidRPr="00406245">
        <w:t xml:space="preserve"> of the content payload, “Content-type” and “Content-length”</w:t>
      </w:r>
      <w:r w:rsidR="002A385C">
        <w:t>.</w:t>
      </w:r>
    </w:p>
    <w:p w14:paraId="418403E8" w14:textId="15EF89E5" w:rsidR="00663C19" w:rsidRPr="00406245" w:rsidRDefault="00624016" w:rsidP="00663C19">
      <w:pPr>
        <w:pStyle w:val="Heading2"/>
      </w:pPr>
      <w:bookmarkStart w:id="19" w:name="_Ref492380069"/>
      <w:bookmarkStart w:id="20" w:name="_Ref492386536"/>
      <w:bookmarkStart w:id="21" w:name="_Toc492996517"/>
      <w:r>
        <w:t xml:space="preserve">Client Request </w:t>
      </w:r>
      <w:r>
        <w:sym w:font="Wingdings" w:char="F0E0"/>
      </w:r>
      <w:r w:rsidR="00663C19">
        <w:t xml:space="preserve"> Content Body</w:t>
      </w:r>
      <w:bookmarkEnd w:id="19"/>
      <w:bookmarkEnd w:id="20"/>
      <w:bookmarkEnd w:id="21"/>
    </w:p>
    <w:p w14:paraId="0096C070" w14:textId="2F46BDFB" w:rsidR="00663C19" w:rsidRDefault="00663C19" w:rsidP="00663C19">
      <w:r>
        <w:t>The optional body of the message can be sent by the client.  It is just a string of bytes that starts right after the “\r\n”</w:t>
      </w:r>
      <w:r w:rsidR="0017583D">
        <w:t xml:space="preserve"> after the last header</w:t>
      </w:r>
      <w:r>
        <w:t>.  The number of bytes sent is specified by the header “Content-length” and the format of the body is specified by the header “Content-type”</w:t>
      </w:r>
      <w:r w:rsidR="0017583D">
        <w:t>.</w:t>
      </w:r>
    </w:p>
    <w:p w14:paraId="32614468" w14:textId="7533EE91" w:rsidR="00663C19" w:rsidRPr="00406245" w:rsidRDefault="00663C19" w:rsidP="00663C19">
      <w:r w:rsidRPr="00406245">
        <w:t xml:space="preserve">The legal values of the “Content-Type” header is also known as a “MIME Type”.  MIME (an old acronym that means Multipurpose Internet Mail Extension) types are specified by the </w:t>
      </w:r>
      <w:hyperlink r:id="rId22" w:history="1">
        <w:r w:rsidRPr="00406245">
          <w:rPr>
            <w:rStyle w:val="Hyperlink"/>
          </w:rPr>
          <w:t>IANA</w:t>
        </w:r>
      </w:hyperlink>
      <w:r w:rsidRPr="00406245">
        <w:t xml:space="preserve"> and can be found on their </w:t>
      </w:r>
      <w:hyperlink r:id="rId23" w:history="1">
        <w:r w:rsidRPr="00406245">
          <w:rPr>
            <w:rStyle w:val="Hyperlink"/>
          </w:rPr>
          <w:t>website</w:t>
        </w:r>
      </w:hyperlink>
      <w:r w:rsidRPr="00406245">
        <w:t>.  Some of the types that are probably useful for IoT applications include:</w:t>
      </w:r>
    </w:p>
    <w:p w14:paraId="588A1AB4" w14:textId="77777777" w:rsidR="00663C19" w:rsidRPr="00406245" w:rsidRDefault="00663C19" w:rsidP="00663C19">
      <w:pPr>
        <w:pStyle w:val="ListParagraph"/>
        <w:numPr>
          <w:ilvl w:val="0"/>
          <w:numId w:val="3"/>
        </w:numPr>
      </w:pPr>
      <w:r w:rsidRPr="00406245">
        <w:t>application/json</w:t>
      </w:r>
    </w:p>
    <w:p w14:paraId="452F5753" w14:textId="77777777" w:rsidR="00663C19" w:rsidRPr="00406245" w:rsidRDefault="00663C19" w:rsidP="00663C19">
      <w:pPr>
        <w:pStyle w:val="ListParagraph"/>
        <w:numPr>
          <w:ilvl w:val="0"/>
          <w:numId w:val="3"/>
        </w:numPr>
      </w:pPr>
      <w:r w:rsidRPr="00406245">
        <w:t>application/xml</w:t>
      </w:r>
    </w:p>
    <w:p w14:paraId="4435EAE9" w14:textId="77777777" w:rsidR="00663C19" w:rsidRPr="00406245" w:rsidRDefault="00663C19" w:rsidP="00663C19">
      <w:pPr>
        <w:pStyle w:val="ListParagraph"/>
        <w:numPr>
          <w:ilvl w:val="0"/>
          <w:numId w:val="3"/>
        </w:numPr>
      </w:pPr>
      <w:r w:rsidRPr="00406245">
        <w:t>text/plain</w:t>
      </w:r>
    </w:p>
    <w:p w14:paraId="6381CBBA" w14:textId="77777777" w:rsidR="00663C19" w:rsidRPr="00406245" w:rsidRDefault="00663C19" w:rsidP="00663C19">
      <w:r w:rsidRPr="00406245">
        <w:t>The list runs to 100’s of possible types</w:t>
      </w:r>
    </w:p>
    <w:p w14:paraId="05718BAB" w14:textId="77777777" w:rsidR="00663C19" w:rsidRPr="00406245" w:rsidRDefault="00663C19" w:rsidP="00663C19">
      <w:r w:rsidRPr="00406245">
        <w:rPr>
          <w:noProof/>
        </w:rPr>
        <w:drawing>
          <wp:inline distT="0" distB="0" distL="0" distR="0" wp14:anchorId="2BB8BBDC" wp14:editId="690B9E24">
            <wp:extent cx="5943600" cy="28962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96235"/>
                    </a:xfrm>
                    <a:prstGeom prst="rect">
                      <a:avLst/>
                    </a:prstGeom>
                  </pic:spPr>
                </pic:pic>
              </a:graphicData>
            </a:graphic>
          </wp:inline>
        </w:drawing>
      </w:r>
    </w:p>
    <w:p w14:paraId="7007E494" w14:textId="24EC88D7" w:rsidR="00663C19" w:rsidRPr="004C1AEE" w:rsidRDefault="00043D3F" w:rsidP="00663C19">
      <w:pPr>
        <w:pStyle w:val="Heading2"/>
      </w:pPr>
      <w:bookmarkStart w:id="22" w:name="_Toc492996518"/>
      <w:r>
        <w:t>Server Response</w:t>
      </w:r>
      <w:r w:rsidR="00663C19">
        <w:t xml:space="preserve"> Message Format</w:t>
      </w:r>
      <w:bookmarkEnd w:id="22"/>
    </w:p>
    <w:p w14:paraId="79D8EA36" w14:textId="35E5BA78" w:rsidR="00663C19" w:rsidRPr="00406245" w:rsidRDefault="00CD6D4C" w:rsidP="00663C19">
      <w:r>
        <w:t>Upon receiving a request from a Client, the Server will</w:t>
      </w:r>
      <w:r w:rsidR="00663C19" w:rsidRPr="00406245">
        <w:t xml:space="preserve"> respond with</w:t>
      </w:r>
      <w:r w:rsidR="00663C19">
        <w:t>:</w:t>
      </w:r>
    </w:p>
    <w:p w14:paraId="119E21EA" w14:textId="77777777" w:rsidR="00663C19" w:rsidRPr="00F34740" w:rsidRDefault="00663C19" w:rsidP="00663C19">
      <w:pPr>
        <w:pStyle w:val="ListParagraph"/>
        <w:numPr>
          <w:ilvl w:val="0"/>
          <w:numId w:val="12"/>
        </w:numPr>
        <w:rPr>
          <w:b/>
        </w:rPr>
      </w:pPr>
      <w:r w:rsidRPr="00F34740">
        <w:rPr>
          <w:b/>
        </w:rPr>
        <w:t xml:space="preserve">Server Response </w:t>
      </w:r>
      <w:r>
        <w:rPr>
          <w:b/>
        </w:rPr>
        <w:t xml:space="preserve">Start </w:t>
      </w:r>
      <w:r w:rsidRPr="00F34740">
        <w:rPr>
          <w:b/>
        </w:rPr>
        <w:t>Line</w:t>
      </w:r>
    </w:p>
    <w:p w14:paraId="7A87D111" w14:textId="77777777" w:rsidR="00663C19" w:rsidRPr="004C1AEE" w:rsidRDefault="00663C19" w:rsidP="00663C19">
      <w:pPr>
        <w:pStyle w:val="ListParagraph"/>
        <w:numPr>
          <w:ilvl w:val="0"/>
          <w:numId w:val="12"/>
        </w:numPr>
      </w:pPr>
      <w:r>
        <w:t xml:space="preserve">Optional </w:t>
      </w:r>
      <w:r w:rsidRPr="00F34740">
        <w:rPr>
          <w:b/>
        </w:rPr>
        <w:t>Headers</w:t>
      </w:r>
      <w:r w:rsidRPr="004C1AEE">
        <w:t xml:space="preserve"> (same format as the client header)</w:t>
      </w:r>
    </w:p>
    <w:p w14:paraId="476C68D2" w14:textId="77777777" w:rsidR="00663C19" w:rsidRPr="004C1AEE" w:rsidRDefault="00663C19" w:rsidP="00663C19">
      <w:pPr>
        <w:pStyle w:val="ListParagraph"/>
        <w:numPr>
          <w:ilvl w:val="0"/>
          <w:numId w:val="12"/>
        </w:numPr>
      </w:pPr>
      <w:r w:rsidRPr="004C1AEE">
        <w:lastRenderedPageBreak/>
        <w:t xml:space="preserve">Optional </w:t>
      </w:r>
      <w:r w:rsidRPr="00F34740">
        <w:rPr>
          <w:b/>
        </w:rPr>
        <w:t>Content</w:t>
      </w:r>
      <w:r>
        <w:t xml:space="preserve"> </w:t>
      </w:r>
      <w:r w:rsidRPr="00254990">
        <w:rPr>
          <w:b/>
        </w:rPr>
        <w:t>Body</w:t>
      </w:r>
      <w:r w:rsidRPr="00BB5DED">
        <w:t xml:space="preserve"> (same format as the client Content body)</w:t>
      </w:r>
    </w:p>
    <w:p w14:paraId="24FE0CA5" w14:textId="77777777" w:rsidR="00663C19" w:rsidRPr="00406245" w:rsidRDefault="00663C19" w:rsidP="00663C19">
      <w:r w:rsidRPr="00406245">
        <w:t>The client can then</w:t>
      </w:r>
      <w:r>
        <w:t>:</w:t>
      </w:r>
    </w:p>
    <w:p w14:paraId="4137CCF0" w14:textId="77777777" w:rsidR="00663C19" w:rsidRDefault="00663C19" w:rsidP="00663C19">
      <w:pPr>
        <w:pStyle w:val="ListParagraph"/>
        <w:numPr>
          <w:ilvl w:val="0"/>
          <w:numId w:val="13"/>
        </w:numPr>
      </w:pPr>
      <w:r w:rsidRPr="004C1AEE">
        <w:t>Close the connection</w:t>
      </w:r>
    </w:p>
    <w:p w14:paraId="14BDF978" w14:textId="77777777" w:rsidR="00663C19" w:rsidRPr="004C1AEE" w:rsidRDefault="00663C19" w:rsidP="00663C19">
      <w:pPr>
        <w:ind w:firstLine="360"/>
      </w:pPr>
      <w:r>
        <w:t>or</w:t>
      </w:r>
    </w:p>
    <w:p w14:paraId="571821BF" w14:textId="77777777" w:rsidR="00663C19" w:rsidRDefault="00663C19" w:rsidP="00663C19">
      <w:pPr>
        <w:pStyle w:val="ListParagraph"/>
        <w:numPr>
          <w:ilvl w:val="0"/>
          <w:numId w:val="13"/>
        </w:numPr>
      </w:pPr>
      <w:r w:rsidRPr="004C1AEE">
        <w:t>Leave the connection open to possibly send another request (the Server will eventually close the connection after a timeout of unspecified length … generally in the range of seconds</w:t>
      </w:r>
      <w:r>
        <w:t>.</w:t>
      </w:r>
    </w:p>
    <w:p w14:paraId="53D37C38" w14:textId="7AAEE168" w:rsidR="00663C19" w:rsidRPr="00406245" w:rsidRDefault="00663C19" w:rsidP="00663C19">
      <w:pPr>
        <w:pStyle w:val="Heading2"/>
      </w:pPr>
      <w:bookmarkStart w:id="23" w:name="_Toc492996519"/>
      <w:r w:rsidRPr="00406245">
        <w:t>Server Response</w:t>
      </w:r>
      <w:r w:rsidR="00624016">
        <w:t xml:space="preserve"> </w:t>
      </w:r>
      <w:r w:rsidR="00624016">
        <w:sym w:font="Wingdings" w:char="F0E0"/>
      </w:r>
      <w:r>
        <w:t xml:space="preserve"> Start Line</w:t>
      </w:r>
      <w:bookmarkEnd w:id="23"/>
    </w:p>
    <w:p w14:paraId="73515665" w14:textId="2E708378" w:rsidR="00663C19" w:rsidRPr="00406245" w:rsidRDefault="00663C19" w:rsidP="00663C19">
      <w:r w:rsidRPr="00406245">
        <w:t xml:space="preserve">The HTTP Server response </w:t>
      </w:r>
      <w:r w:rsidR="009966B0">
        <w:t xml:space="preserve">start </w:t>
      </w:r>
      <w:r w:rsidRPr="00406245">
        <w:t xml:space="preserve">line will </w:t>
      </w:r>
      <w:r>
        <w:t>have</w:t>
      </w:r>
      <w:r w:rsidRPr="00406245">
        <w:t xml:space="preserve"> 4 elements</w:t>
      </w:r>
      <w:r w:rsidR="009966B0">
        <w:t>:</w:t>
      </w:r>
    </w:p>
    <w:p w14:paraId="126C49AB" w14:textId="77777777" w:rsidR="00663C19" w:rsidRPr="004C1AEE" w:rsidRDefault="00663C19" w:rsidP="00663C19">
      <w:pPr>
        <w:pStyle w:val="NumList"/>
        <w:numPr>
          <w:ilvl w:val="0"/>
          <w:numId w:val="15"/>
        </w:numPr>
      </w:pPr>
      <w:r w:rsidRPr="004C1AEE">
        <w:t>The protocol (probably “HTTP/1.1”)</w:t>
      </w:r>
    </w:p>
    <w:p w14:paraId="5F52EB07" w14:textId="64541AC6" w:rsidR="00663C19" w:rsidRPr="004C1AEE" w:rsidRDefault="00663C19" w:rsidP="00663C19">
      <w:pPr>
        <w:pStyle w:val="NumList"/>
        <w:numPr>
          <w:ilvl w:val="0"/>
          <w:numId w:val="15"/>
        </w:numPr>
      </w:pPr>
      <w:r w:rsidRPr="004C1AEE">
        <w:t xml:space="preserve">The </w:t>
      </w:r>
      <w:hyperlink r:id="rId25" w:history="1">
        <w:r w:rsidRPr="00BB5DED">
          <w:rPr>
            <w:rStyle w:val="Hyperlink"/>
            <w:b/>
            <w:color w:val="auto"/>
            <w:u w:val="none"/>
          </w:rPr>
          <w:t>Status Code</w:t>
        </w:r>
      </w:hyperlink>
      <w:r w:rsidRPr="004C1AEE">
        <w:t xml:space="preserve"> (a number as defined by the IANA)</w:t>
      </w:r>
    </w:p>
    <w:p w14:paraId="0B0F5771" w14:textId="77777777" w:rsidR="00663C19" w:rsidRPr="004C1AEE" w:rsidRDefault="00663C19" w:rsidP="00663C19">
      <w:pPr>
        <w:pStyle w:val="NumList"/>
        <w:numPr>
          <w:ilvl w:val="0"/>
          <w:numId w:val="15"/>
        </w:numPr>
      </w:pPr>
      <w:r w:rsidRPr="004C1AEE">
        <w:t xml:space="preserve">The </w:t>
      </w:r>
      <w:r w:rsidRPr="00BB5DED">
        <w:rPr>
          <w:b/>
        </w:rPr>
        <w:t>Status Message</w:t>
      </w:r>
      <w:r w:rsidRPr="004C1AEE">
        <w:t xml:space="preserve"> (a short human readable text version of the status code).  This should not be processed by your client to act, use the Status Code instead.</w:t>
      </w:r>
    </w:p>
    <w:p w14:paraId="669A531B" w14:textId="77777777" w:rsidR="00663C19" w:rsidRPr="004C1AEE" w:rsidRDefault="00663C19" w:rsidP="00663C19">
      <w:pPr>
        <w:pStyle w:val="NumList"/>
        <w:numPr>
          <w:ilvl w:val="0"/>
          <w:numId w:val="15"/>
        </w:numPr>
      </w:pPr>
      <w:r w:rsidRPr="004C1AEE">
        <w:t>A blank line of exactly “/r/n”</w:t>
      </w:r>
    </w:p>
    <w:p w14:paraId="49731078" w14:textId="77777777" w:rsidR="00663C19" w:rsidRPr="00406245" w:rsidRDefault="00663C19" w:rsidP="00663C19">
      <w:r w:rsidRPr="00406245">
        <w:t>An example server response line (indicating success) is:</w:t>
      </w:r>
    </w:p>
    <w:p w14:paraId="5E4BA761" w14:textId="77777777" w:rsidR="00663C19" w:rsidRPr="00406245" w:rsidRDefault="00663C19" w:rsidP="00663C19">
      <w:pPr>
        <w:pStyle w:val="CCode"/>
      </w:pPr>
      <w:r w:rsidRPr="00406245">
        <w:t>HTTP/1.1 200 OK</w:t>
      </w:r>
    </w:p>
    <w:p w14:paraId="176121A3" w14:textId="6DA884BB" w:rsidR="00663C19" w:rsidRPr="00406245" w:rsidRDefault="00663C19" w:rsidP="00663C19">
      <w:r w:rsidRPr="00406245">
        <w:t>Or a failure with the infamous</w:t>
      </w:r>
      <w:r>
        <w:t xml:space="preserve"> 404 error</w:t>
      </w:r>
      <w:r w:rsidR="009966B0">
        <w:t>:</w:t>
      </w:r>
    </w:p>
    <w:p w14:paraId="04542530" w14:textId="77777777" w:rsidR="00663C19" w:rsidRDefault="00663C19" w:rsidP="00663C19">
      <w:pPr>
        <w:pStyle w:val="CCode"/>
      </w:pPr>
      <w:r w:rsidRPr="00406245">
        <w:t>HTTP/1.1 404 NOT FOUND</w:t>
      </w:r>
    </w:p>
    <w:p w14:paraId="7D82556B" w14:textId="26A241FB" w:rsidR="000A12B1" w:rsidRDefault="000A12B1" w:rsidP="000A12B1">
      <w:pPr>
        <w:pStyle w:val="Heading2"/>
      </w:pPr>
      <w:bookmarkStart w:id="24" w:name="_Toc492996520"/>
      <w:r>
        <w:t xml:space="preserve">Server Response </w:t>
      </w:r>
      <w:r>
        <w:sym w:font="Wingdings" w:char="F0E0"/>
      </w:r>
      <w:r>
        <w:t xml:space="preserve"> </w:t>
      </w:r>
      <w:r w:rsidRPr="005F73D7">
        <w:t>Start Line</w:t>
      </w:r>
      <w:r w:rsidR="00C05999">
        <w:t xml:space="preserve"> </w:t>
      </w:r>
      <w:r>
        <w:sym w:font="Wingdings" w:char="F0E0"/>
      </w:r>
      <w:r>
        <w:t xml:space="preserve"> Status Codes</w:t>
      </w:r>
      <w:bookmarkEnd w:id="24"/>
    </w:p>
    <w:p w14:paraId="50FA7A72" w14:textId="39CA1346" w:rsidR="000A12B1" w:rsidRDefault="000A12B1" w:rsidP="00663C19">
      <w:pPr>
        <w:pStyle w:val="Heading2"/>
      </w:pPr>
      <w:bookmarkStart w:id="25" w:name="_Toc492996521"/>
      <w:r>
        <w:t xml:space="preserve">Server Response </w:t>
      </w:r>
      <w:r>
        <w:sym w:font="Wingdings" w:char="F0E0"/>
      </w:r>
      <w:r>
        <w:t xml:space="preserve"> </w:t>
      </w:r>
      <w:r w:rsidRPr="005F73D7">
        <w:t>Start Line</w:t>
      </w:r>
      <w:r w:rsidR="00C05999">
        <w:t xml:space="preserve"> </w:t>
      </w:r>
      <w:r>
        <w:sym w:font="Wingdings" w:char="F0E0"/>
      </w:r>
      <w:r>
        <w:t xml:space="preserve"> Status </w:t>
      </w:r>
      <w:r w:rsidR="00C05999">
        <w:t>Message</w:t>
      </w:r>
      <w:bookmarkEnd w:id="25"/>
    </w:p>
    <w:p w14:paraId="2B23540B" w14:textId="5EFA5422" w:rsidR="00663C19" w:rsidRDefault="00663C19" w:rsidP="00663C19">
      <w:pPr>
        <w:pStyle w:val="Heading2"/>
      </w:pPr>
      <w:bookmarkStart w:id="26" w:name="_Toc492996522"/>
      <w:r w:rsidRPr="00406245">
        <w:t>Server Response</w:t>
      </w:r>
      <w:r w:rsidR="00624016">
        <w:t xml:space="preserve"> </w:t>
      </w:r>
      <w:r w:rsidR="00624016">
        <w:sym w:font="Wingdings" w:char="F0E0"/>
      </w:r>
      <w:r>
        <w:t xml:space="preserve"> Header</w:t>
      </w:r>
      <w:r w:rsidR="00624016">
        <w:t>s</w:t>
      </w:r>
      <w:bookmarkEnd w:id="26"/>
    </w:p>
    <w:p w14:paraId="055BE6EB" w14:textId="77777777" w:rsidR="00663C19" w:rsidRPr="00E75544" w:rsidRDefault="00663C19" w:rsidP="00663C19">
      <w:r>
        <w:t>The server uses exactly the same Header format scheme as the client.</w:t>
      </w:r>
    </w:p>
    <w:p w14:paraId="31B66C56" w14:textId="7F4240C9" w:rsidR="00663C19" w:rsidRPr="00406245" w:rsidRDefault="00663C19" w:rsidP="00663C19">
      <w:pPr>
        <w:pStyle w:val="Heading2"/>
      </w:pPr>
      <w:bookmarkStart w:id="27" w:name="_Toc492996523"/>
      <w:r w:rsidRPr="00406245">
        <w:t>Server Response</w:t>
      </w:r>
      <w:r w:rsidR="00624016">
        <w:t xml:space="preserve"> </w:t>
      </w:r>
      <w:r w:rsidR="00624016">
        <w:sym w:font="Wingdings" w:char="F0E0"/>
      </w:r>
      <w:r>
        <w:t xml:space="preserve"> Content Body</w:t>
      </w:r>
      <w:bookmarkEnd w:id="27"/>
    </w:p>
    <w:p w14:paraId="3E66E41A" w14:textId="77777777" w:rsidR="00663C19" w:rsidRPr="00406245" w:rsidRDefault="00663C19" w:rsidP="00663C19">
      <w:r>
        <w:t>The server uses exactly the same Content Body format scheme as the client.</w:t>
      </w:r>
    </w:p>
    <w:p w14:paraId="68AB4483" w14:textId="77777777" w:rsidR="0011677D" w:rsidRDefault="0011677D">
      <w:pPr>
        <w:rPr>
          <w:rFonts w:eastAsia="Times New Roman"/>
          <w:b/>
          <w:bCs/>
          <w:color w:val="1F4E79" w:themeColor="accent1" w:themeShade="80"/>
          <w:sz w:val="28"/>
          <w:szCs w:val="28"/>
        </w:rPr>
      </w:pPr>
      <w:r>
        <w:br w:type="page"/>
      </w:r>
    </w:p>
    <w:p w14:paraId="0C499084" w14:textId="4FAD17E5" w:rsidR="00663C19" w:rsidRPr="00406245" w:rsidRDefault="00663C19" w:rsidP="00663C19">
      <w:pPr>
        <w:pStyle w:val="Heading1"/>
      </w:pPr>
      <w:bookmarkStart w:id="28" w:name="_Toc492996524"/>
      <w:r w:rsidRPr="00406245">
        <w:lastRenderedPageBreak/>
        <w:t xml:space="preserve">Client for URLs or </w:t>
      </w:r>
      <w:r w:rsidR="0011677D">
        <w:t>“C”</w:t>
      </w:r>
      <w:r w:rsidRPr="00406245">
        <w:t xml:space="preserve"> URL </w:t>
      </w:r>
      <w:r>
        <w:t>(CURL)</w:t>
      </w:r>
      <w:bookmarkEnd w:id="28"/>
    </w:p>
    <w:p w14:paraId="7D39CDF9" w14:textId="289E743A" w:rsidR="00663C19" w:rsidRPr="00406245" w:rsidRDefault="00663C19" w:rsidP="00663C19">
      <w:r>
        <w:t xml:space="preserve">CURL </w:t>
      </w:r>
      <w:r w:rsidRPr="00406245">
        <w:t>is a</w:t>
      </w:r>
      <w:r w:rsidR="00011C96">
        <w:t xml:space="preserve"> Unix (Linux, MacOS, Windows w/C</w:t>
      </w:r>
      <w:r w:rsidRPr="00406245">
        <w:t xml:space="preserve">ygwin) utility for sending and receiving HTTP requests.  </w:t>
      </w:r>
      <w:r>
        <w:t>CURL</w:t>
      </w:r>
      <w:r w:rsidRPr="00406245">
        <w:t xml:space="preserve"> is a handy tool to help you figure out what an HTTP website is doing so that you can build your WICED program to do the same thing.  </w:t>
      </w:r>
      <w:r>
        <w:t>CURL</w:t>
      </w:r>
      <w:r w:rsidRPr="00406245">
        <w:t xml:space="preserve"> will let you create HTTP requests with all the commands (GET, POST, PUT, …), any headers you want, plus any content that you want.  As with most Unix utilities it is completely out of control with </w:t>
      </w:r>
      <w:r>
        <w:t xml:space="preserve">regards to the number of </w:t>
      </w:r>
      <w:r w:rsidRPr="00406245">
        <w:t>options</w:t>
      </w:r>
      <w:r>
        <w:t>.</w:t>
      </w:r>
    </w:p>
    <w:p w14:paraId="2D9FC83D" w14:textId="77777777" w:rsidR="00663C19" w:rsidRDefault="00663C19" w:rsidP="00663C19">
      <w:r w:rsidRPr="00406245">
        <w:t>For example, if you want to see what options are available on a we</w:t>
      </w:r>
      <w:r>
        <w:t>bsite you can type the command</w:t>
      </w:r>
    </w:p>
    <w:p w14:paraId="65D18C86" w14:textId="0993FF91" w:rsidR="00663C19" w:rsidRDefault="00663C19" w:rsidP="00663C19">
      <w:pPr>
        <w:pStyle w:val="CCode"/>
      </w:pPr>
      <w:r>
        <w:t>curl</w:t>
      </w:r>
      <w:r w:rsidRPr="00406245">
        <w:t xml:space="preserve"> -v -X “OPTIONS” </w:t>
      </w:r>
      <w:hyperlink r:id="rId26" w:history="1">
        <w:r w:rsidRPr="007547CE">
          <w:rPr>
            <w:rStyle w:val="Hyperlink"/>
          </w:rPr>
          <w:t>http://example.com</w:t>
        </w:r>
      </w:hyperlink>
      <w:r w:rsidRPr="00406245">
        <w:t>”</w:t>
      </w:r>
    </w:p>
    <w:p w14:paraId="3308CBA5" w14:textId="77777777" w:rsidR="00663C19" w:rsidRPr="00406245" w:rsidRDefault="00663C19" w:rsidP="00663C19">
      <w:r w:rsidRPr="00406245">
        <w:t>This example will build an HTTP message that looks like this:</w:t>
      </w:r>
    </w:p>
    <w:p w14:paraId="7379400C" w14:textId="77777777" w:rsidR="00663C19" w:rsidRPr="00406245" w:rsidRDefault="00663C19" w:rsidP="00663C19">
      <w:pPr>
        <w:pStyle w:val="CCode"/>
      </w:pPr>
      <w:r w:rsidRPr="00406245">
        <w:t>OPTIONS / http/1.1</w:t>
      </w:r>
    </w:p>
    <w:p w14:paraId="0D9AF4AA" w14:textId="77777777" w:rsidR="00663C19" w:rsidRPr="00406245" w:rsidRDefault="00663C19" w:rsidP="00663C19">
      <w:pPr>
        <w:pStyle w:val="CCode"/>
      </w:pPr>
      <w:commentRangeStart w:id="29"/>
      <w:r w:rsidRPr="00406245">
        <w:t>HOST somewebsite.com</w:t>
      </w:r>
      <w:commentRangeEnd w:id="29"/>
      <w:r w:rsidR="009426DF">
        <w:rPr>
          <w:rStyle w:val="CommentReference"/>
          <w:rFonts w:asciiTheme="minorHAnsi" w:eastAsiaTheme="minorHAnsi" w:hAnsiTheme="minorHAnsi"/>
          <w:color w:val="auto"/>
          <w:kern w:val="0"/>
        </w:rPr>
        <w:commentReference w:id="29"/>
      </w:r>
    </w:p>
    <w:p w14:paraId="0CA8CB3E" w14:textId="24DC549C" w:rsidR="00663C19" w:rsidRPr="00406245" w:rsidRDefault="00663C19" w:rsidP="00663C19">
      <w:r w:rsidRPr="00406245">
        <w:t>The website will then reply with the HTTP options that it supports and you will see the output on the terminal (because of the -v)</w:t>
      </w:r>
      <w:r w:rsidR="00AA7A8C">
        <w:t>. In this case, the server supports OPTIONS, GET, HEAD, and POST.</w:t>
      </w:r>
    </w:p>
    <w:p w14:paraId="4289C6D1" w14:textId="77777777" w:rsidR="00663C19" w:rsidRPr="00406245" w:rsidRDefault="00663C19" w:rsidP="00663C19">
      <w:r w:rsidRPr="00406245">
        <w:rPr>
          <w:noProof/>
        </w:rPr>
        <w:drawing>
          <wp:inline distT="0" distB="0" distL="0" distR="0" wp14:anchorId="7DBEC642" wp14:editId="1AC8C37F">
            <wp:extent cx="3099816" cy="1792224"/>
            <wp:effectExtent l="0" t="0" r="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99816" cy="1792224"/>
                    </a:xfrm>
                    <a:prstGeom prst="rect">
                      <a:avLst/>
                    </a:prstGeom>
                  </pic:spPr>
                </pic:pic>
              </a:graphicData>
            </a:graphic>
          </wp:inline>
        </w:drawing>
      </w:r>
    </w:p>
    <w:p w14:paraId="3A9D09BB" w14:textId="53E351F9" w:rsidR="00663C19" w:rsidRDefault="00663C19" w:rsidP="00663C19">
      <w:r>
        <w:t>CURL</w:t>
      </w:r>
      <w:r w:rsidRPr="00406245">
        <w:t xml:space="preserve"> support</w:t>
      </w:r>
      <w:r w:rsidR="00E103BA">
        <w:t>s</w:t>
      </w:r>
      <w:r w:rsidRPr="00406245">
        <w:t xml:space="preserve"> both http and https.  If you specify the root certificate using the --cacert option, </w:t>
      </w:r>
      <w:r>
        <w:t>CURL</w:t>
      </w:r>
      <w:r w:rsidRPr="00406245">
        <w:t xml:space="preserve"> will validate the certificate before proceeding with the http transaction.</w:t>
      </w:r>
    </w:p>
    <w:p w14:paraId="358B218D" w14:textId="77777777" w:rsidR="00663C19" w:rsidRPr="00406245" w:rsidRDefault="00663C19" w:rsidP="00663C19">
      <w:r>
        <w:t>In the table below I show a bunch of CURL commands that are sending requests to httpbin.org which I will talk about in detail in a later section.  Some of the useful CURL options are:</w:t>
      </w:r>
    </w:p>
    <w:tbl>
      <w:tblPr>
        <w:tblpPr w:leftFromText="180" w:rightFromText="180" w:vertAnchor="text" w:horzAnchor="page" w:tblpX="730" w:tblpY="374"/>
        <w:tblW w:w="11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5"/>
        <w:gridCol w:w="8424"/>
      </w:tblGrid>
      <w:tr w:rsidR="00663C19" w:rsidRPr="00406245" w14:paraId="20002AC0" w14:textId="77777777" w:rsidTr="00380720">
        <w:trPr>
          <w:tblHeader/>
        </w:trPr>
        <w:tc>
          <w:tcPr>
            <w:tcW w:w="2815" w:type="dxa"/>
          </w:tcPr>
          <w:p w14:paraId="3592F72A" w14:textId="77777777" w:rsidR="00663C19" w:rsidRPr="00380720" w:rsidRDefault="00663C19" w:rsidP="00706471">
            <w:pPr>
              <w:rPr>
                <w:b/>
              </w:rPr>
            </w:pPr>
            <w:r w:rsidRPr="00380720">
              <w:rPr>
                <w:b/>
              </w:rPr>
              <w:t>Option</w:t>
            </w:r>
          </w:p>
        </w:tc>
        <w:tc>
          <w:tcPr>
            <w:tcW w:w="8424" w:type="dxa"/>
          </w:tcPr>
          <w:p w14:paraId="6220D109" w14:textId="77777777" w:rsidR="00663C19" w:rsidRPr="00380720" w:rsidRDefault="00663C19" w:rsidP="00706471">
            <w:pPr>
              <w:rPr>
                <w:b/>
              </w:rPr>
            </w:pPr>
            <w:r w:rsidRPr="00380720">
              <w:rPr>
                <w:b/>
              </w:rPr>
              <w:t>Explanation &amp; Example</w:t>
            </w:r>
          </w:p>
        </w:tc>
      </w:tr>
      <w:tr w:rsidR="00663C19" w:rsidRPr="00406245" w14:paraId="2AAC38F1" w14:textId="77777777" w:rsidTr="00706471">
        <w:tc>
          <w:tcPr>
            <w:tcW w:w="2815" w:type="dxa"/>
            <w:vMerge w:val="restart"/>
            <w:vAlign w:val="center"/>
          </w:tcPr>
          <w:p w14:paraId="4174D17B" w14:textId="77777777" w:rsidR="00663C19" w:rsidRPr="00406245" w:rsidRDefault="00663C19" w:rsidP="00706471">
            <w:r w:rsidRPr="00406245">
              <w:t>-v</w:t>
            </w:r>
          </w:p>
        </w:tc>
        <w:tc>
          <w:tcPr>
            <w:tcW w:w="8424" w:type="dxa"/>
          </w:tcPr>
          <w:p w14:paraId="39952B55" w14:textId="77777777" w:rsidR="00663C19" w:rsidRPr="00406245" w:rsidRDefault="00663C19" w:rsidP="00706471">
            <w:r w:rsidRPr="00406245">
              <w:t>Verbose: all the http request and response will be echo’d to the screen</w:t>
            </w:r>
          </w:p>
        </w:tc>
      </w:tr>
      <w:tr w:rsidR="00663C19" w:rsidRPr="00406245" w14:paraId="308D5EC9" w14:textId="77777777" w:rsidTr="00706471">
        <w:tc>
          <w:tcPr>
            <w:tcW w:w="2815" w:type="dxa"/>
            <w:vMerge/>
            <w:vAlign w:val="center"/>
          </w:tcPr>
          <w:p w14:paraId="2C113FF5" w14:textId="77777777" w:rsidR="00663C19" w:rsidRPr="00406245" w:rsidRDefault="00663C19" w:rsidP="00706471"/>
        </w:tc>
        <w:tc>
          <w:tcPr>
            <w:tcW w:w="8424" w:type="dxa"/>
          </w:tcPr>
          <w:p w14:paraId="2CCF5BA5" w14:textId="77777777" w:rsidR="00663C19" w:rsidRPr="00406245" w:rsidRDefault="00663C19" w:rsidP="00706471">
            <w:pPr>
              <w:pStyle w:val="CCode"/>
            </w:pPr>
            <w:r>
              <w:t>curl</w:t>
            </w:r>
            <w:r w:rsidRPr="00406245">
              <w:t xml:space="preserve"> -v http://httpbin.org/get </w:t>
            </w:r>
          </w:p>
          <w:p w14:paraId="29FB80EA" w14:textId="77777777" w:rsidR="00663C19" w:rsidRPr="00406245" w:rsidRDefault="00663C19" w:rsidP="00706471">
            <w:r w:rsidRPr="00406245">
              <w:rPr>
                <w:noProof/>
              </w:rPr>
              <w:lastRenderedPageBreak/>
              <w:drawing>
                <wp:inline distT="0" distB="0" distL="0" distR="0" wp14:anchorId="230099CF" wp14:editId="6919564A">
                  <wp:extent cx="2816352" cy="3054096"/>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16352" cy="3054096"/>
                          </a:xfrm>
                          <a:prstGeom prst="rect">
                            <a:avLst/>
                          </a:prstGeom>
                        </pic:spPr>
                      </pic:pic>
                    </a:graphicData>
                  </a:graphic>
                </wp:inline>
              </w:drawing>
            </w:r>
          </w:p>
        </w:tc>
      </w:tr>
      <w:tr w:rsidR="00663C19" w:rsidRPr="00406245" w14:paraId="6E466931" w14:textId="77777777" w:rsidTr="00706471">
        <w:tc>
          <w:tcPr>
            <w:tcW w:w="2815" w:type="dxa"/>
            <w:vMerge w:val="restart"/>
            <w:vAlign w:val="center"/>
          </w:tcPr>
          <w:p w14:paraId="3A7A0D53" w14:textId="77777777" w:rsidR="00663C19" w:rsidRPr="00406245" w:rsidRDefault="00663C19" w:rsidP="00706471">
            <w:r w:rsidRPr="00406245">
              <w:t>-X “command”</w:t>
            </w:r>
          </w:p>
        </w:tc>
        <w:tc>
          <w:tcPr>
            <w:tcW w:w="8424" w:type="dxa"/>
          </w:tcPr>
          <w:p w14:paraId="775E0DDA" w14:textId="77777777" w:rsidR="00663C19" w:rsidRPr="00406245" w:rsidRDefault="00663C19" w:rsidP="00706471">
            <w:r>
              <w:t>CURL</w:t>
            </w:r>
            <w:r w:rsidRPr="00406245">
              <w:t xml:space="preserve"> will execute the specified HTTP command GET, POST, PUT, DELETE, OPTIONS, TRACE, CONNECT, HEAD.  If you use PUT, POST you need to specify the content by adding --data </w:t>
            </w:r>
          </w:p>
        </w:tc>
      </w:tr>
      <w:tr w:rsidR="00663C19" w:rsidRPr="00406245" w14:paraId="456C3855" w14:textId="77777777" w:rsidTr="00706471">
        <w:tc>
          <w:tcPr>
            <w:tcW w:w="2815" w:type="dxa"/>
            <w:vMerge/>
            <w:vAlign w:val="center"/>
          </w:tcPr>
          <w:p w14:paraId="1E3E6687" w14:textId="77777777" w:rsidR="00663C19" w:rsidRPr="00406245" w:rsidRDefault="00663C19" w:rsidP="00706471"/>
        </w:tc>
        <w:tc>
          <w:tcPr>
            <w:tcW w:w="8424" w:type="dxa"/>
          </w:tcPr>
          <w:p w14:paraId="5AF007E8" w14:textId="77777777" w:rsidR="00663C19" w:rsidRPr="00406245" w:rsidRDefault="00663C19" w:rsidP="00706471">
            <w:pPr>
              <w:pStyle w:val="CCode"/>
            </w:pPr>
            <w:r>
              <w:t>curl</w:t>
            </w:r>
            <w:r w:rsidRPr="00406245">
              <w:t xml:space="preserve"> –v –X “OPTIONS” http://httpbin.org/get</w:t>
            </w:r>
          </w:p>
        </w:tc>
      </w:tr>
      <w:tr w:rsidR="00663C19" w:rsidRPr="00406245" w14:paraId="277ADA5E" w14:textId="77777777" w:rsidTr="00706471">
        <w:tc>
          <w:tcPr>
            <w:tcW w:w="2815" w:type="dxa"/>
            <w:vMerge w:val="restart"/>
            <w:vAlign w:val="center"/>
          </w:tcPr>
          <w:p w14:paraId="63B9E1AE" w14:textId="77777777" w:rsidR="00663C19" w:rsidRPr="00406245" w:rsidRDefault="00663C19" w:rsidP="00706471">
            <w:r w:rsidRPr="00406245">
              <w:t>-H “headername:headervalue”</w:t>
            </w:r>
          </w:p>
        </w:tc>
        <w:tc>
          <w:tcPr>
            <w:tcW w:w="8424" w:type="dxa"/>
          </w:tcPr>
          <w:p w14:paraId="6D13B104" w14:textId="77777777" w:rsidR="00663C19" w:rsidRPr="00406245" w:rsidRDefault="00663C19" w:rsidP="00706471">
            <w:r w:rsidRPr="00406245">
              <w:t xml:space="preserve">Adds a header to the HTTP request.  You can have multiple –H to add multiple headers.  If you specify a header that </w:t>
            </w:r>
            <w:r>
              <w:t>CURL</w:t>
            </w:r>
            <w:r w:rsidRPr="00406245">
              <w:t xml:space="preserve"> does automatically e.g. “Content-Type:” it will be overridden by specifying this option.</w:t>
            </w:r>
          </w:p>
        </w:tc>
      </w:tr>
      <w:tr w:rsidR="00663C19" w:rsidRPr="00406245" w14:paraId="7BBA8D8A" w14:textId="77777777" w:rsidTr="00706471">
        <w:tc>
          <w:tcPr>
            <w:tcW w:w="2815" w:type="dxa"/>
            <w:vMerge/>
            <w:vAlign w:val="center"/>
          </w:tcPr>
          <w:p w14:paraId="2F1821FD" w14:textId="77777777" w:rsidR="00663C19" w:rsidRPr="00406245" w:rsidRDefault="00663C19" w:rsidP="00706471"/>
        </w:tc>
        <w:tc>
          <w:tcPr>
            <w:tcW w:w="8424" w:type="dxa"/>
          </w:tcPr>
          <w:p w14:paraId="4BDCB895" w14:textId="77777777" w:rsidR="00663C19" w:rsidRPr="00406245" w:rsidRDefault="00663C19" w:rsidP="00706471">
            <w:pPr>
              <w:pStyle w:val="CCode"/>
            </w:pPr>
            <w:r>
              <w:t>curl</w:t>
            </w:r>
            <w:r w:rsidRPr="00406245">
              <w:t xml:space="preserve"> -v -H “x-some-custom: someValue” http://httpbin.org</w:t>
            </w:r>
          </w:p>
          <w:p w14:paraId="6DA20584" w14:textId="77777777" w:rsidR="00663C19" w:rsidRPr="00406245" w:rsidRDefault="00663C19" w:rsidP="00706471">
            <w:r w:rsidRPr="00406245">
              <w:rPr>
                <w:noProof/>
              </w:rPr>
              <w:lastRenderedPageBreak/>
              <w:drawing>
                <wp:inline distT="0" distB="0" distL="0" distR="0" wp14:anchorId="0C1048A7" wp14:editId="67BFD421">
                  <wp:extent cx="4069080" cy="32278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69080" cy="3227832"/>
                          </a:xfrm>
                          <a:prstGeom prst="rect">
                            <a:avLst/>
                          </a:prstGeom>
                        </pic:spPr>
                      </pic:pic>
                    </a:graphicData>
                  </a:graphic>
                </wp:inline>
              </w:drawing>
            </w:r>
          </w:p>
        </w:tc>
      </w:tr>
      <w:tr w:rsidR="00663C19" w:rsidRPr="00406245" w14:paraId="1B2E740E" w14:textId="77777777" w:rsidTr="00706471">
        <w:tc>
          <w:tcPr>
            <w:tcW w:w="2815" w:type="dxa"/>
            <w:vMerge w:val="restart"/>
            <w:vAlign w:val="center"/>
          </w:tcPr>
          <w:p w14:paraId="3ED4D940" w14:textId="77777777" w:rsidR="00663C19" w:rsidRPr="00406245" w:rsidRDefault="00663C19" w:rsidP="00706471">
            <w:r w:rsidRPr="00406245">
              <w:t>-d “data”</w:t>
            </w:r>
          </w:p>
          <w:p w14:paraId="069F384E" w14:textId="77777777" w:rsidR="00663C19" w:rsidRPr="00406245" w:rsidRDefault="00663C19" w:rsidP="00706471">
            <w:r w:rsidRPr="00406245">
              <w:t>--databinary “data”</w:t>
            </w:r>
          </w:p>
        </w:tc>
        <w:tc>
          <w:tcPr>
            <w:tcW w:w="8424" w:type="dxa"/>
          </w:tcPr>
          <w:p w14:paraId="253FC9D3" w14:textId="77777777" w:rsidR="00663C19" w:rsidRPr="00406245" w:rsidRDefault="00663C19" w:rsidP="00706471">
            <w:r w:rsidRPr="00406245">
              <w:t xml:space="preserve">Specifies the data for a PUT, POST.  </w:t>
            </w:r>
            <w:r>
              <w:t>CURL</w:t>
            </w:r>
            <w:r w:rsidRPr="00406245">
              <w:t xml:space="preserve"> will automatically add the “Content-length:” header and “Content-Type: application/x-www-form-urlencoded” header.</w:t>
            </w:r>
          </w:p>
        </w:tc>
      </w:tr>
      <w:tr w:rsidR="00663C19" w:rsidRPr="00406245" w14:paraId="015C7413" w14:textId="77777777" w:rsidTr="00706471">
        <w:tc>
          <w:tcPr>
            <w:tcW w:w="2815" w:type="dxa"/>
            <w:vMerge/>
            <w:vAlign w:val="center"/>
          </w:tcPr>
          <w:p w14:paraId="6026ECBD" w14:textId="77777777" w:rsidR="00663C19" w:rsidRPr="00406245" w:rsidRDefault="00663C19" w:rsidP="00706471"/>
        </w:tc>
        <w:tc>
          <w:tcPr>
            <w:tcW w:w="8424" w:type="dxa"/>
          </w:tcPr>
          <w:p w14:paraId="5054FC94" w14:textId="77777777" w:rsidR="00663C19" w:rsidRPr="00406245" w:rsidRDefault="00663C19" w:rsidP="00706471">
            <w:pPr>
              <w:pStyle w:val="CCode"/>
            </w:pPr>
            <w:r>
              <w:t>curl</w:t>
            </w:r>
            <w:r w:rsidRPr="00406245">
              <w:t xml:space="preserve"> -v -X "PUT" -H "content-type: application/json" -d "{asdf}" http://httpbin.org/put</w:t>
            </w:r>
          </w:p>
          <w:p w14:paraId="676AA583" w14:textId="77777777" w:rsidR="00663C19" w:rsidRPr="00406245" w:rsidRDefault="00663C19" w:rsidP="00706471">
            <w:r w:rsidRPr="00406245">
              <w:rPr>
                <w:noProof/>
              </w:rPr>
              <w:lastRenderedPageBreak/>
              <w:drawing>
                <wp:inline distT="0" distB="0" distL="0" distR="0" wp14:anchorId="4539EF4C" wp14:editId="5A9E135F">
                  <wp:extent cx="5212080" cy="3831336"/>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12080" cy="3831336"/>
                          </a:xfrm>
                          <a:prstGeom prst="rect">
                            <a:avLst/>
                          </a:prstGeom>
                        </pic:spPr>
                      </pic:pic>
                    </a:graphicData>
                  </a:graphic>
                </wp:inline>
              </w:drawing>
            </w:r>
          </w:p>
        </w:tc>
      </w:tr>
      <w:tr w:rsidR="00663C19" w:rsidRPr="00406245" w14:paraId="26F6B25B" w14:textId="77777777" w:rsidTr="00706471">
        <w:tc>
          <w:tcPr>
            <w:tcW w:w="2815" w:type="dxa"/>
            <w:vMerge w:val="restart"/>
            <w:vAlign w:val="center"/>
          </w:tcPr>
          <w:p w14:paraId="52DDBC71" w14:textId="77777777" w:rsidR="00663C19" w:rsidRPr="00406245" w:rsidRDefault="00663C19" w:rsidP="00706471">
            <w:r w:rsidRPr="00406245">
              <w:t>-o filename</w:t>
            </w:r>
          </w:p>
          <w:p w14:paraId="1F931618" w14:textId="77777777" w:rsidR="00663C19" w:rsidRPr="00406245" w:rsidRDefault="00663C19" w:rsidP="00706471"/>
        </w:tc>
        <w:tc>
          <w:tcPr>
            <w:tcW w:w="8424" w:type="dxa"/>
          </w:tcPr>
          <w:p w14:paraId="68C349E5" w14:textId="77777777" w:rsidR="00663C19" w:rsidRPr="00406245" w:rsidRDefault="00663C19" w:rsidP="00706471">
            <w:r w:rsidRPr="00406245">
              <w:t>Send output to filename.  This only sends the content, not the headers to the file</w:t>
            </w:r>
          </w:p>
        </w:tc>
      </w:tr>
      <w:tr w:rsidR="00663C19" w:rsidRPr="00406245" w14:paraId="430751AB" w14:textId="77777777" w:rsidTr="00706471">
        <w:tc>
          <w:tcPr>
            <w:tcW w:w="2815" w:type="dxa"/>
            <w:vMerge/>
            <w:vAlign w:val="center"/>
          </w:tcPr>
          <w:p w14:paraId="61251091" w14:textId="77777777" w:rsidR="00663C19" w:rsidRPr="00406245" w:rsidRDefault="00663C19" w:rsidP="00706471"/>
        </w:tc>
        <w:tc>
          <w:tcPr>
            <w:tcW w:w="8424" w:type="dxa"/>
          </w:tcPr>
          <w:p w14:paraId="65F97DC3" w14:textId="77777777" w:rsidR="00663C19" w:rsidRPr="00406245" w:rsidRDefault="00663C19" w:rsidP="00706471">
            <w:pPr>
              <w:pStyle w:val="CCode"/>
            </w:pPr>
            <w:r>
              <w:t>curl</w:t>
            </w:r>
            <w:r w:rsidRPr="00406245">
              <w:t xml:space="preserve"> –o blah.json http://httpbin.org/get</w:t>
            </w:r>
          </w:p>
          <w:p w14:paraId="2F5AA20B" w14:textId="77777777" w:rsidR="00663C19" w:rsidRPr="00406245" w:rsidRDefault="00663C19" w:rsidP="00706471">
            <w:r w:rsidRPr="00406245">
              <w:rPr>
                <w:noProof/>
              </w:rPr>
              <w:drawing>
                <wp:inline distT="0" distB="0" distL="0" distR="0" wp14:anchorId="7D59F867" wp14:editId="7F9B7FE6">
                  <wp:extent cx="3666744" cy="16276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66744" cy="1627632"/>
                          </a:xfrm>
                          <a:prstGeom prst="rect">
                            <a:avLst/>
                          </a:prstGeom>
                        </pic:spPr>
                      </pic:pic>
                    </a:graphicData>
                  </a:graphic>
                </wp:inline>
              </w:drawing>
            </w:r>
          </w:p>
        </w:tc>
      </w:tr>
      <w:tr w:rsidR="00663C19" w:rsidRPr="00406245" w14:paraId="0F6506AE" w14:textId="77777777" w:rsidTr="00706471">
        <w:tc>
          <w:tcPr>
            <w:tcW w:w="2815" w:type="dxa"/>
            <w:vMerge w:val="restart"/>
            <w:vAlign w:val="center"/>
          </w:tcPr>
          <w:p w14:paraId="0AD4E684" w14:textId="77777777" w:rsidR="00663C19" w:rsidRPr="00406245" w:rsidRDefault="00663C19" w:rsidP="00706471">
            <w:r w:rsidRPr="00406245">
              <w:t>--head</w:t>
            </w:r>
          </w:p>
        </w:tc>
        <w:tc>
          <w:tcPr>
            <w:tcW w:w="8424" w:type="dxa"/>
          </w:tcPr>
          <w:p w14:paraId="249BFDD1" w14:textId="77777777" w:rsidR="00663C19" w:rsidRPr="00406245" w:rsidRDefault="00663C19" w:rsidP="00706471">
            <w:r>
              <w:t>CURL</w:t>
            </w:r>
            <w:r w:rsidRPr="00406245">
              <w:t xml:space="preserve"> will make the method HEAD.  You will need to use the –v to see the headers because there will be no content sent back by the http server</w:t>
            </w:r>
          </w:p>
        </w:tc>
      </w:tr>
      <w:tr w:rsidR="00663C19" w:rsidRPr="00406245" w14:paraId="5996F557" w14:textId="77777777" w:rsidTr="00706471">
        <w:tc>
          <w:tcPr>
            <w:tcW w:w="2815" w:type="dxa"/>
            <w:vMerge/>
            <w:vAlign w:val="center"/>
          </w:tcPr>
          <w:p w14:paraId="31BE0D30" w14:textId="77777777" w:rsidR="00663C19" w:rsidRPr="00406245" w:rsidRDefault="00663C19" w:rsidP="00706471"/>
        </w:tc>
        <w:tc>
          <w:tcPr>
            <w:tcW w:w="8424" w:type="dxa"/>
          </w:tcPr>
          <w:p w14:paraId="630CCB51" w14:textId="77777777" w:rsidR="00663C19" w:rsidRPr="00406245" w:rsidRDefault="00663C19" w:rsidP="00706471">
            <w:pPr>
              <w:pStyle w:val="CCode"/>
            </w:pPr>
            <w:r>
              <w:t>curl</w:t>
            </w:r>
            <w:r w:rsidRPr="00406245">
              <w:t xml:space="preserve"> –v --head http://httpbin.org/get</w:t>
            </w:r>
          </w:p>
          <w:p w14:paraId="7CE0DD4E" w14:textId="77777777" w:rsidR="00663C19" w:rsidRPr="00406245" w:rsidRDefault="00663C19" w:rsidP="00706471">
            <w:r w:rsidRPr="00406245">
              <w:rPr>
                <w:noProof/>
              </w:rPr>
              <w:lastRenderedPageBreak/>
              <w:drawing>
                <wp:inline distT="0" distB="0" distL="0" distR="0" wp14:anchorId="0B869DC2" wp14:editId="465ED10D">
                  <wp:extent cx="2999232" cy="31272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99232" cy="3127248"/>
                          </a:xfrm>
                          <a:prstGeom prst="rect">
                            <a:avLst/>
                          </a:prstGeom>
                        </pic:spPr>
                      </pic:pic>
                    </a:graphicData>
                  </a:graphic>
                </wp:inline>
              </w:drawing>
            </w:r>
          </w:p>
        </w:tc>
      </w:tr>
      <w:tr w:rsidR="00663C19" w:rsidRPr="00406245" w14:paraId="6366C9D4" w14:textId="77777777" w:rsidTr="00706471">
        <w:tc>
          <w:tcPr>
            <w:tcW w:w="2815" w:type="dxa"/>
            <w:vMerge w:val="restart"/>
            <w:vAlign w:val="center"/>
          </w:tcPr>
          <w:p w14:paraId="0F4EFC20" w14:textId="77777777" w:rsidR="00663C19" w:rsidRPr="00406245" w:rsidRDefault="00663C19" w:rsidP="00706471">
            <w:r w:rsidRPr="00406245">
              <w:t>--cookie “value”</w:t>
            </w:r>
          </w:p>
        </w:tc>
        <w:tc>
          <w:tcPr>
            <w:tcW w:w="8424" w:type="dxa"/>
          </w:tcPr>
          <w:p w14:paraId="642B1238" w14:textId="77777777" w:rsidR="00663C19" w:rsidRPr="00406245" w:rsidRDefault="00663C19" w:rsidP="00706471">
            <w:r w:rsidRPr="00406245">
              <w:t>This will add the header “Cookie: value” to your header</w:t>
            </w:r>
          </w:p>
        </w:tc>
      </w:tr>
      <w:tr w:rsidR="00663C19" w:rsidRPr="00406245" w14:paraId="38FE080F" w14:textId="77777777" w:rsidTr="00706471">
        <w:tc>
          <w:tcPr>
            <w:tcW w:w="2815" w:type="dxa"/>
            <w:vMerge/>
            <w:vAlign w:val="center"/>
          </w:tcPr>
          <w:p w14:paraId="7959C1E6" w14:textId="77777777" w:rsidR="00663C19" w:rsidRPr="00406245" w:rsidRDefault="00663C19" w:rsidP="00706471"/>
        </w:tc>
        <w:tc>
          <w:tcPr>
            <w:tcW w:w="8424" w:type="dxa"/>
          </w:tcPr>
          <w:p w14:paraId="03708660" w14:textId="0DC004CB" w:rsidR="00663C19" w:rsidRPr="00406245" w:rsidRDefault="00663C19" w:rsidP="00706471">
            <w:pPr>
              <w:pStyle w:val="CCode"/>
            </w:pPr>
            <w:r>
              <w:t>curl</w:t>
            </w:r>
            <w:r w:rsidRPr="00406245">
              <w:t xml:space="preserve"> –v --cookie “name=arh” </w:t>
            </w:r>
            <w:hyperlink r:id="rId33" w:history="1">
              <w:r w:rsidRPr="00406245">
                <w:rPr>
                  <w:rStyle w:val="Hyperlink"/>
                </w:rPr>
                <w:t>http://httpbin.org/get</w:t>
              </w:r>
            </w:hyperlink>
          </w:p>
          <w:p w14:paraId="0EDFC10F" w14:textId="77777777" w:rsidR="00663C19" w:rsidRPr="00406245" w:rsidRDefault="00663C19" w:rsidP="00706471">
            <w:r w:rsidRPr="00406245">
              <w:rPr>
                <w:noProof/>
              </w:rPr>
              <w:drawing>
                <wp:inline distT="0" distB="0" distL="0" distR="0" wp14:anchorId="3E86B4B1" wp14:editId="50CEC364">
                  <wp:extent cx="3575304" cy="3227832"/>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75304" cy="3227832"/>
                          </a:xfrm>
                          <a:prstGeom prst="rect">
                            <a:avLst/>
                          </a:prstGeom>
                        </pic:spPr>
                      </pic:pic>
                    </a:graphicData>
                  </a:graphic>
                </wp:inline>
              </w:drawing>
            </w:r>
          </w:p>
        </w:tc>
      </w:tr>
      <w:tr w:rsidR="00663C19" w:rsidRPr="00406245" w14:paraId="519ECDF0" w14:textId="77777777" w:rsidTr="00706471">
        <w:tc>
          <w:tcPr>
            <w:tcW w:w="2815" w:type="dxa"/>
            <w:vMerge w:val="restart"/>
            <w:vAlign w:val="center"/>
          </w:tcPr>
          <w:p w14:paraId="0487F65A" w14:textId="77777777" w:rsidR="00663C19" w:rsidRPr="00406245" w:rsidRDefault="00663C19" w:rsidP="00706471">
            <w:r w:rsidRPr="00406245">
              <w:t>--cacert server_cert.pem</w:t>
            </w:r>
          </w:p>
        </w:tc>
        <w:tc>
          <w:tcPr>
            <w:tcW w:w="8424" w:type="dxa"/>
          </w:tcPr>
          <w:p w14:paraId="6F02986F" w14:textId="77777777" w:rsidR="00663C19" w:rsidRPr="00406245" w:rsidRDefault="00663C19" w:rsidP="00706471">
            <w:r w:rsidRPr="00406245">
              <w:t xml:space="preserve">Verify the certificate of the https connection with the certificate.pem root ca.  In the example below, if the httpbin.pem does not match the root certificate received from </w:t>
            </w:r>
            <w:r w:rsidRPr="00406245">
              <w:lastRenderedPageBreak/>
              <w:t xml:space="preserve">httpbin.org. </w:t>
            </w:r>
          </w:p>
        </w:tc>
      </w:tr>
      <w:tr w:rsidR="00663C19" w:rsidRPr="00406245" w14:paraId="3E77C010" w14:textId="77777777" w:rsidTr="00706471">
        <w:tc>
          <w:tcPr>
            <w:tcW w:w="2815" w:type="dxa"/>
            <w:vMerge/>
            <w:vAlign w:val="center"/>
          </w:tcPr>
          <w:p w14:paraId="544F5484" w14:textId="77777777" w:rsidR="00663C19" w:rsidRPr="00406245" w:rsidRDefault="00663C19" w:rsidP="00706471"/>
        </w:tc>
        <w:tc>
          <w:tcPr>
            <w:tcW w:w="8424" w:type="dxa"/>
          </w:tcPr>
          <w:p w14:paraId="026A2E1D" w14:textId="77777777" w:rsidR="00663C19" w:rsidRPr="00406245" w:rsidRDefault="00663C19" w:rsidP="00706471">
            <w:pPr>
              <w:pStyle w:val="CCode"/>
            </w:pPr>
            <w:r>
              <w:t>curl</w:t>
            </w:r>
            <w:r w:rsidRPr="00406245">
              <w:t xml:space="preserve"> --cacert httpbin.pem https://httpbin.org/get</w:t>
            </w:r>
          </w:p>
        </w:tc>
      </w:tr>
      <w:tr w:rsidR="00663C19" w:rsidRPr="00406245" w14:paraId="5841B0AF" w14:textId="77777777" w:rsidTr="00706471">
        <w:tc>
          <w:tcPr>
            <w:tcW w:w="2815" w:type="dxa"/>
            <w:vMerge w:val="restart"/>
            <w:vAlign w:val="center"/>
          </w:tcPr>
          <w:p w14:paraId="13100221" w14:textId="77777777" w:rsidR="00663C19" w:rsidRPr="00406245" w:rsidRDefault="00663C19" w:rsidP="00706471">
            <w:r w:rsidRPr="00406245">
              <w:t>--cert client_cert.pem</w:t>
            </w:r>
          </w:p>
        </w:tc>
        <w:tc>
          <w:tcPr>
            <w:tcW w:w="8424" w:type="dxa"/>
          </w:tcPr>
          <w:p w14:paraId="682E6E13" w14:textId="77777777" w:rsidR="00663C19" w:rsidRPr="00406245" w:rsidRDefault="00663C19" w:rsidP="00706471">
            <w:r w:rsidRPr="00406245">
              <w:t>Send client_cert.pem to the HTTPS server to verify the client identity</w:t>
            </w:r>
          </w:p>
        </w:tc>
      </w:tr>
      <w:tr w:rsidR="00663C19" w:rsidRPr="00406245" w14:paraId="357D2CE1" w14:textId="77777777" w:rsidTr="00706471">
        <w:tc>
          <w:tcPr>
            <w:tcW w:w="2815" w:type="dxa"/>
            <w:vMerge/>
            <w:vAlign w:val="center"/>
          </w:tcPr>
          <w:p w14:paraId="6B2404FC" w14:textId="77777777" w:rsidR="00663C19" w:rsidRPr="00406245" w:rsidRDefault="00663C19" w:rsidP="00706471"/>
        </w:tc>
        <w:tc>
          <w:tcPr>
            <w:tcW w:w="8424" w:type="dxa"/>
          </w:tcPr>
          <w:p w14:paraId="5FE02876" w14:textId="77777777" w:rsidR="00663C19" w:rsidRPr="00406245" w:rsidRDefault="00663C19" w:rsidP="00706471">
            <w:pPr>
              <w:pStyle w:val="CCode"/>
            </w:pPr>
            <w:r>
              <w:t>curl</w:t>
            </w:r>
            <w:r w:rsidRPr="00406245">
              <w:t xml:space="preserve"> --cert client_cert.pem https://httpbin.org/</w:t>
            </w:r>
          </w:p>
        </w:tc>
      </w:tr>
    </w:tbl>
    <w:p w14:paraId="1E2F90CD" w14:textId="77777777" w:rsidR="00663C19" w:rsidRDefault="00663C19" w:rsidP="00663C19"/>
    <w:p w14:paraId="21D2D2E1" w14:textId="1A848C2E" w:rsidR="00663C19" w:rsidRPr="00406245" w:rsidRDefault="00663C19" w:rsidP="00663C19">
      <w:r w:rsidRPr="00406245">
        <w:t xml:space="preserve">This </w:t>
      </w:r>
      <w:hyperlink r:id="rId35" w:anchor="The_HTTP_Protocol" w:history="1">
        <w:r w:rsidRPr="00406245">
          <w:rPr>
            <w:rStyle w:val="Hyperlink"/>
          </w:rPr>
          <w:t>link</w:t>
        </w:r>
      </w:hyperlink>
      <w:r w:rsidRPr="00406245">
        <w:t xml:space="preserve"> takes you to a useful tutorial using </w:t>
      </w:r>
      <w:r>
        <w:t>CURL</w:t>
      </w:r>
      <w:r w:rsidRPr="00406245">
        <w:t xml:space="preserve"> with HTTP. </w:t>
      </w:r>
    </w:p>
    <w:p w14:paraId="2FF0C360" w14:textId="6A028F89" w:rsidR="00663C19" w:rsidRPr="00406245" w:rsidRDefault="00663C19" w:rsidP="00663C19">
      <w:pPr>
        <w:pStyle w:val="Heading1"/>
      </w:pPr>
      <w:bookmarkStart w:id="30" w:name="_Toc492996525"/>
      <w:r w:rsidRPr="00406245">
        <w:t>Representational State Transfer (</w:t>
      </w:r>
      <w:hyperlink r:id="rId36" w:history="1">
        <w:r w:rsidRPr="00406245">
          <w:rPr>
            <w:rStyle w:val="Hyperlink"/>
          </w:rPr>
          <w:t>REST</w:t>
        </w:r>
      </w:hyperlink>
      <w:r w:rsidRPr="00406245">
        <w:t>) &amp; RESTful APIs</w:t>
      </w:r>
      <w:bookmarkEnd w:id="30"/>
    </w:p>
    <w:p w14:paraId="42841836" w14:textId="331551AF" w:rsidR="00663C19" w:rsidRPr="00DF6D18" w:rsidRDefault="00663C19" w:rsidP="00663C19">
      <w:r w:rsidRPr="00406245">
        <w:t xml:space="preserve">REST is a design philosophy developed by Thomas Fielding for his </w:t>
      </w:r>
      <w:hyperlink r:id="rId37" w:history="1">
        <w:r w:rsidRPr="00406245">
          <w:rPr>
            <w:rStyle w:val="Hyperlink"/>
          </w:rPr>
          <w:t>PhD Dissertation</w:t>
        </w:r>
      </w:hyperlink>
      <w:r w:rsidRPr="00406245">
        <w:t>.  This philosophy has achieved wide acceptance on the Internet, and many people at least pay lip service to supporting it.  In Dr. Fielding’s thesis</w:t>
      </w:r>
      <w:r w:rsidR="00380720">
        <w:t xml:space="preserve"> he described 7 characteristics:</w:t>
      </w:r>
      <w:r w:rsidRPr="00406245">
        <w:t xml:space="preserve"> Uniform Interface, Stateless, Cacheable, Client-Server, Layered System, Code-on-demand.  If you want to understand more of the philosophy please go read </w:t>
      </w:r>
      <w:r>
        <w:t>his</w:t>
      </w:r>
      <w:r w:rsidRPr="00406245">
        <w:t xml:space="preserve"> thesis or google “rest api definition” or “rest api tutorial” and you will find more lunacy, militancy and religion tha</w:t>
      </w:r>
      <w:r>
        <w:t>n</w:t>
      </w:r>
      <w:r w:rsidRPr="00406245">
        <w:t xml:space="preserve"> you </w:t>
      </w:r>
      <w:r>
        <w:t>probably</w:t>
      </w:r>
      <w:r w:rsidRPr="00406245">
        <w:t xml:space="preserve"> care to read about.</w:t>
      </w:r>
    </w:p>
    <w:p w14:paraId="60A19D64" w14:textId="48ABAAF1" w:rsidR="00663C19" w:rsidRPr="00406245" w:rsidRDefault="00663C19" w:rsidP="00663C19">
      <w:r w:rsidRPr="00406245">
        <w:t xml:space="preserve">So now what?  A RESTful API is a webserver that implements REST.  In other words, an HTTP Client can interact with </w:t>
      </w:r>
      <w:r w:rsidR="00380720">
        <w:t>a REST</w:t>
      </w:r>
      <w:r w:rsidRPr="00406245">
        <w:t>ful HTTP Server using the principals outline</w:t>
      </w:r>
      <w:r w:rsidR="00380720">
        <w:t>d</w:t>
      </w:r>
      <w:r w:rsidRPr="00406245">
        <w:t xml:space="preserve"> by REST.  Practically and most commonly this means:</w:t>
      </w:r>
    </w:p>
    <w:p w14:paraId="331FF400" w14:textId="77777777" w:rsidR="00663C19" w:rsidRPr="00380720" w:rsidRDefault="00663C19" w:rsidP="00663C19">
      <w:pPr>
        <w:pStyle w:val="NumList"/>
        <w:numPr>
          <w:ilvl w:val="0"/>
          <w:numId w:val="4"/>
        </w:numPr>
        <w:outlineLvl w:val="9"/>
        <w:rPr>
          <w:rFonts w:asciiTheme="minorHAnsi" w:hAnsiTheme="minorHAnsi" w:cstheme="minorHAnsi"/>
          <w:sz w:val="22"/>
        </w:rPr>
      </w:pPr>
      <w:r w:rsidRPr="00380720">
        <w:rPr>
          <w:rFonts w:asciiTheme="minorHAnsi" w:hAnsiTheme="minorHAnsi" w:cstheme="minorHAnsi"/>
          <w:sz w:val="22"/>
        </w:rPr>
        <w:t>You send and receive JSON documents</w:t>
      </w:r>
    </w:p>
    <w:p w14:paraId="6BE06257" w14:textId="77777777"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The returned HTTP Server Status code tells you what happened with your request</w:t>
      </w:r>
    </w:p>
    <w:p w14:paraId="1A29823E" w14:textId="3D9E2368"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 xml:space="preserve">The HTTP resources </w:t>
      </w:r>
      <w:r w:rsidR="00380720">
        <w:rPr>
          <w:rFonts w:asciiTheme="minorHAnsi" w:hAnsiTheme="minorHAnsi" w:cstheme="minorHAnsi"/>
          <w:sz w:val="22"/>
        </w:rPr>
        <w:t>are</w:t>
      </w:r>
      <w:r w:rsidRPr="00380720">
        <w:rPr>
          <w:rFonts w:asciiTheme="minorHAnsi" w:hAnsiTheme="minorHAnsi" w:cstheme="minorHAnsi"/>
          <w:sz w:val="22"/>
        </w:rPr>
        <w:t xml:space="preserve"> noun</w:t>
      </w:r>
      <w:r w:rsidR="00380720">
        <w:rPr>
          <w:rFonts w:asciiTheme="minorHAnsi" w:hAnsiTheme="minorHAnsi" w:cstheme="minorHAnsi"/>
          <w:sz w:val="22"/>
        </w:rPr>
        <w:t>s such as:</w:t>
      </w:r>
    </w:p>
    <w:p w14:paraId="457647E2"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 return a list of the companies</w:t>
      </w:r>
    </w:p>
    <w:p w14:paraId="65B08E41"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/companies/cy is a list of the information about Cypress</w:t>
      </w:r>
    </w:p>
    <w:p w14:paraId="414E35B2"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/companies/cy/products a list of all of Cypress products</w:t>
      </w:r>
    </w:p>
    <w:p w14:paraId="706EBE96" w14:textId="6D750215"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The HTTP Client Methods are verbs</w:t>
      </w:r>
      <w:r w:rsidR="00380720">
        <w:rPr>
          <w:rFonts w:asciiTheme="minorHAnsi" w:hAnsiTheme="minorHAnsi" w:cstheme="minorHAnsi"/>
          <w:sz w:val="22"/>
        </w:rPr>
        <w:t xml:space="preserve"> such as:</w:t>
      </w:r>
    </w:p>
    <w:p w14:paraId="639260EC"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GET /companies/cy/products will return a JSON document with a list of all the products</w:t>
      </w:r>
    </w:p>
    <w:p w14:paraId="019D3540"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POST /companies will add a new company to the server (from the attached JSON document)</w:t>
      </w:r>
    </w:p>
    <w:p w14:paraId="071080DD" w14:textId="77777777" w:rsidR="00663C19" w:rsidRPr="00380720" w:rsidRDefault="00663C19" w:rsidP="00380720">
      <w:pPr>
        <w:pStyle w:val="NumList"/>
        <w:numPr>
          <w:ilvl w:val="1"/>
          <w:numId w:val="4"/>
        </w:numPr>
        <w:spacing w:after="160"/>
        <w:rPr>
          <w:rFonts w:asciiTheme="minorHAnsi" w:hAnsiTheme="minorHAnsi" w:cstheme="minorHAnsi"/>
          <w:sz w:val="22"/>
        </w:rPr>
      </w:pPr>
      <w:r w:rsidRPr="00380720">
        <w:rPr>
          <w:rFonts w:asciiTheme="minorHAnsi" w:hAnsiTheme="minorHAnsi" w:cstheme="minorHAnsi"/>
          <w:sz w:val="22"/>
        </w:rPr>
        <w:t>DELETE /company/ftdi will delete FTDI from the list of companies.</w:t>
      </w:r>
    </w:p>
    <w:p w14:paraId="1F2C62FF" w14:textId="1D1BF220" w:rsidR="00663C19" w:rsidRPr="00406245" w:rsidRDefault="00663C19" w:rsidP="00663C19">
      <w:r w:rsidRPr="00406245">
        <w:t xml:space="preserve">It is common to use options on the resource to perform </w:t>
      </w:r>
      <w:r w:rsidR="00380720">
        <w:t>actions such as:</w:t>
      </w:r>
    </w:p>
    <w:p w14:paraId="04DEA546" w14:textId="77777777" w:rsidR="00663C19" w:rsidRPr="004C1AEE" w:rsidRDefault="00663C19" w:rsidP="00663C19">
      <w:pPr>
        <w:pStyle w:val="ListParagraph"/>
        <w:numPr>
          <w:ilvl w:val="0"/>
          <w:numId w:val="5"/>
        </w:numPr>
      </w:pPr>
      <w:r w:rsidRPr="004C1AEE">
        <w:t xml:space="preserve">Filtering </w:t>
      </w:r>
      <w:r w:rsidRPr="004C1AEE">
        <w:tab/>
        <w:t>/companies/cy/products?type=wifi</w:t>
      </w:r>
    </w:p>
    <w:p w14:paraId="6C7714FA" w14:textId="77777777" w:rsidR="00663C19" w:rsidRPr="004C1AEE" w:rsidRDefault="00663C19" w:rsidP="00663C19">
      <w:pPr>
        <w:pStyle w:val="ListParagraph"/>
        <w:numPr>
          <w:ilvl w:val="0"/>
          <w:numId w:val="5"/>
        </w:numPr>
      </w:pPr>
      <w:r w:rsidRPr="004C1AEE">
        <w:t xml:space="preserve">Pagination </w:t>
      </w:r>
      <w:r>
        <w:tab/>
      </w:r>
      <w:r w:rsidRPr="004C1AEE">
        <w:t>/companies?page=27</w:t>
      </w:r>
    </w:p>
    <w:p w14:paraId="2F6CB943" w14:textId="77777777" w:rsidR="00663C19" w:rsidRPr="004C1AEE" w:rsidRDefault="00663C19" w:rsidP="00663C19">
      <w:pPr>
        <w:pStyle w:val="ListParagraph"/>
        <w:numPr>
          <w:ilvl w:val="0"/>
          <w:numId w:val="5"/>
        </w:numPr>
      </w:pPr>
      <w:r w:rsidRPr="004C1AEE">
        <w:t xml:space="preserve">Searching </w:t>
      </w:r>
      <w:r w:rsidRPr="004C1AEE">
        <w:tab/>
        <w:t>/companies?search=Cypress</w:t>
      </w:r>
    </w:p>
    <w:p w14:paraId="790C19ED" w14:textId="0BE18801" w:rsidR="00663C19" w:rsidRPr="004C1AEE" w:rsidRDefault="00663C19" w:rsidP="00663C19">
      <w:pPr>
        <w:pStyle w:val="ListParagraph"/>
        <w:numPr>
          <w:ilvl w:val="0"/>
          <w:numId w:val="5"/>
        </w:numPr>
      </w:pPr>
      <w:r w:rsidRPr="004C1AEE">
        <w:t xml:space="preserve">Sorting </w:t>
      </w:r>
      <w:r w:rsidRPr="004C1AEE">
        <w:tab/>
      </w:r>
      <w:r w:rsidR="00380720">
        <w:tab/>
      </w:r>
      <w:r w:rsidRPr="004C1AEE">
        <w:t>/companies?sort=rank_asc</w:t>
      </w:r>
    </w:p>
    <w:p w14:paraId="604B8A16" w14:textId="77777777" w:rsidR="00663C19" w:rsidRPr="000F2E84" w:rsidRDefault="00663C19" w:rsidP="00663C19">
      <w:pPr>
        <w:pStyle w:val="Heading2"/>
      </w:pPr>
      <w:bookmarkStart w:id="31" w:name="_Toc492996526"/>
      <w:r w:rsidRPr="000F2E84">
        <w:lastRenderedPageBreak/>
        <w:t>Web APIs</w:t>
      </w:r>
      <w:bookmarkEnd w:id="31"/>
    </w:p>
    <w:p w14:paraId="4CFD6AE6" w14:textId="1E8DC140" w:rsidR="00663C19" w:rsidRPr="00406245" w:rsidRDefault="00663C19" w:rsidP="00663C19">
      <w:r w:rsidRPr="00406245">
        <w:t>A Web API is a publicly available RESTful API.  On the Internet, there is a wild-wild-west of APIs.  Companies and people open their APIs for a</w:t>
      </w:r>
      <w:r w:rsidR="002F1AEC">
        <w:t>ll the normal reasons including</w:t>
      </w:r>
      <w:r w:rsidRPr="00406245">
        <w:t xml:space="preserve"> profit, fame, ego, altruism etc.  There are a bunch of useful ones out there which you can reliably use in your projects.  To find APIs, some web directories have been created including:</w:t>
      </w:r>
    </w:p>
    <w:p w14:paraId="30FACB87" w14:textId="3BBE30A7" w:rsidR="00663C19" w:rsidRPr="004C1AEE" w:rsidRDefault="00B66837" w:rsidP="00663C19">
      <w:pPr>
        <w:pStyle w:val="ListParagraph"/>
        <w:numPr>
          <w:ilvl w:val="0"/>
          <w:numId w:val="7"/>
        </w:numPr>
      </w:pPr>
      <w:hyperlink r:id="rId38" w:history="1">
        <w:r w:rsidR="00663C19" w:rsidRPr="004C1AEE">
          <w:rPr>
            <w:rStyle w:val="Hyperlink"/>
            <w:color w:val="auto"/>
            <w:u w:val="none"/>
          </w:rPr>
          <w:t>http://www.apiforthat.com</w:t>
        </w:r>
      </w:hyperlink>
    </w:p>
    <w:p w14:paraId="205EC8F2" w14:textId="0A5D5AB3" w:rsidR="00663C19" w:rsidRPr="004C1AEE" w:rsidRDefault="00B66837" w:rsidP="00663C19">
      <w:pPr>
        <w:pStyle w:val="ListParagraph"/>
        <w:numPr>
          <w:ilvl w:val="0"/>
          <w:numId w:val="7"/>
        </w:numPr>
        <w:rPr>
          <w:rStyle w:val="Hyperlink"/>
          <w:color w:val="auto"/>
          <w:u w:val="none"/>
        </w:rPr>
      </w:pPr>
      <w:hyperlink r:id="rId39" w:history="1">
        <w:r w:rsidR="00663C19" w:rsidRPr="004C1AEE">
          <w:rPr>
            <w:rStyle w:val="Hyperlink"/>
            <w:color w:val="auto"/>
            <w:u w:val="none"/>
          </w:rPr>
          <w:t>https://www.programmableweb.com/category/all/apis</w:t>
        </w:r>
      </w:hyperlink>
    </w:p>
    <w:p w14:paraId="6F4FA9A7" w14:textId="77777777" w:rsidR="00663C19" w:rsidRPr="004C1AEE" w:rsidRDefault="00663C19" w:rsidP="00663C19">
      <w:pPr>
        <w:pStyle w:val="ListParagraph"/>
        <w:numPr>
          <w:ilvl w:val="0"/>
          <w:numId w:val="7"/>
        </w:numPr>
      </w:pPr>
      <w:r w:rsidRPr="004C1AEE">
        <w:t>https://github.com/APIs-guru/openapi-directory</w:t>
      </w:r>
    </w:p>
    <w:p w14:paraId="5E2C5F48" w14:textId="06A10CB8" w:rsidR="00663C19" w:rsidRPr="00406245" w:rsidRDefault="00663C19" w:rsidP="00663C19">
      <w:r w:rsidRPr="00406245">
        <w:t xml:space="preserve">A few </w:t>
      </w:r>
      <w:r w:rsidR="002F1AEC">
        <w:t xml:space="preserve">APIs </w:t>
      </w:r>
      <w:r w:rsidRPr="00406245">
        <w:t>that might be useful include</w:t>
      </w:r>
      <w:r w:rsidR="002F1AEC">
        <w:t>:</w:t>
      </w:r>
    </w:p>
    <w:p w14:paraId="6750317C" w14:textId="3A6D4B50" w:rsidR="00663C19" w:rsidRPr="004C1AEE" w:rsidRDefault="00663C19" w:rsidP="00663C19">
      <w:pPr>
        <w:pStyle w:val="ListParagraph"/>
        <w:numPr>
          <w:ilvl w:val="0"/>
          <w:numId w:val="8"/>
        </w:numPr>
        <w:rPr>
          <w:rStyle w:val="Hyperlink"/>
          <w:color w:val="auto"/>
          <w:u w:val="none"/>
        </w:rPr>
      </w:pPr>
      <w:r w:rsidRPr="004C1AEE">
        <w:t xml:space="preserve">Weather - </w:t>
      </w:r>
      <w:hyperlink r:id="rId40" w:history="1">
        <w:r w:rsidRPr="004C1AEE">
          <w:rPr>
            <w:rStyle w:val="Hyperlink"/>
            <w:color w:val="auto"/>
            <w:u w:val="none"/>
          </w:rPr>
          <w:t>https://www.wunderground.com/weather/api</w:t>
        </w:r>
      </w:hyperlink>
    </w:p>
    <w:p w14:paraId="0A874435" w14:textId="77777777" w:rsidR="00663C19" w:rsidRPr="004C1AEE" w:rsidRDefault="00663C19" w:rsidP="00663C19">
      <w:pPr>
        <w:pStyle w:val="ListParagraph"/>
        <w:numPr>
          <w:ilvl w:val="0"/>
          <w:numId w:val="8"/>
        </w:numPr>
      </w:pPr>
      <w:r w:rsidRPr="004C1AEE">
        <w:t>Twitter - https://dev.twitter.com/overview/api</w:t>
      </w:r>
    </w:p>
    <w:p w14:paraId="025056C9" w14:textId="0DEEFE14" w:rsidR="00663C19" w:rsidRDefault="00663C19" w:rsidP="00663C19">
      <w:pPr>
        <w:pStyle w:val="ListParagraph"/>
        <w:numPr>
          <w:ilvl w:val="0"/>
          <w:numId w:val="8"/>
        </w:numPr>
        <w:rPr>
          <w:rStyle w:val="Hyperlink"/>
          <w:color w:val="auto"/>
          <w:u w:val="none"/>
        </w:rPr>
      </w:pPr>
      <w:r w:rsidRPr="004C1AEE">
        <w:t xml:space="preserve">Google Translate - </w:t>
      </w:r>
      <w:hyperlink r:id="rId41" w:history="1">
        <w:r w:rsidRPr="004C1AEE">
          <w:rPr>
            <w:rStyle w:val="Hyperlink"/>
            <w:color w:val="auto"/>
            <w:u w:val="none"/>
          </w:rPr>
          <w:t>https://cloud.google.com/translate/docs/translating-text</w:t>
        </w:r>
      </w:hyperlink>
    </w:p>
    <w:p w14:paraId="5F1E12F7" w14:textId="77777777" w:rsidR="00663C19" w:rsidRPr="00406245" w:rsidRDefault="00663C19" w:rsidP="00663C19">
      <w:r w:rsidRPr="00406245">
        <w:t>A vast number of the APIs on the internet use an “API key”.  This is generally a string of 20ish characters that enable you to access the API.  When you register on the website of the API provider they will tell you the API key.  There are two common methods for sending the API keys</w:t>
      </w:r>
    </w:p>
    <w:p w14:paraId="1FCA858C" w14:textId="77777777" w:rsidR="00663C19" w:rsidRPr="004C1AEE" w:rsidRDefault="00663C19" w:rsidP="00663C19">
      <w:pPr>
        <w:pStyle w:val="ListParagraph"/>
        <w:numPr>
          <w:ilvl w:val="0"/>
          <w:numId w:val="6"/>
        </w:numPr>
      </w:pPr>
      <w:r w:rsidRPr="004C1AEE">
        <w:t>HTTP option</w:t>
      </w:r>
      <w:r w:rsidRPr="004C1AEE">
        <w:tab/>
        <w:t>/blah/foo/bar?apikey=1234abcd</w:t>
      </w:r>
    </w:p>
    <w:p w14:paraId="377200FC" w14:textId="77777777" w:rsidR="00663C19" w:rsidRPr="004C1AEE" w:rsidRDefault="00663C19" w:rsidP="00663C19">
      <w:pPr>
        <w:pStyle w:val="ListParagraph"/>
        <w:numPr>
          <w:ilvl w:val="0"/>
          <w:numId w:val="6"/>
        </w:numPr>
      </w:pPr>
      <w:r w:rsidRPr="004C1AEE">
        <w:t>HTTP header</w:t>
      </w:r>
      <w:r w:rsidRPr="004C1AEE">
        <w:tab/>
        <w:t>“X-myapikey: 1234abcd”</w:t>
      </w:r>
    </w:p>
    <w:p w14:paraId="009983F2" w14:textId="77777777" w:rsidR="00B42C4F" w:rsidRDefault="00B42C4F">
      <w:pPr>
        <w:rPr>
          <w:rFonts w:eastAsia="Times New Roman"/>
          <w:b/>
          <w:bCs/>
          <w:color w:val="1F4E79" w:themeColor="accent1" w:themeShade="80"/>
          <w:sz w:val="28"/>
          <w:szCs w:val="28"/>
        </w:rPr>
      </w:pPr>
      <w:r>
        <w:br w:type="page"/>
      </w:r>
    </w:p>
    <w:p w14:paraId="2B9C9512" w14:textId="19E1A592" w:rsidR="00663C19" w:rsidRPr="00406245" w:rsidRDefault="00663C19" w:rsidP="00663C19">
      <w:pPr>
        <w:pStyle w:val="Heading1"/>
      </w:pPr>
      <w:bookmarkStart w:id="32" w:name="_Toc492996527"/>
      <w:r w:rsidRPr="00406245">
        <w:lastRenderedPageBreak/>
        <w:t>WICED HTTP 1.1 Client Library</w:t>
      </w:r>
      <w:bookmarkEnd w:id="32"/>
    </w:p>
    <w:p w14:paraId="310F9EFE" w14:textId="77777777" w:rsidR="00663C19" w:rsidRDefault="00663C19" w:rsidP="00663C19">
      <w:r>
        <w:t>In the previous sections of this chapter I talk about the HTTP Protocol and the way it works and is used.  In this section I start the process of explaining how to use WICED to implement HTTP.  Fundamentally WICED provides you APIs to build the Client Request Line, Headers and Content, then parse the output that comes back in the form of a server response.</w:t>
      </w:r>
    </w:p>
    <w:p w14:paraId="3F534CBE" w14:textId="6050048F" w:rsidR="00663C19" w:rsidRPr="00406245" w:rsidRDefault="00663C19" w:rsidP="00663C19">
      <w:r w:rsidRPr="00406245">
        <w:t xml:space="preserve">The WICED SDK </w:t>
      </w:r>
      <w:r>
        <w:t xml:space="preserve">has </w:t>
      </w:r>
      <w:r w:rsidRPr="00406245">
        <w:t xml:space="preserve">several built-in HTTP libraries including protocols/HTTP_Client </w:t>
      </w:r>
      <w:r w:rsidR="002F1AEC">
        <w:t xml:space="preserve">which </w:t>
      </w:r>
      <w:r w:rsidRPr="00406245">
        <w:t>provides support for HTTP 1.1 Clients.  You can find the documentation for this library under “Components</w:t>
      </w:r>
      <w:r w:rsidRPr="00406245">
        <w:sym w:font="Wingdings" w:char="F0E0"/>
      </w:r>
      <w:r w:rsidRPr="00406245">
        <w:t xml:space="preserve"> IP Communication </w:t>
      </w:r>
      <w:r w:rsidRPr="00406245">
        <w:sym w:font="Wingdings" w:char="F0E0"/>
      </w:r>
      <w:r w:rsidRPr="00406245">
        <w:t xml:space="preserve"> HTTP </w:t>
      </w:r>
      <w:r w:rsidRPr="00406245">
        <w:sym w:font="Wingdings" w:char="F0E0"/>
      </w:r>
      <w:r w:rsidRPr="00406245">
        <w:t xml:space="preserve"> HTTP Client”.  This library supports both HTTP and HTTPS. </w:t>
      </w:r>
    </w:p>
    <w:p w14:paraId="79B3E006" w14:textId="77777777" w:rsidR="00663C19" w:rsidRPr="00406245" w:rsidRDefault="00663C19" w:rsidP="00663C19">
      <w:r w:rsidRPr="00406245">
        <w:t>To make the HTTP_Client library work you:</w:t>
      </w:r>
    </w:p>
    <w:p w14:paraId="04A63F91" w14:textId="77777777" w:rsidR="00663C19" w:rsidRPr="004C1AEE" w:rsidRDefault="00663C19" w:rsidP="00663C19">
      <w:pPr>
        <w:pStyle w:val="ListParagraph"/>
        <w:numPr>
          <w:ilvl w:val="0"/>
          <w:numId w:val="9"/>
        </w:numPr>
        <w:tabs>
          <w:tab w:val="left" w:pos="5850"/>
        </w:tabs>
      </w:pPr>
      <w:r w:rsidRPr="004C1AEE">
        <w:t>Initialize the http client</w:t>
      </w:r>
      <w:r w:rsidRPr="004C1AEE">
        <w:tab/>
        <w:t>http_client_init</w:t>
      </w:r>
    </w:p>
    <w:p w14:paraId="78E15B0A" w14:textId="77777777" w:rsidR="00663C19" w:rsidRPr="004C1AEE" w:rsidRDefault="00663C19" w:rsidP="00663C19">
      <w:pPr>
        <w:pStyle w:val="ListParagraph"/>
        <w:numPr>
          <w:ilvl w:val="0"/>
          <w:numId w:val="9"/>
        </w:numPr>
        <w:tabs>
          <w:tab w:val="left" w:pos="5850"/>
        </w:tabs>
      </w:pPr>
      <w:r w:rsidRPr="004C1AEE">
        <w:t>Optionally initialize the client identity</w:t>
      </w:r>
      <w:r w:rsidRPr="004C1AEE">
        <w:tab/>
        <w:t>wiced_tls_identity</w:t>
      </w:r>
    </w:p>
    <w:p w14:paraId="786E85C4" w14:textId="77777777" w:rsidR="00663C19" w:rsidRPr="004C1AEE" w:rsidRDefault="00663C19" w:rsidP="00663C19">
      <w:pPr>
        <w:pStyle w:val="ListParagraph"/>
        <w:numPr>
          <w:ilvl w:val="0"/>
          <w:numId w:val="9"/>
        </w:numPr>
        <w:tabs>
          <w:tab w:val="left" w:pos="5850"/>
        </w:tabs>
      </w:pPr>
      <w:r w:rsidRPr="004C1AEE">
        <w:t>Optionally configure the TLS properties</w:t>
      </w:r>
      <w:r w:rsidRPr="004C1AEE">
        <w:tab/>
        <w:t>http_client_configuration_info_t</w:t>
      </w:r>
    </w:p>
    <w:p w14:paraId="430EA936" w14:textId="77777777" w:rsidR="00663C19" w:rsidRPr="004C1AEE" w:rsidRDefault="00663C19" w:rsidP="00663C19">
      <w:pPr>
        <w:pStyle w:val="ListParagraph"/>
        <w:numPr>
          <w:ilvl w:val="0"/>
          <w:numId w:val="9"/>
        </w:numPr>
        <w:tabs>
          <w:tab w:val="left" w:pos="5850"/>
        </w:tabs>
      </w:pPr>
      <w:r w:rsidRPr="004C1AEE">
        <w:t xml:space="preserve">Optionally initialize the HTTP Server root cert </w:t>
      </w:r>
      <w:r w:rsidRPr="004C1AEE">
        <w:tab/>
        <w:t>wiced_tls_init_root_ca_certificates</w:t>
      </w:r>
    </w:p>
    <w:p w14:paraId="247E63F2" w14:textId="77777777" w:rsidR="00663C19" w:rsidRPr="004C1AEE" w:rsidRDefault="00663C19" w:rsidP="00663C19">
      <w:pPr>
        <w:pStyle w:val="ListParagraph"/>
        <w:numPr>
          <w:ilvl w:val="0"/>
          <w:numId w:val="9"/>
        </w:numPr>
        <w:tabs>
          <w:tab w:val="left" w:pos="5850"/>
        </w:tabs>
      </w:pPr>
      <w:r w:rsidRPr="004C1AEE">
        <w:t>Make a connection to the HTTP server</w:t>
      </w:r>
      <w:r w:rsidRPr="004C1AEE">
        <w:tab/>
        <w:t>http_client_connect</w:t>
      </w:r>
    </w:p>
    <w:p w14:paraId="1FCD00E6" w14:textId="77777777" w:rsidR="00663C19" w:rsidRPr="004C1AEE" w:rsidRDefault="00663C19" w:rsidP="00663C19">
      <w:pPr>
        <w:pStyle w:val="ListParagraph"/>
        <w:numPr>
          <w:ilvl w:val="0"/>
          <w:numId w:val="9"/>
        </w:numPr>
        <w:tabs>
          <w:tab w:val="left" w:pos="5850"/>
        </w:tabs>
      </w:pPr>
      <w:r w:rsidRPr="004C1AEE">
        <w:t>Initialize the HTTP request</w:t>
      </w:r>
      <w:r w:rsidRPr="004C1AEE">
        <w:tab/>
        <w:t>http_request_init</w:t>
      </w:r>
    </w:p>
    <w:p w14:paraId="16A8440F" w14:textId="77777777" w:rsidR="00663C19" w:rsidRPr="004C1AEE" w:rsidRDefault="00663C19" w:rsidP="00663C19">
      <w:pPr>
        <w:pStyle w:val="ListParagraph"/>
        <w:numPr>
          <w:ilvl w:val="0"/>
          <w:numId w:val="9"/>
        </w:numPr>
        <w:tabs>
          <w:tab w:val="left" w:pos="5850"/>
        </w:tabs>
      </w:pPr>
      <w:r>
        <w:t>Optionally i</w:t>
      </w:r>
      <w:r w:rsidRPr="004C1AEE">
        <w:t xml:space="preserve">nitialize an array of HTTP headers </w:t>
      </w:r>
      <w:r w:rsidRPr="004C1AEE">
        <w:tab/>
        <w:t>http_header_field_t[]</w:t>
      </w:r>
    </w:p>
    <w:p w14:paraId="5047B862" w14:textId="77777777" w:rsidR="00663C19" w:rsidRPr="004C1AEE" w:rsidRDefault="00663C19" w:rsidP="00663C19">
      <w:pPr>
        <w:pStyle w:val="ListParagraph"/>
        <w:numPr>
          <w:ilvl w:val="0"/>
          <w:numId w:val="9"/>
        </w:numPr>
        <w:tabs>
          <w:tab w:val="left" w:pos="5850"/>
        </w:tabs>
      </w:pPr>
      <w:r>
        <w:t>Optionally w</w:t>
      </w:r>
      <w:r w:rsidRPr="004C1AEE">
        <w:t>rite the headers</w:t>
      </w:r>
      <w:r w:rsidRPr="004C1AEE">
        <w:tab/>
        <w:t>http_request_write_header</w:t>
      </w:r>
    </w:p>
    <w:p w14:paraId="6A7965A2" w14:textId="77777777" w:rsidR="00663C19" w:rsidRPr="004C1AEE" w:rsidRDefault="00663C19" w:rsidP="00663C19">
      <w:pPr>
        <w:pStyle w:val="ListParagraph"/>
        <w:numPr>
          <w:ilvl w:val="0"/>
          <w:numId w:val="9"/>
        </w:numPr>
        <w:tabs>
          <w:tab w:val="left" w:pos="5850"/>
        </w:tabs>
      </w:pPr>
      <w:r>
        <w:t>Optionally w</w:t>
      </w:r>
      <w:r w:rsidRPr="004C1AEE">
        <w:t>rite the end (the blank line “/r/n”)</w:t>
      </w:r>
      <w:r w:rsidRPr="004C1AEE">
        <w:tab/>
        <w:t>http_request_write_end_header</w:t>
      </w:r>
    </w:p>
    <w:p w14:paraId="4E3CF67B" w14:textId="77777777" w:rsidR="00663C19" w:rsidRPr="004C1AEE" w:rsidRDefault="00663C19" w:rsidP="00663C19">
      <w:pPr>
        <w:pStyle w:val="ListParagraph"/>
        <w:numPr>
          <w:ilvl w:val="0"/>
          <w:numId w:val="9"/>
        </w:numPr>
        <w:tabs>
          <w:tab w:val="left" w:pos="5850"/>
        </w:tabs>
      </w:pPr>
      <w:r w:rsidRPr="004C1AEE">
        <w:t xml:space="preserve">Optionally write the </w:t>
      </w:r>
      <w:r>
        <w:t>content body</w:t>
      </w:r>
      <w:r w:rsidRPr="004C1AEE">
        <w:tab/>
        <w:t>http_request_write</w:t>
      </w:r>
    </w:p>
    <w:p w14:paraId="13C8A57A" w14:textId="77777777" w:rsidR="00663C19" w:rsidRPr="004C1AEE" w:rsidRDefault="00663C19" w:rsidP="00663C19">
      <w:pPr>
        <w:pStyle w:val="ListParagraph"/>
        <w:numPr>
          <w:ilvl w:val="0"/>
          <w:numId w:val="9"/>
        </w:numPr>
        <w:tabs>
          <w:tab w:val="left" w:pos="5850"/>
        </w:tabs>
      </w:pPr>
      <w:r w:rsidRPr="004C1AEE">
        <w:t>Flush the writes</w:t>
      </w:r>
      <w:r w:rsidRPr="004C1AEE">
        <w:tab/>
        <w:t>http_request_flush</w:t>
      </w:r>
    </w:p>
    <w:p w14:paraId="1380F62A" w14:textId="77777777" w:rsidR="00663C19" w:rsidRPr="00406245" w:rsidRDefault="00663C19" w:rsidP="00663C19">
      <w:r w:rsidRPr="00406245">
        <w:t>Then you wait for the callback.  In the callback function (which your registered when you created the client) you will get the arguments, http_client_t *, http_event_t and http_response_t.</w:t>
      </w:r>
    </w:p>
    <w:p w14:paraId="55706F9D" w14:textId="77777777" w:rsidR="00663C19" w:rsidRPr="00406245" w:rsidRDefault="00663C19" w:rsidP="00663C19">
      <w:r w:rsidRPr="005131C6">
        <w:rPr>
          <w:b/>
        </w:rPr>
        <w:t>http_client_t</w:t>
      </w:r>
      <w:r>
        <w:t xml:space="preserve">: </w:t>
      </w:r>
      <w:r w:rsidRPr="00406245">
        <w:t>The same callback function can be used to process requests from multiple http_client_t, so when the callback runs, the callback will tell you which http_client_t is calling you back.</w:t>
      </w:r>
    </w:p>
    <w:p w14:paraId="5576C961" w14:textId="77777777" w:rsidR="00663C19" w:rsidRPr="00406245" w:rsidRDefault="00663C19" w:rsidP="00663C19">
      <w:r w:rsidRPr="005131C6">
        <w:rPr>
          <w:b/>
          <w:u w:val="single"/>
        </w:rPr>
        <w:t>http_event_t</w:t>
      </w:r>
      <w:r>
        <w:t xml:space="preserve">: </w:t>
      </w:r>
      <w:r w:rsidRPr="00406245">
        <w:t>The http_event_t is an enumerated datatype of the following events:</w:t>
      </w:r>
    </w:p>
    <w:p w14:paraId="491864EE" w14:textId="77777777" w:rsidR="00663C19" w:rsidRPr="004C1AEE" w:rsidRDefault="00663C19" w:rsidP="00663C19">
      <w:pPr>
        <w:pStyle w:val="ListParagraph"/>
        <w:numPr>
          <w:ilvl w:val="0"/>
          <w:numId w:val="10"/>
        </w:numPr>
      </w:pPr>
      <w:r w:rsidRPr="004C1AEE">
        <w:t>HTTP_CONNECTED</w:t>
      </w:r>
      <w:r w:rsidRPr="004C1AEE">
        <w:tab/>
        <w:t>Notification of successful connection including TLS</w:t>
      </w:r>
    </w:p>
    <w:p w14:paraId="47E4DE5E" w14:textId="77777777" w:rsidR="00663C19" w:rsidRPr="004C1AEE" w:rsidRDefault="00663C19" w:rsidP="00663C19">
      <w:pPr>
        <w:pStyle w:val="ListParagraph"/>
        <w:numPr>
          <w:ilvl w:val="0"/>
          <w:numId w:val="10"/>
        </w:numPr>
      </w:pPr>
      <w:r w:rsidRPr="004C1AEE">
        <w:t>HTTP_DISCONNECTED</w:t>
      </w:r>
      <w:r w:rsidRPr="004C1AEE">
        <w:tab/>
        <w:t>Perform error recovery or cleanup</w:t>
      </w:r>
    </w:p>
    <w:p w14:paraId="3233A92C" w14:textId="77777777" w:rsidR="00663C19" w:rsidRPr="004C1AEE" w:rsidRDefault="00663C19" w:rsidP="00663C19">
      <w:pPr>
        <w:pStyle w:val="ListParagraph"/>
        <w:numPr>
          <w:ilvl w:val="0"/>
          <w:numId w:val="10"/>
        </w:numPr>
      </w:pPr>
      <w:r w:rsidRPr="004C1AEE">
        <w:t>HTTP_NOEVENT</w:t>
      </w:r>
      <w:r w:rsidRPr="004C1AEE">
        <w:tab/>
        <w:t>Nothing</w:t>
      </w:r>
    </w:p>
    <w:p w14:paraId="02EDBB7B" w14:textId="77777777" w:rsidR="00663C19" w:rsidRPr="004C1AEE" w:rsidRDefault="00663C19" w:rsidP="00663C19">
      <w:pPr>
        <w:pStyle w:val="ListParagraph"/>
        <w:numPr>
          <w:ilvl w:val="0"/>
          <w:numId w:val="10"/>
        </w:numPr>
      </w:pPr>
      <w:r w:rsidRPr="004C1AEE">
        <w:t>HTTP_DATA_RECEIVED</w:t>
      </w:r>
      <w:r w:rsidRPr="004C1AEE">
        <w:tab/>
        <w:t>Process the http_response_t</w:t>
      </w:r>
    </w:p>
    <w:p w14:paraId="753DFD86" w14:textId="47A371E5" w:rsidR="00663C19" w:rsidRPr="00406245" w:rsidRDefault="00663C19" w:rsidP="00663C19">
      <w:r w:rsidRPr="005131C6">
        <w:rPr>
          <w:b/>
          <w:u w:val="single"/>
        </w:rPr>
        <w:t>http_response_t</w:t>
      </w:r>
      <w:r w:rsidR="002F1AEC">
        <w:rPr>
          <w:b/>
          <w:u w:val="single"/>
        </w:rPr>
        <w:t>:</w:t>
      </w:r>
      <w:r w:rsidRPr="00406245">
        <w:t xml:space="preserve"> </w:t>
      </w:r>
      <w:r>
        <w:t xml:space="preserve"> </w:t>
      </w:r>
      <w:r w:rsidRPr="00406245">
        <w:t>For every http_request_t</w:t>
      </w:r>
      <w:r w:rsidR="00705B1C">
        <w:t>,</w:t>
      </w:r>
      <w:r w:rsidRPr="00406245">
        <w:t xml:space="preserve"> WICED automatically creates a</w:t>
      </w:r>
      <w:r w:rsidR="002F1AEC">
        <w:t>n</w:t>
      </w:r>
      <w:r w:rsidRPr="00406245">
        <w:t xml:space="preserve"> http_response_t.  The response is a structure:</w:t>
      </w:r>
    </w:p>
    <w:p w14:paraId="66340573" w14:textId="77777777" w:rsidR="00663C19" w:rsidRPr="00406245" w:rsidRDefault="00663C19" w:rsidP="00663C19">
      <w:r w:rsidRPr="00406245">
        <w:rPr>
          <w:noProof/>
        </w:rPr>
        <w:lastRenderedPageBreak/>
        <w:drawing>
          <wp:inline distT="0" distB="0" distL="0" distR="0" wp14:anchorId="272AAC0C" wp14:editId="2B16FE3C">
            <wp:extent cx="5943600" cy="9918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991870"/>
                    </a:xfrm>
                    <a:prstGeom prst="rect">
                      <a:avLst/>
                    </a:prstGeom>
                  </pic:spPr>
                </pic:pic>
              </a:graphicData>
            </a:graphic>
          </wp:inline>
        </w:drawing>
      </w:r>
    </w:p>
    <w:p w14:paraId="74C202C9" w14:textId="241CD682" w:rsidR="00663C19" w:rsidRPr="00406245" w:rsidRDefault="00663C19" w:rsidP="00663C19">
      <w:r w:rsidRPr="00406245">
        <w:t>The WICED SDK provides you with a function called http_parse_header which will search through the HTTP header</w:t>
      </w:r>
      <w:r w:rsidR="00705B1C">
        <w:t>,</w:t>
      </w:r>
      <w:r w:rsidRPr="00406245">
        <w:t xml:space="preserve"> which is an array of bytes</w:t>
      </w:r>
      <w:r w:rsidR="00705B1C">
        <w:t>,</w:t>
      </w:r>
      <w:r w:rsidRPr="00406245">
        <w:t xml:space="preserve"> and will find all the headers that you tell it to look for and parse </w:t>
      </w:r>
      <w:r w:rsidR="00705B1C">
        <w:t>their</w:t>
      </w:r>
      <w:r w:rsidRPr="00406245">
        <w:t xml:space="preserve"> values.</w:t>
      </w:r>
    </w:p>
    <w:p w14:paraId="51F1DC71" w14:textId="77777777" w:rsidR="00663C19" w:rsidRPr="00406245" w:rsidRDefault="00663C19" w:rsidP="00663C19">
      <w:r w:rsidRPr="00406245">
        <w:t>The structure ha</w:t>
      </w:r>
      <w:r>
        <w:t>s a pointer to the payload and the</w:t>
      </w:r>
      <w:r w:rsidRPr="00406245">
        <w:t xml:space="preserve"> number of bytes.  You are responsible for parsing (or whatever) that data.  Don’t forget the WICED cJSON library may help you.</w:t>
      </w:r>
    </w:p>
    <w:p w14:paraId="46A2CBF8" w14:textId="77777777" w:rsidR="00663C19" w:rsidRPr="00406245" w:rsidRDefault="00663C19" w:rsidP="00663C19">
      <w:r w:rsidRPr="00406245">
        <w:t>All this data is freed when you call wiced_request_deinit.</w:t>
      </w:r>
    </w:p>
    <w:p w14:paraId="6E77B8AA" w14:textId="7F3B9870" w:rsidR="00663C19" w:rsidRDefault="00663C19" w:rsidP="00663C19">
      <w:pPr>
        <w:pStyle w:val="Heading1"/>
      </w:pPr>
      <w:bookmarkStart w:id="33" w:name="_Toc492996528"/>
      <w:r w:rsidRPr="00406245">
        <w:t>Httpbin.org</w:t>
      </w:r>
      <w:bookmarkEnd w:id="33"/>
    </w:p>
    <w:p w14:paraId="01F44E38" w14:textId="278E7DE2" w:rsidR="00663C19" w:rsidRDefault="00663C19" w:rsidP="00663C19">
      <w:r>
        <w:t>Httpbin.org is a website that was put up to help people test their HTTP (and HTTPS)</w:t>
      </w:r>
      <w:r w:rsidR="00705B1C">
        <w:t xml:space="preserve"> requests</w:t>
      </w:r>
      <w:r>
        <w:t>.  You can send PUT, POST, GET etc. and it will respond in kind with something simple, often in JSON format to “echo” you what you sent.</w:t>
      </w:r>
    </w:p>
    <w:p w14:paraId="14696295" w14:textId="43E9930C" w:rsidR="00663C19" w:rsidRDefault="00663C19" w:rsidP="00663C19">
      <w:r>
        <w:t xml:space="preserve">You can build HTTP requests in CURL to test your ideas about </w:t>
      </w:r>
      <w:r w:rsidR="00B42C4F">
        <w:t xml:space="preserve">how </w:t>
      </w:r>
      <w:r>
        <w:t xml:space="preserve">to interact with different HTTP endpoints.  You could, for example, go to </w:t>
      </w:r>
      <w:hyperlink r:id="rId43" w:history="1">
        <w:r w:rsidRPr="00AC7B67">
          <w:rPr>
            <w:rStyle w:val="Hyperlink"/>
          </w:rPr>
          <w:t>http://httpbin.org/get</w:t>
        </w:r>
      </w:hyperlink>
      <w:r>
        <w:t xml:space="preserve"> in your browser and it will return:</w:t>
      </w:r>
    </w:p>
    <w:p w14:paraId="29F7B65D" w14:textId="77777777" w:rsidR="00663C19" w:rsidRDefault="00663C19" w:rsidP="00663C19">
      <w:r w:rsidRPr="00C64A5F">
        <w:rPr>
          <w:noProof/>
        </w:rPr>
        <w:drawing>
          <wp:inline distT="0" distB="0" distL="0" distR="0" wp14:anchorId="2C240E47" wp14:editId="170741EF">
            <wp:extent cx="5943600" cy="2456953"/>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9976"/>
                    <a:stretch/>
                  </pic:blipFill>
                  <pic:spPr bwMode="auto">
                    <a:xfrm>
                      <a:off x="0" y="0"/>
                      <a:ext cx="5943600" cy="2456953"/>
                    </a:xfrm>
                    <a:prstGeom prst="rect">
                      <a:avLst/>
                    </a:prstGeom>
                    <a:ln>
                      <a:noFill/>
                    </a:ln>
                    <a:extLst>
                      <a:ext uri="{53640926-AAD7-44D8-BBD7-CCE9431645EC}">
                        <a14:shadowObscured xmlns:a14="http://schemas.microsoft.com/office/drawing/2010/main"/>
                      </a:ext>
                    </a:extLst>
                  </pic:spPr>
                </pic:pic>
              </a:graphicData>
            </a:graphic>
          </wp:inline>
        </w:drawing>
      </w:r>
    </w:p>
    <w:p w14:paraId="1F1BDC2A" w14:textId="77777777" w:rsidR="00663C19" w:rsidRDefault="00663C19" w:rsidP="00663C19">
      <w:pPr>
        <w:keepNext/>
      </w:pPr>
      <w:r>
        <w:lastRenderedPageBreak/>
        <w:t>There are a bunch of endpoints including:</w:t>
      </w:r>
    </w:p>
    <w:p w14:paraId="0AD9EA96" w14:textId="77777777" w:rsidR="00663C19" w:rsidRPr="007B2653" w:rsidRDefault="00663C19" w:rsidP="00663C19">
      <w:r w:rsidRPr="0015653A">
        <w:rPr>
          <w:noProof/>
        </w:rPr>
        <w:drawing>
          <wp:inline distT="0" distB="0" distL="0" distR="0" wp14:anchorId="254B5D45" wp14:editId="52593BC5">
            <wp:extent cx="5943600" cy="533717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337175"/>
                    </a:xfrm>
                    <a:prstGeom prst="rect">
                      <a:avLst/>
                    </a:prstGeom>
                  </pic:spPr>
                </pic:pic>
              </a:graphicData>
            </a:graphic>
          </wp:inline>
        </w:drawing>
      </w:r>
    </w:p>
    <w:p w14:paraId="63FD916B" w14:textId="77777777" w:rsidR="00B42C4F" w:rsidRDefault="00B42C4F">
      <w:pPr>
        <w:rPr>
          <w:rFonts w:eastAsia="Times New Roman"/>
          <w:b/>
          <w:bCs/>
          <w:color w:val="1F4E79" w:themeColor="accent1" w:themeShade="80"/>
          <w:sz w:val="28"/>
          <w:szCs w:val="28"/>
        </w:rPr>
      </w:pPr>
      <w:r>
        <w:br w:type="page"/>
      </w:r>
    </w:p>
    <w:p w14:paraId="6509403A" w14:textId="3985FB11" w:rsidR="00663C19" w:rsidRPr="00406245" w:rsidRDefault="00663C19" w:rsidP="00663C19">
      <w:pPr>
        <w:pStyle w:val="Heading1"/>
      </w:pPr>
      <w:bookmarkStart w:id="34" w:name="_Toc492996529"/>
      <w:r w:rsidRPr="00406245">
        <w:lastRenderedPageBreak/>
        <w:t>Initial State</w:t>
      </w:r>
      <w:bookmarkEnd w:id="34"/>
    </w:p>
    <w:p w14:paraId="2EF1D2B4" w14:textId="2899C104" w:rsidR="00663C19" w:rsidRPr="00406245" w:rsidRDefault="00B66837" w:rsidP="00663C19">
      <w:hyperlink r:id="rId46" w:history="1">
        <w:r w:rsidR="00663C19" w:rsidRPr="00406245">
          <w:rPr>
            <w:rStyle w:val="Hyperlink"/>
          </w:rPr>
          <w:t>Initial State</w:t>
        </w:r>
      </w:hyperlink>
      <w:r w:rsidR="00663C19" w:rsidRPr="00406245">
        <w:t xml:space="preserve"> is a Web API based IoT analysis platform.  In other words, they are setup to let you stream data from your IoT devices into their cloud.  Then, you can log into their web platform and display and analyze your data with their extensive library of graphical web based tools.</w:t>
      </w:r>
    </w:p>
    <w:p w14:paraId="0E2D10DF" w14:textId="77777777" w:rsidR="00663C19" w:rsidRPr="00406245" w:rsidRDefault="00663C19" w:rsidP="00663C19"/>
    <w:p w14:paraId="71ECE771" w14:textId="77777777" w:rsidR="00663C19" w:rsidRPr="00406245" w:rsidRDefault="00663C19" w:rsidP="00663C19">
      <w:r w:rsidRPr="00406245">
        <w:rPr>
          <w:noProof/>
        </w:rPr>
        <w:drawing>
          <wp:inline distT="0" distB="0" distL="0" distR="0" wp14:anchorId="30D09F21" wp14:editId="4E758516">
            <wp:extent cx="5943600" cy="4175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175760"/>
                    </a:xfrm>
                    <a:prstGeom prst="rect">
                      <a:avLst/>
                    </a:prstGeom>
                  </pic:spPr>
                </pic:pic>
              </a:graphicData>
            </a:graphic>
          </wp:inline>
        </w:drawing>
      </w:r>
    </w:p>
    <w:p w14:paraId="2877CF3E" w14:textId="77777777" w:rsidR="00663C19" w:rsidRPr="00406245" w:rsidRDefault="00663C19" w:rsidP="00663C19">
      <w:r w:rsidRPr="00406245">
        <w:t xml:space="preserve">Data that you send to the Initial State cloud is organized into a </w:t>
      </w:r>
      <w:r w:rsidRPr="00406245">
        <w:rPr>
          <w:u w:val="single"/>
        </w:rPr>
        <w:t>Stream</w:t>
      </w:r>
      <w:r w:rsidRPr="00406245">
        <w:t xml:space="preserve"> of time stamped key/value pairs.  All Streams of data are grouped together into </w:t>
      </w:r>
      <w:r w:rsidRPr="00406245">
        <w:rPr>
          <w:u w:val="single"/>
        </w:rPr>
        <w:t>Buckets</w:t>
      </w:r>
      <w:r w:rsidRPr="00406245">
        <w:t xml:space="preserve"> (which can hold one or more Streams).  Each key/value data point that you send can have a time attached with it, or Initial State can automatically attach the timestamp of your upload to the data point.</w:t>
      </w:r>
    </w:p>
    <w:p w14:paraId="1756344D" w14:textId="2D8E80A2" w:rsidR="00663C19" w:rsidRPr="00406245" w:rsidRDefault="00663C19" w:rsidP="00663C19">
      <w:r w:rsidRPr="00406245">
        <w:t xml:space="preserve">The key in the key/value pair should be a textual description of what you are recording e.g. temperature, humidity, LED State, etc.  The value can be a real number, a text string, an </w:t>
      </w:r>
      <w:hyperlink r:id="rId48" w:history="1">
        <w:r w:rsidRPr="00406245">
          <w:rPr>
            <w:rStyle w:val="Hyperlink"/>
          </w:rPr>
          <w:t>emoji</w:t>
        </w:r>
      </w:hyperlink>
      <w:r w:rsidRPr="00406245">
        <w:t xml:space="preserve"> of the form “:code:” e.g. “:smile:”.</w:t>
      </w:r>
    </w:p>
    <w:p w14:paraId="612118FB" w14:textId="0957FD48" w:rsidR="00663C19" w:rsidRPr="00406245" w:rsidRDefault="00663C19" w:rsidP="00B42C4F">
      <w:pPr>
        <w:keepNext/>
      </w:pPr>
      <w:r w:rsidRPr="00406245">
        <w:lastRenderedPageBreak/>
        <w:t>For example, if you lived in Kentucky near the Elkhorn Creek could create a Bucket called “Elkhorn Creek” th</w:t>
      </w:r>
      <w:r w:rsidR="00B42C4F">
        <w:t>at has two Streams of data: one</w:t>
      </w:r>
      <w:r w:rsidRPr="00406245">
        <w:t xml:space="preserve"> with the depth of the wat</w:t>
      </w:r>
      <w:r w:rsidR="00B42C4F">
        <w:t>er in the creek and another with</w:t>
      </w:r>
      <w:r w:rsidRPr="00406245">
        <w:t xml:space="preserve"> the temperature in the barn.</w:t>
      </w:r>
    </w:p>
    <w:p w14:paraId="1D7B71EC" w14:textId="77777777" w:rsidR="00B42C4F" w:rsidRDefault="00663C19" w:rsidP="00B42C4F">
      <w:pPr>
        <w:spacing w:before="240"/>
      </w:pPr>
      <w:r w:rsidRPr="002C1BB1">
        <w:rPr>
          <w:noProof/>
        </w:rPr>
        <w:drawing>
          <wp:inline distT="0" distB="0" distL="0" distR="0" wp14:anchorId="0D7F7D81" wp14:editId="6EFE6F8A">
            <wp:extent cx="5943600" cy="38360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836035"/>
                    </a:xfrm>
                    <a:prstGeom prst="rect">
                      <a:avLst/>
                    </a:prstGeom>
                  </pic:spPr>
                </pic:pic>
              </a:graphicData>
            </a:graphic>
          </wp:inline>
        </w:drawing>
      </w:r>
    </w:p>
    <w:p w14:paraId="3F3F120D" w14:textId="77777777" w:rsidR="00B42C4F" w:rsidRDefault="00B42C4F">
      <w:r>
        <w:br w:type="page"/>
      </w:r>
    </w:p>
    <w:p w14:paraId="4DC83910" w14:textId="78C52C3D" w:rsidR="00663C19" w:rsidRPr="00406245" w:rsidRDefault="00663C19" w:rsidP="00B42C4F">
      <w:pPr>
        <w:spacing w:before="240"/>
      </w:pPr>
      <w:r w:rsidRPr="00406245">
        <w:lastRenderedPageBreak/>
        <w:t>To use Initial State, you need to</w:t>
      </w:r>
      <w:r w:rsidR="00B42C4F">
        <w:t>:</w:t>
      </w:r>
      <w:r w:rsidRPr="00406245">
        <w:t xml:space="preserve"> </w:t>
      </w:r>
    </w:p>
    <w:p w14:paraId="1541F986" w14:textId="4EE999F2" w:rsidR="00663C19" w:rsidRPr="004C1AEE" w:rsidRDefault="00663C19" w:rsidP="00663C19">
      <w:pPr>
        <w:pStyle w:val="ListParagraph"/>
        <w:numPr>
          <w:ilvl w:val="0"/>
          <w:numId w:val="22"/>
        </w:numPr>
      </w:pPr>
      <w:r w:rsidRPr="004C1AEE">
        <w:t xml:space="preserve">Create a free account at </w:t>
      </w:r>
      <w:hyperlink r:id="rId50" w:history="1">
        <w:r w:rsidRPr="004C1AEE">
          <w:rPr>
            <w:rStyle w:val="Hyperlink"/>
            <w:color w:val="auto"/>
            <w:u w:val="none"/>
          </w:rPr>
          <w:t>www.initialstate.com</w:t>
        </w:r>
      </w:hyperlink>
    </w:p>
    <w:p w14:paraId="1F0E53F0" w14:textId="77777777" w:rsidR="00663C19" w:rsidRPr="004C1AEE" w:rsidRDefault="00663C19" w:rsidP="00663C19">
      <w:pPr>
        <w:pStyle w:val="ListParagraph"/>
        <w:numPr>
          <w:ilvl w:val="0"/>
          <w:numId w:val="22"/>
        </w:numPr>
      </w:pPr>
      <w:r w:rsidRPr="004C1AEE">
        <w:t>Create a new bucket by pressing the little “+” in the top left part of the screen</w:t>
      </w:r>
    </w:p>
    <w:p w14:paraId="03B6D1E4" w14:textId="77777777" w:rsidR="00663C19" w:rsidRPr="00406245" w:rsidRDefault="00663C19" w:rsidP="00663C19">
      <w:r w:rsidRPr="00406245">
        <w:rPr>
          <w:noProof/>
        </w:rPr>
        <w:drawing>
          <wp:inline distT="0" distB="0" distL="0" distR="0" wp14:anchorId="3209EB62" wp14:editId="4BF915FF">
            <wp:extent cx="4834393" cy="4135576"/>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35888" cy="4136855"/>
                    </a:xfrm>
                    <a:prstGeom prst="rect">
                      <a:avLst/>
                    </a:prstGeom>
                  </pic:spPr>
                </pic:pic>
              </a:graphicData>
            </a:graphic>
          </wp:inline>
        </w:drawing>
      </w:r>
    </w:p>
    <w:p w14:paraId="179ED80B" w14:textId="77777777" w:rsidR="00663C19" w:rsidRPr="00406245" w:rsidRDefault="00663C19" w:rsidP="00663C19">
      <w:r w:rsidRPr="00406245">
        <w:t>Type the name of the bucket and let the server create a Bucket Key and an Access Key.</w:t>
      </w:r>
    </w:p>
    <w:p w14:paraId="43D2EB06" w14:textId="77777777" w:rsidR="00663C19" w:rsidRPr="00406245" w:rsidRDefault="00663C19" w:rsidP="00B42C4F">
      <w:pPr>
        <w:jc w:val="center"/>
      </w:pPr>
      <w:r w:rsidRPr="00406245">
        <w:rPr>
          <w:noProof/>
        </w:rPr>
        <w:drawing>
          <wp:inline distT="0" distB="0" distL="0" distR="0" wp14:anchorId="7944A52C" wp14:editId="59817AA6">
            <wp:extent cx="2231136" cy="2112264"/>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1136" cy="2112264"/>
                    </a:xfrm>
                    <a:prstGeom prst="rect">
                      <a:avLst/>
                    </a:prstGeom>
                  </pic:spPr>
                </pic:pic>
              </a:graphicData>
            </a:graphic>
          </wp:inline>
        </w:drawing>
      </w:r>
    </w:p>
    <w:p w14:paraId="0D8F1488" w14:textId="4A741925" w:rsidR="00663C19" w:rsidRPr="00406245" w:rsidRDefault="00663C19" w:rsidP="00663C19">
      <w:r w:rsidRPr="00406245">
        <w:lastRenderedPageBreak/>
        <w:t>Once you have the Bucket setup, you can send HTTP Post requests to Initial State using one of two methods</w:t>
      </w:r>
      <w:r w:rsidR="00B42C4F">
        <w:t>:</w:t>
      </w:r>
    </w:p>
    <w:p w14:paraId="45136698" w14:textId="77777777" w:rsidR="00663C19" w:rsidRPr="007E0686" w:rsidRDefault="00663C19" w:rsidP="00663C19">
      <w:pPr>
        <w:pStyle w:val="ListParagraph"/>
        <w:rPr>
          <w:u w:val="single"/>
        </w:rPr>
      </w:pPr>
      <w:r w:rsidRPr="007E0686">
        <w:rPr>
          <w:u w:val="single"/>
        </w:rPr>
        <w:t xml:space="preserve">A JSON document </w:t>
      </w:r>
    </w:p>
    <w:p w14:paraId="1453B01C" w14:textId="77777777" w:rsidR="00663C19" w:rsidRPr="004C1AEE" w:rsidRDefault="00663C19" w:rsidP="00663C19">
      <w:pPr>
        <w:pStyle w:val="ListParagraph"/>
        <w:numPr>
          <w:ilvl w:val="0"/>
          <w:numId w:val="23"/>
        </w:numPr>
      </w:pPr>
      <w:r w:rsidRPr="004C1AEE">
        <w:t>Server = groker.intialstate.com</w:t>
      </w:r>
    </w:p>
    <w:p w14:paraId="6997E24F" w14:textId="77777777" w:rsidR="00663C19" w:rsidRPr="004C1AEE" w:rsidRDefault="00663C19" w:rsidP="00663C19">
      <w:pPr>
        <w:pStyle w:val="ListParagraph"/>
        <w:numPr>
          <w:ilvl w:val="0"/>
          <w:numId w:val="23"/>
        </w:numPr>
      </w:pPr>
      <w:r w:rsidRPr="004C1AEE">
        <w:t>HTTP Header for “X-IS-AccessKey:”</w:t>
      </w:r>
    </w:p>
    <w:p w14:paraId="02D1DD20" w14:textId="77777777" w:rsidR="00663C19" w:rsidRPr="004C1AEE" w:rsidRDefault="00663C19" w:rsidP="00663C19">
      <w:pPr>
        <w:pStyle w:val="ListParagraph"/>
        <w:numPr>
          <w:ilvl w:val="0"/>
          <w:numId w:val="23"/>
        </w:numPr>
      </w:pPr>
      <w:r w:rsidRPr="004C1AEE">
        <w:t>H</w:t>
      </w:r>
      <w:r>
        <w:t>TTP Header for “X-IS-BucketKey</w:t>
      </w:r>
      <w:r w:rsidRPr="004C1AEE">
        <w:t>:”</w:t>
      </w:r>
    </w:p>
    <w:p w14:paraId="481CC1BB" w14:textId="77777777" w:rsidR="00663C19" w:rsidRPr="004C1AEE" w:rsidRDefault="00663C19" w:rsidP="00663C19">
      <w:pPr>
        <w:pStyle w:val="ListParagraph"/>
        <w:numPr>
          <w:ilvl w:val="0"/>
          <w:numId w:val="23"/>
        </w:numPr>
      </w:pPr>
      <w:r w:rsidRPr="004C1AEE">
        <w:t>JSON Document with an Array of Keymaps with keys of “key”, “value”, “epoch”, “iso8601”</w:t>
      </w:r>
    </w:p>
    <w:p w14:paraId="12410A1E" w14:textId="77777777" w:rsidR="00663C19" w:rsidRPr="00406245" w:rsidRDefault="00663C19" w:rsidP="00663C19">
      <w:r w:rsidRPr="00406245">
        <w:t>For example, an HTTP document that looks like this:</w:t>
      </w:r>
    </w:p>
    <w:p w14:paraId="642DC995" w14:textId="77777777" w:rsidR="00663C19" w:rsidRPr="00406245" w:rsidRDefault="00663C19" w:rsidP="00663C19">
      <w:r w:rsidRPr="00406245">
        <w:rPr>
          <w:noProof/>
        </w:rPr>
        <w:drawing>
          <wp:inline distT="0" distB="0" distL="0" distR="0" wp14:anchorId="574B2146" wp14:editId="784854A4">
            <wp:extent cx="3264408" cy="3008376"/>
            <wp:effectExtent l="0" t="0" r="12700" b="0"/>
            <wp:docPr id="18" name="Picture 18" descr="../../../../../Desktop/ev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vent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64408" cy="3008376"/>
                    </a:xfrm>
                    <a:prstGeom prst="rect">
                      <a:avLst/>
                    </a:prstGeom>
                    <a:noFill/>
                    <a:ln>
                      <a:noFill/>
                    </a:ln>
                  </pic:spPr>
                </pic:pic>
              </a:graphicData>
            </a:graphic>
          </wp:inline>
        </w:drawing>
      </w:r>
    </w:p>
    <w:p w14:paraId="4B9B4B2B" w14:textId="77777777" w:rsidR="00663C19" w:rsidRPr="007E0686" w:rsidRDefault="00663C19" w:rsidP="00663C19">
      <w:pPr>
        <w:pStyle w:val="ListParagraph"/>
        <w:rPr>
          <w:u w:val="single"/>
        </w:rPr>
      </w:pPr>
      <w:r w:rsidRPr="007E0686">
        <w:rPr>
          <w:u w:val="single"/>
        </w:rPr>
        <w:t>HTTP Options</w:t>
      </w:r>
    </w:p>
    <w:p w14:paraId="1F9F9BFF" w14:textId="77777777" w:rsidR="00663C19" w:rsidRPr="004C1AEE" w:rsidRDefault="00663C19" w:rsidP="00663C19">
      <w:pPr>
        <w:pStyle w:val="ListParagraph"/>
        <w:numPr>
          <w:ilvl w:val="0"/>
          <w:numId w:val="24"/>
        </w:numPr>
      </w:pPr>
      <w:r w:rsidRPr="004C1AEE">
        <w:t>accessKey</w:t>
      </w:r>
    </w:p>
    <w:p w14:paraId="49304447" w14:textId="77777777" w:rsidR="00663C19" w:rsidRPr="004C1AEE" w:rsidRDefault="00663C19" w:rsidP="00663C19">
      <w:pPr>
        <w:pStyle w:val="ListParagraph"/>
        <w:numPr>
          <w:ilvl w:val="0"/>
          <w:numId w:val="24"/>
        </w:numPr>
      </w:pPr>
      <w:r w:rsidRPr="004C1AEE">
        <w:t>bucketKey</w:t>
      </w:r>
    </w:p>
    <w:p w14:paraId="5BB82BF0" w14:textId="77777777" w:rsidR="00663C19" w:rsidRPr="004C1AEE" w:rsidRDefault="00663C19" w:rsidP="00663C19">
      <w:pPr>
        <w:pStyle w:val="ListParagraph"/>
        <w:numPr>
          <w:ilvl w:val="0"/>
          <w:numId w:val="24"/>
        </w:numPr>
      </w:pPr>
      <w:r w:rsidRPr="004C1AEE">
        <w:t>eventKey0</w:t>
      </w:r>
    </w:p>
    <w:p w14:paraId="437A6F5A" w14:textId="77777777" w:rsidR="00663C19" w:rsidRPr="004C1AEE" w:rsidRDefault="00663C19" w:rsidP="00663C19">
      <w:pPr>
        <w:pStyle w:val="ListParagraph"/>
        <w:numPr>
          <w:ilvl w:val="0"/>
          <w:numId w:val="24"/>
        </w:numPr>
      </w:pPr>
      <w:r w:rsidRPr="004C1AEE">
        <w:t>eventValue0</w:t>
      </w:r>
    </w:p>
    <w:p w14:paraId="4B0EAF61" w14:textId="7C6F81B2" w:rsidR="00663C19" w:rsidRPr="00406245" w:rsidRDefault="00663C19" w:rsidP="00663C19">
      <w:r w:rsidRPr="00406245">
        <w:t>For example, you could send the event “switch on” by sending an HTTP P</w:t>
      </w:r>
      <w:r w:rsidR="00B42C4F">
        <w:t>OST</w:t>
      </w:r>
      <w:r w:rsidRPr="00406245">
        <w:t xml:space="preserve"> request with the following settings:</w:t>
      </w:r>
    </w:p>
    <w:p w14:paraId="0D6AF45B" w14:textId="77777777" w:rsidR="00663C19" w:rsidRPr="00406245" w:rsidRDefault="00663C19" w:rsidP="00663C19">
      <w:r w:rsidRPr="00406245">
        <w:t>Server = https://groker.initialstate.com</w:t>
      </w:r>
    </w:p>
    <w:p w14:paraId="5B2D11E9" w14:textId="77777777" w:rsidR="00663C19" w:rsidRPr="00406245" w:rsidRDefault="00663C19" w:rsidP="00663C19">
      <w:r w:rsidRPr="00406245">
        <w:t>Resource = /api/events</w:t>
      </w:r>
    </w:p>
    <w:p w14:paraId="6B150317" w14:textId="77777777" w:rsidR="00663C19" w:rsidRPr="00406245" w:rsidRDefault="00663C19" w:rsidP="00663C19">
      <w:r w:rsidRPr="00406245">
        <w:t>Options=accessKey=12345&amp;bucketKey=987&amp;eventKey0=switch&amp;eventValue0=on</w:t>
      </w:r>
    </w:p>
    <w:p w14:paraId="20247554" w14:textId="72C3C39C" w:rsidR="00663C19" w:rsidRPr="00406245" w:rsidRDefault="00663C19" w:rsidP="00663C19">
      <w:r w:rsidRPr="00406245">
        <w:lastRenderedPageBreak/>
        <w:t>Initial State has documented their Web API with a tool called “</w:t>
      </w:r>
      <w:hyperlink r:id="rId54" w:history="1">
        <w:r w:rsidRPr="00406245">
          <w:rPr>
            <w:rStyle w:val="Hyperlink"/>
          </w:rPr>
          <w:t>APIARY</w:t>
        </w:r>
      </w:hyperlink>
      <w:r w:rsidRPr="00406245">
        <w:t>”.  This is a web based tool which shows all the APIs and how to use them with examples.  It can also switch to “console” mode where you can fill in the boxes in HTTP requests and it will send them to the Initial State Web Server.</w:t>
      </w:r>
    </w:p>
    <w:p w14:paraId="31B5E79D" w14:textId="77777777" w:rsidR="00663C19" w:rsidRPr="00406245" w:rsidRDefault="00663C19" w:rsidP="00663C19">
      <w:r w:rsidRPr="00406245">
        <w:rPr>
          <w:noProof/>
        </w:rPr>
        <w:drawing>
          <wp:inline distT="0" distB="0" distL="0" distR="0" wp14:anchorId="09E40C18" wp14:editId="0CB0B995">
            <wp:extent cx="5943600" cy="5403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403850"/>
                    </a:xfrm>
                    <a:prstGeom prst="rect">
                      <a:avLst/>
                    </a:prstGeom>
                  </pic:spPr>
                </pic:pic>
              </a:graphicData>
            </a:graphic>
          </wp:inline>
        </w:drawing>
      </w:r>
    </w:p>
    <w:p w14:paraId="2A83528B" w14:textId="77777777" w:rsidR="00663C19" w:rsidRPr="00406245" w:rsidRDefault="00663C19" w:rsidP="00663C19">
      <w:pPr>
        <w:keepNext/>
      </w:pPr>
      <w:r w:rsidRPr="00406245">
        <w:lastRenderedPageBreak/>
        <w:t>Documentation for sending events:</w:t>
      </w:r>
    </w:p>
    <w:p w14:paraId="0B02768A" w14:textId="77777777" w:rsidR="00663C19" w:rsidRPr="00406245" w:rsidRDefault="00663C19" w:rsidP="00663C19">
      <w:r w:rsidRPr="00406245">
        <w:rPr>
          <w:noProof/>
        </w:rPr>
        <w:drawing>
          <wp:inline distT="0" distB="0" distL="0" distR="0" wp14:anchorId="72CC39D4" wp14:editId="1FD37CC5">
            <wp:extent cx="5943600" cy="40227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022725"/>
                    </a:xfrm>
                    <a:prstGeom prst="rect">
                      <a:avLst/>
                    </a:prstGeom>
                  </pic:spPr>
                </pic:pic>
              </a:graphicData>
            </a:graphic>
          </wp:inline>
        </w:drawing>
      </w:r>
    </w:p>
    <w:p w14:paraId="788A5004" w14:textId="77777777" w:rsidR="00663C19" w:rsidRPr="00406245" w:rsidRDefault="00663C19" w:rsidP="00B42C4F">
      <w:pPr>
        <w:keepNext/>
      </w:pPr>
      <w:r w:rsidRPr="00406245">
        <w:lastRenderedPageBreak/>
        <w:t>If you switch to the console you can create and send requests, for example sending the event “switch on” could be done by first clicking on the “Switch to Console”.  Then clicking “Header” and filling in your API Key and Bucket Key.</w:t>
      </w:r>
    </w:p>
    <w:p w14:paraId="6D2C9905" w14:textId="77777777" w:rsidR="00663C19" w:rsidRPr="00406245" w:rsidRDefault="00663C19" w:rsidP="00663C19">
      <w:r w:rsidRPr="00406245">
        <w:rPr>
          <w:noProof/>
        </w:rPr>
        <w:drawing>
          <wp:inline distT="0" distB="0" distL="0" distR="0" wp14:anchorId="0F6643B2" wp14:editId="58420271">
            <wp:extent cx="3154680" cy="3099816"/>
            <wp:effectExtent l="0" t="0" r="7620" b="5715"/>
            <wp:docPr id="11" name="Picture 11" descr="../../../../../Desktop/ev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event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54680" cy="3099816"/>
                    </a:xfrm>
                    <a:prstGeom prst="rect">
                      <a:avLst/>
                    </a:prstGeom>
                    <a:noFill/>
                    <a:ln>
                      <a:noFill/>
                    </a:ln>
                  </pic:spPr>
                </pic:pic>
              </a:graphicData>
            </a:graphic>
          </wp:inline>
        </w:drawing>
      </w:r>
    </w:p>
    <w:p w14:paraId="62F7407D" w14:textId="77777777" w:rsidR="00663C19" w:rsidRPr="00406245" w:rsidRDefault="00663C19" w:rsidP="00B42C4F">
      <w:pPr>
        <w:keepNext/>
      </w:pPr>
      <w:r w:rsidRPr="00406245">
        <w:t xml:space="preserve">Then clicking on “Body” and typing in the JSON document for the message. </w:t>
      </w:r>
    </w:p>
    <w:p w14:paraId="4271D600" w14:textId="77777777" w:rsidR="00663C19" w:rsidRPr="00406245" w:rsidRDefault="00663C19" w:rsidP="00663C19">
      <w:r w:rsidRPr="00406245">
        <w:rPr>
          <w:noProof/>
        </w:rPr>
        <w:drawing>
          <wp:inline distT="0" distB="0" distL="0" distR="0" wp14:anchorId="675B6F7A" wp14:editId="5C613D61">
            <wp:extent cx="3172968" cy="3319272"/>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72968" cy="3319272"/>
                    </a:xfrm>
                    <a:prstGeom prst="rect">
                      <a:avLst/>
                    </a:prstGeom>
                  </pic:spPr>
                </pic:pic>
              </a:graphicData>
            </a:graphic>
          </wp:inline>
        </w:drawing>
      </w:r>
    </w:p>
    <w:p w14:paraId="242B88A1" w14:textId="77777777" w:rsidR="00663C19" w:rsidRPr="00406245" w:rsidRDefault="00663C19" w:rsidP="00B42C4F">
      <w:pPr>
        <w:keepNext/>
      </w:pPr>
      <w:r w:rsidRPr="00406245">
        <w:lastRenderedPageBreak/>
        <w:t>When you press “Call Resource” it will show you the HTTP 1.1 document and the result.</w:t>
      </w:r>
    </w:p>
    <w:p w14:paraId="35255F08" w14:textId="77777777" w:rsidR="00663C19" w:rsidRPr="00406245" w:rsidRDefault="00663C19" w:rsidP="00663C19">
      <w:r w:rsidRPr="00406245">
        <w:rPr>
          <w:noProof/>
        </w:rPr>
        <w:drawing>
          <wp:inline distT="0" distB="0" distL="0" distR="0" wp14:anchorId="102AF50A" wp14:editId="5B073FDF">
            <wp:extent cx="3264408" cy="3008376"/>
            <wp:effectExtent l="0" t="0" r="12700" b="0"/>
            <wp:docPr id="14" name="Picture 14" descr="../../../../../Desktop/ev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vent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64408" cy="3008376"/>
                    </a:xfrm>
                    <a:prstGeom prst="rect">
                      <a:avLst/>
                    </a:prstGeom>
                    <a:noFill/>
                    <a:ln>
                      <a:noFill/>
                    </a:ln>
                  </pic:spPr>
                </pic:pic>
              </a:graphicData>
            </a:graphic>
          </wp:inline>
        </w:drawing>
      </w:r>
    </w:p>
    <w:p w14:paraId="75BB87E0" w14:textId="77777777" w:rsidR="00663C19" w:rsidRPr="00406245" w:rsidRDefault="00663C19" w:rsidP="00663C19">
      <w:pPr>
        <w:pStyle w:val="Heading1"/>
      </w:pPr>
      <w:bookmarkStart w:id="35" w:name="_Toc492996530"/>
      <w:r w:rsidRPr="00406245">
        <w:t>Amazon Web Services IoT</w:t>
      </w:r>
      <w:bookmarkEnd w:id="35"/>
    </w:p>
    <w:p w14:paraId="365891A4" w14:textId="5B342AAF" w:rsidR="00663C19" w:rsidRPr="00406245" w:rsidRDefault="00663C19" w:rsidP="00663C19">
      <w:r w:rsidRPr="00406245">
        <w:t xml:space="preserve">Chapter 7B talks about how to use the Amazon Web Services IoT Cloud using MQTT.  AWS also supports a </w:t>
      </w:r>
      <w:hyperlink r:id="rId59" w:history="1">
        <w:r w:rsidRPr="00406245">
          <w:rPr>
            <w:rStyle w:val="Hyperlink"/>
          </w:rPr>
          <w:t>REST API</w:t>
        </w:r>
      </w:hyperlink>
      <w:r w:rsidRPr="00406245">
        <w:t xml:space="preserve"> interface to their cloud.  The REST API Endpoint is:</w:t>
      </w:r>
    </w:p>
    <w:p w14:paraId="7ED7FE64" w14:textId="77777777" w:rsidR="00663C19" w:rsidRPr="004C1AEE" w:rsidRDefault="00663C19" w:rsidP="00663C19">
      <w:pPr>
        <w:pStyle w:val="ListParagraph"/>
      </w:pPr>
      <w:r w:rsidRPr="004C1AEE">
        <w:t>https://&lt;your_endpoint&gt;:8443/things/&lt;your_thing_name&gt;/shadow</w:t>
      </w:r>
    </w:p>
    <w:p w14:paraId="3F473CE9" w14:textId="3E3EBE65" w:rsidR="00663C19" w:rsidRPr="00406245" w:rsidRDefault="00663C19" w:rsidP="00663C19">
      <w:r w:rsidRPr="00406245">
        <w:t xml:space="preserve">The connection must have a client verified connection (you need to provide your certificate and private key </w:t>
      </w:r>
      <w:r w:rsidR="003E2DAE">
        <w:t>(hint:</w:t>
      </w:r>
      <w:r w:rsidR="00032BAD">
        <w:t xml:space="preserve"> </w:t>
      </w:r>
      <w:r w:rsidR="003E2DAE">
        <w:t>wiced_tls_init_identity)</w:t>
      </w:r>
      <w:r w:rsidRPr="00406245">
        <w:t>.  After you have a connection you can GET, POST and DELETE the document which is in JSON format.</w:t>
      </w:r>
    </w:p>
    <w:p w14:paraId="2AF896C7" w14:textId="77777777" w:rsidR="00663C19" w:rsidRPr="00406245" w:rsidRDefault="00663C19" w:rsidP="00663C19">
      <w:r w:rsidRPr="00406245">
        <w:t xml:space="preserve">Here is an example of a </w:t>
      </w:r>
      <w:r>
        <w:t>CURL</w:t>
      </w:r>
      <w:r w:rsidRPr="00406245">
        <w:t xml:space="preserve"> connection:</w:t>
      </w:r>
    </w:p>
    <w:p w14:paraId="1DBD2BDC" w14:textId="77777777" w:rsidR="00663C19" w:rsidRPr="00406245" w:rsidRDefault="00663C19" w:rsidP="00663C19">
      <w:pPr>
        <w:pStyle w:val="CCode"/>
      </w:pPr>
      <w:r>
        <w:t>CURL</w:t>
      </w:r>
      <w:r w:rsidRPr="00406245">
        <w:t xml:space="preserve"> -v --cert 6fb5d874d6-certificate.pem --key 6fb5d874d6-private.pem --cacert rootca.cer -X GET https://amk6m51qrxr2u.iot.us-east-1.amazonaws.com:8443/things/ww101_39/shadow</w:t>
      </w:r>
    </w:p>
    <w:p w14:paraId="3A6A8DBA" w14:textId="77777777" w:rsidR="00B42C4F" w:rsidRDefault="00B42C4F">
      <w:pPr>
        <w:rPr>
          <w:rFonts w:eastAsia="Times New Roman"/>
          <w:b/>
          <w:bCs/>
          <w:color w:val="1F4E79" w:themeColor="accent1" w:themeShade="80"/>
          <w:sz w:val="28"/>
          <w:szCs w:val="28"/>
        </w:rPr>
      </w:pPr>
      <w:r>
        <w:br w:type="page"/>
      </w:r>
    </w:p>
    <w:p w14:paraId="7D48490C" w14:textId="23B6E48C" w:rsidR="00663C19" w:rsidRPr="00406245" w:rsidRDefault="00663C19" w:rsidP="00663C19">
      <w:pPr>
        <w:pStyle w:val="Heading1"/>
      </w:pPr>
      <w:bookmarkStart w:id="36" w:name="_Toc492996531"/>
      <w:r w:rsidRPr="00406245">
        <w:lastRenderedPageBreak/>
        <w:t>Exercise(s)</w:t>
      </w:r>
      <w:bookmarkEnd w:id="36"/>
    </w:p>
    <w:p w14:paraId="59273F0E" w14:textId="77777777" w:rsidR="00663C19" w:rsidRPr="00B448B5" w:rsidRDefault="00663C19" w:rsidP="00663C19">
      <w:pPr>
        <w:pStyle w:val="Exercise"/>
      </w:pPr>
      <w:bookmarkStart w:id="37" w:name="_Toc492996532"/>
      <w:r>
        <w:t xml:space="preserve">(Advanced) </w:t>
      </w:r>
      <w:r w:rsidRPr="00406245">
        <w:t>Example.com</w:t>
      </w:r>
      <w:bookmarkEnd w:id="37"/>
    </w:p>
    <w:p w14:paraId="51AAD2ED" w14:textId="6313D2AC" w:rsidR="00663C19" w:rsidRPr="00406245" w:rsidRDefault="00663C19" w:rsidP="00663C19">
      <w:r w:rsidRPr="00406245">
        <w:t>Write a TCP socket program to send an HTTP request to example.com and print the resulting HTML to the debug UART.  You should</w:t>
      </w:r>
      <w:r w:rsidR="00852F79">
        <w:t>:</w:t>
      </w:r>
    </w:p>
    <w:p w14:paraId="216ABBF2" w14:textId="77777777" w:rsidR="00663C19" w:rsidRPr="004C1AEE" w:rsidRDefault="00663C19" w:rsidP="00663C19">
      <w:pPr>
        <w:pStyle w:val="ListParagraph"/>
        <w:numPr>
          <w:ilvl w:val="0"/>
          <w:numId w:val="19"/>
        </w:numPr>
      </w:pPr>
      <w:commentRangeStart w:id="38"/>
      <w:r w:rsidRPr="004C1AEE">
        <w:t>Open a Stream Socket to example.com port 80</w:t>
      </w:r>
      <w:commentRangeEnd w:id="38"/>
      <w:r w:rsidR="00F14291">
        <w:rPr>
          <w:rStyle w:val="CommentReference"/>
        </w:rPr>
        <w:commentReference w:id="38"/>
      </w:r>
    </w:p>
    <w:p w14:paraId="16B8F155" w14:textId="64FAD5BB" w:rsidR="00663C19" w:rsidRPr="004C1AEE" w:rsidRDefault="00152CAD" w:rsidP="00663C19">
      <w:pPr>
        <w:pStyle w:val="ListParagraph"/>
        <w:numPr>
          <w:ilvl w:val="0"/>
          <w:numId w:val="19"/>
        </w:numPr>
      </w:pPr>
      <w:r>
        <w:t>Sn</w:t>
      </w:r>
      <w:r w:rsidR="00663C19" w:rsidRPr="004C1AEE">
        <w:t>print</w:t>
      </w:r>
      <w:r>
        <w:t>f</w:t>
      </w:r>
      <w:r w:rsidR="00663C19" w:rsidRPr="004C1AEE">
        <w:t xml:space="preserve"> your HTTP request including headers into a buffer</w:t>
      </w:r>
    </w:p>
    <w:p w14:paraId="500F091E" w14:textId="77777777" w:rsidR="00663C19" w:rsidRPr="004C1AEE" w:rsidRDefault="00663C19" w:rsidP="00663C19">
      <w:pPr>
        <w:pStyle w:val="ListParagraph"/>
        <w:numPr>
          <w:ilvl w:val="0"/>
          <w:numId w:val="19"/>
        </w:numPr>
      </w:pPr>
      <w:r w:rsidRPr="004C1AEE">
        <w:t>Send that buffer via TCP</w:t>
      </w:r>
    </w:p>
    <w:p w14:paraId="6BDDA96D" w14:textId="77777777" w:rsidR="00663C19" w:rsidRPr="004C1AEE" w:rsidRDefault="00663C19" w:rsidP="00663C19">
      <w:pPr>
        <w:pStyle w:val="ListParagraph"/>
        <w:numPr>
          <w:ilvl w:val="0"/>
          <w:numId w:val="19"/>
        </w:numPr>
      </w:pPr>
      <w:r w:rsidRPr="004C1AEE">
        <w:t>Flush the TCP stream buffer</w:t>
      </w:r>
    </w:p>
    <w:p w14:paraId="31B99929" w14:textId="77777777" w:rsidR="00663C19" w:rsidRPr="004C1AEE" w:rsidRDefault="00663C19" w:rsidP="00663C19">
      <w:pPr>
        <w:pStyle w:val="ListParagraph"/>
        <w:numPr>
          <w:ilvl w:val="0"/>
          <w:numId w:val="19"/>
        </w:numPr>
      </w:pPr>
      <w:r w:rsidRPr="004C1AEE">
        <w:t xml:space="preserve">Read the TCP stream and print it onto the screen </w:t>
      </w:r>
    </w:p>
    <w:p w14:paraId="3835765D" w14:textId="77777777" w:rsidR="00663C19" w:rsidRPr="00406245" w:rsidRDefault="00663C19" w:rsidP="00663C19">
      <w:pPr>
        <w:pStyle w:val="Exercise"/>
      </w:pPr>
      <w:bookmarkStart w:id="39" w:name="_Toc492996533"/>
      <w:r w:rsidRPr="00406245">
        <w:t>HTTP Bin</w:t>
      </w:r>
      <w:bookmarkEnd w:id="39"/>
    </w:p>
    <w:p w14:paraId="760A97A9" w14:textId="5B174CBC" w:rsidR="00663C19" w:rsidRPr="00406245" w:rsidRDefault="00663C19" w:rsidP="00663C19">
      <w:r w:rsidRPr="00406245">
        <w:t xml:space="preserve">The Website httbin.org is a public server </w:t>
      </w:r>
      <w:r w:rsidR="00F14291">
        <w:t>HTTP</w:t>
      </w:r>
      <w:r w:rsidRPr="00406245">
        <w:t xml:space="preserve"> debugging utility.  It will let you make requests and then tell you what is happening.</w:t>
      </w:r>
    </w:p>
    <w:p w14:paraId="0F693259" w14:textId="77777777" w:rsidR="00663C19" w:rsidRPr="00406245" w:rsidRDefault="00663C19" w:rsidP="00663C19">
      <w:r w:rsidRPr="00406245">
        <w:t>Look at the website then:</w:t>
      </w:r>
    </w:p>
    <w:p w14:paraId="51BD2EDD" w14:textId="7257C70C" w:rsidR="00663C19" w:rsidRPr="00406245" w:rsidRDefault="00663C19" w:rsidP="00663C19">
      <w:pPr>
        <w:pStyle w:val="ListParagraph"/>
        <w:numPr>
          <w:ilvl w:val="0"/>
          <w:numId w:val="18"/>
        </w:numPr>
      </w:pPr>
      <w:r w:rsidRPr="00406245">
        <w:t>Run the snip.httpbin_org</w:t>
      </w:r>
      <w:r w:rsidR="007C441C">
        <w:t xml:space="preserve"> project</w:t>
      </w:r>
    </w:p>
    <w:p w14:paraId="61BBA668" w14:textId="77777777" w:rsidR="00663C19" w:rsidRPr="00406245" w:rsidRDefault="00663C19" w:rsidP="00663C19">
      <w:pPr>
        <w:pStyle w:val="ListParagraph"/>
        <w:numPr>
          <w:ilvl w:val="0"/>
          <w:numId w:val="18"/>
        </w:numPr>
      </w:pPr>
      <w:r w:rsidRPr="00406245">
        <w:t>Modify it to perform a POST of a JSON document of your choice</w:t>
      </w:r>
    </w:p>
    <w:p w14:paraId="76EBC09D" w14:textId="77777777" w:rsidR="00663C19" w:rsidRPr="00406245" w:rsidRDefault="00663C19" w:rsidP="00663C19">
      <w:pPr>
        <w:pStyle w:val="ListParagraph"/>
        <w:numPr>
          <w:ilvl w:val="0"/>
          <w:numId w:val="18"/>
        </w:numPr>
      </w:pPr>
      <w:r w:rsidRPr="00406245">
        <w:t>Modify it to perform a PUT of a JSON document of your choice</w:t>
      </w:r>
    </w:p>
    <w:p w14:paraId="4D494943" w14:textId="77777777" w:rsidR="00663C19" w:rsidRPr="00406245" w:rsidRDefault="00663C19" w:rsidP="00663C19">
      <w:pPr>
        <w:pStyle w:val="ListParagraph"/>
        <w:numPr>
          <w:ilvl w:val="0"/>
          <w:numId w:val="18"/>
        </w:numPr>
      </w:pPr>
      <w:r w:rsidRPr="00406245">
        <w:t>Modify it to perform a HEAD</w:t>
      </w:r>
    </w:p>
    <w:p w14:paraId="0F8C5D7E" w14:textId="77777777" w:rsidR="00663C19" w:rsidRPr="00406245" w:rsidRDefault="00663C19" w:rsidP="00663C19">
      <w:pPr>
        <w:pStyle w:val="ListParagraph"/>
        <w:numPr>
          <w:ilvl w:val="0"/>
          <w:numId w:val="18"/>
        </w:numPr>
      </w:pPr>
      <w:r w:rsidRPr="00406245">
        <w:t>Modify it to perform an OPTIONS</w:t>
      </w:r>
    </w:p>
    <w:p w14:paraId="16EB6F8F" w14:textId="77777777" w:rsidR="00663C19" w:rsidRPr="00406245" w:rsidRDefault="00663C19" w:rsidP="00663C19">
      <w:pPr>
        <w:pStyle w:val="Exercise"/>
      </w:pPr>
      <w:bookmarkStart w:id="40" w:name="_Toc492996534"/>
      <w:r>
        <w:t xml:space="preserve">(Advanced) </w:t>
      </w:r>
      <w:r w:rsidRPr="00406245">
        <w:t>RequestBin</w:t>
      </w:r>
      <w:bookmarkEnd w:id="40"/>
    </w:p>
    <w:p w14:paraId="6123910C" w14:textId="570EFC80" w:rsidR="00663C19" w:rsidRPr="00406245" w:rsidRDefault="00663C19" w:rsidP="00663C19">
      <w:pPr>
        <w:pStyle w:val="Exercise"/>
      </w:pPr>
      <w:bookmarkStart w:id="41" w:name="_Toc492996535"/>
      <w:r>
        <w:t xml:space="preserve">(Advanced) </w:t>
      </w:r>
      <w:r w:rsidRPr="00406245">
        <w:t>Use Web</w:t>
      </w:r>
      <w:r w:rsidR="00C84A22">
        <w:t>API</w:t>
      </w:r>
      <w:r w:rsidRPr="00406245">
        <w:t>s</w:t>
      </w:r>
      <w:bookmarkEnd w:id="41"/>
    </w:p>
    <w:p w14:paraId="2C8059DE" w14:textId="6767A871" w:rsidR="00663C19" w:rsidRPr="00406245" w:rsidRDefault="00663C19" w:rsidP="00663C19">
      <w:r w:rsidRPr="00406245">
        <w:t>Make a program that will read the temperature from the AFE shield, call the Web API to convert it from C to F, then display it on the LCD screen.  The following RESTful Web API will provide this functionality</w:t>
      </w:r>
      <w:r w:rsidR="0006690C">
        <w:t>:</w:t>
      </w:r>
    </w:p>
    <w:p w14:paraId="530471B0" w14:textId="7B5674E1" w:rsidR="00663C19" w:rsidRPr="00406245" w:rsidRDefault="00B66837" w:rsidP="00663C19">
      <w:pPr>
        <w:rPr>
          <w:rStyle w:val="Hyperlink"/>
        </w:rPr>
      </w:pPr>
      <w:hyperlink r:id="rId60" w:history="1">
        <w:r w:rsidR="00663C19" w:rsidRPr="00406245">
          <w:rPr>
            <w:rStyle w:val="Hyperlink"/>
          </w:rPr>
          <w:t>http://webservices.daehosting.com/services/TemperatureConversions.wso?op=CelsiusToFahrenheit</w:t>
        </w:r>
      </w:hyperlink>
    </w:p>
    <w:p w14:paraId="6C8A572F" w14:textId="0055F2D8" w:rsidR="00663C19" w:rsidRPr="00406245" w:rsidRDefault="00663C19" w:rsidP="00663C19">
      <w:r w:rsidRPr="00406245">
        <w:t>Make a program to send a Tweet with the temperature each time the button on the board is pressed</w:t>
      </w:r>
      <w:r w:rsidR="0006690C">
        <w:t>.</w:t>
      </w:r>
    </w:p>
    <w:p w14:paraId="123F95A5" w14:textId="4D0B87B4" w:rsidR="00663C19" w:rsidRPr="00406245" w:rsidRDefault="00663C19" w:rsidP="00663C19">
      <w:pPr>
        <w:pStyle w:val="Exercise"/>
      </w:pPr>
      <w:bookmarkStart w:id="42" w:name="_Toc492996536"/>
      <w:r w:rsidRPr="00406245">
        <w:t>Initial State</w:t>
      </w:r>
      <w:r>
        <w:t xml:space="preserve"> – Virtual LED</w:t>
      </w:r>
      <w:bookmarkEnd w:id="42"/>
    </w:p>
    <w:p w14:paraId="2C5CA040" w14:textId="77777777" w:rsidR="00663C19" w:rsidRDefault="00663C19" w:rsidP="00663C19">
      <w:r w:rsidRPr="00406245">
        <w:t xml:space="preserve">Use </w:t>
      </w:r>
      <w:r>
        <w:t>CURL</w:t>
      </w:r>
      <w:r w:rsidRPr="00406245">
        <w:t xml:space="preserve"> to turn on and off a virtual LED on Initial State</w:t>
      </w:r>
    </w:p>
    <w:p w14:paraId="787C91C3" w14:textId="77777777" w:rsidR="00663C19" w:rsidRPr="00406245" w:rsidRDefault="00663C19" w:rsidP="00663C19">
      <w:pPr>
        <w:pStyle w:val="Exercise"/>
      </w:pPr>
      <w:bookmarkStart w:id="43" w:name="_Toc492996537"/>
      <w:r w:rsidRPr="00406245">
        <w:t>Initial State</w:t>
      </w:r>
      <w:r>
        <w:t xml:space="preserve"> – Real LED</w:t>
      </w:r>
      <w:bookmarkEnd w:id="43"/>
    </w:p>
    <w:p w14:paraId="5DF0CFDD" w14:textId="77777777" w:rsidR="00663C19" w:rsidRPr="00406245" w:rsidRDefault="00663C19" w:rsidP="00663C19">
      <w:r w:rsidRPr="00406245">
        <w:t>Make a program to turn on and off an “LED” on Initial State when the button on your AFE Shield is pressed.</w:t>
      </w:r>
    </w:p>
    <w:p w14:paraId="7A632C05" w14:textId="34C21BC6" w:rsidR="00663C19" w:rsidRPr="00406245" w:rsidRDefault="00852F79" w:rsidP="00663C19">
      <w:pPr>
        <w:pStyle w:val="Exercise"/>
      </w:pPr>
      <w:bookmarkStart w:id="44" w:name="_Toc492996538"/>
      <w:r>
        <w:lastRenderedPageBreak/>
        <w:t xml:space="preserve">(Advanced) </w:t>
      </w:r>
      <w:r w:rsidR="00663C19" w:rsidRPr="00406245">
        <w:t>Initial State</w:t>
      </w:r>
      <w:r w:rsidR="00663C19">
        <w:t xml:space="preserve"> – Temperature &amp; Humidity</w:t>
      </w:r>
      <w:bookmarkEnd w:id="44"/>
    </w:p>
    <w:p w14:paraId="499CBABF" w14:textId="3DB143E6" w:rsidR="00663C19" w:rsidRPr="00406245" w:rsidRDefault="00663C19" w:rsidP="00663C19">
      <w:r w:rsidRPr="00406245">
        <w:t>Make a program to write the temperature and humidity to Initial State each time you press the button</w:t>
      </w:r>
      <w:r w:rsidR="0006690C">
        <w:t>.</w:t>
      </w:r>
    </w:p>
    <w:p w14:paraId="1CB4FFD7" w14:textId="2EFBD4CB" w:rsidR="00663C19" w:rsidRPr="00406245" w:rsidRDefault="00852F79" w:rsidP="00663C19">
      <w:pPr>
        <w:pStyle w:val="Exercise"/>
      </w:pPr>
      <w:bookmarkStart w:id="45" w:name="_Toc492996539"/>
      <w:r>
        <w:t xml:space="preserve">(Advanced) </w:t>
      </w:r>
      <w:r w:rsidR="00663C19" w:rsidRPr="00406245">
        <w:t>Initial State</w:t>
      </w:r>
      <w:r w:rsidR="00663C19">
        <w:t xml:space="preserve"> – Graphing Temperature</w:t>
      </w:r>
      <w:bookmarkEnd w:id="45"/>
    </w:p>
    <w:p w14:paraId="66C79566" w14:textId="77777777" w:rsidR="00663C19" w:rsidRPr="00406245" w:rsidRDefault="00663C19" w:rsidP="00663C19">
      <w:r w:rsidRPr="00406245">
        <w:t>Make a program to poll the temperature from the AFE Shield and send it to initial state each time it changes more than 1 degree.  Display the data on a graph.</w:t>
      </w:r>
    </w:p>
    <w:p w14:paraId="6C66EEF6" w14:textId="108E43CB" w:rsidR="00663C19" w:rsidRPr="00406245" w:rsidRDefault="00852F79" w:rsidP="00663C19">
      <w:pPr>
        <w:pStyle w:val="Exercise"/>
      </w:pPr>
      <w:bookmarkStart w:id="46" w:name="_Toc492996540"/>
      <w:commentRangeStart w:id="47"/>
      <w:r>
        <w:t xml:space="preserve">(Advanced) </w:t>
      </w:r>
      <w:r w:rsidR="00663C19" w:rsidRPr="00406245">
        <w:t>AWS IoT</w:t>
      </w:r>
      <w:commentRangeEnd w:id="47"/>
      <w:r w:rsidR="0006690C">
        <w:rPr>
          <w:rStyle w:val="CommentReference"/>
          <w:rFonts w:eastAsiaTheme="minorHAnsi"/>
          <w:b w:val="0"/>
          <w:color w:val="auto"/>
        </w:rPr>
        <w:commentReference w:id="47"/>
      </w:r>
      <w:bookmarkEnd w:id="46"/>
    </w:p>
    <w:p w14:paraId="43EA37EC" w14:textId="6988EB4F" w:rsidR="00663C19" w:rsidRPr="00406245" w:rsidRDefault="00663C19" w:rsidP="00663C19">
      <w:r w:rsidRPr="00406245">
        <w:t>Write an HTTP_Client program that can</w:t>
      </w:r>
      <w:r w:rsidR="0006690C">
        <w:t>:</w:t>
      </w:r>
    </w:p>
    <w:p w14:paraId="0B702996" w14:textId="77777777" w:rsidR="00663C19" w:rsidRPr="004C1AEE" w:rsidRDefault="00663C19" w:rsidP="00663C19">
      <w:pPr>
        <w:pStyle w:val="ListParagraph"/>
        <w:numPr>
          <w:ilvl w:val="0"/>
          <w:numId w:val="20"/>
        </w:numPr>
      </w:pPr>
      <w:r w:rsidRPr="004C1AEE">
        <w:t>Read and display the weather data from the AWS IoT “thing” WW101_01.</w:t>
      </w:r>
    </w:p>
    <w:p w14:paraId="68F81297" w14:textId="77777777" w:rsidR="00663C19" w:rsidRPr="004C1AEE" w:rsidRDefault="00663C19" w:rsidP="00663C19">
      <w:pPr>
        <w:pStyle w:val="ListParagraph"/>
        <w:numPr>
          <w:ilvl w:val="0"/>
          <w:numId w:val="20"/>
        </w:numPr>
      </w:pPr>
      <w:r w:rsidRPr="004C1AEE">
        <w:t>Read the local weather data from the AFE Shield and update your AWS “thing”</w:t>
      </w:r>
    </w:p>
    <w:p w14:paraId="0FEE266A" w14:textId="71967E3C" w:rsidR="00663C19" w:rsidRPr="004C1AEE" w:rsidRDefault="00663C19" w:rsidP="00663C19">
      <w:pPr>
        <w:pStyle w:val="ListParagraph"/>
        <w:numPr>
          <w:ilvl w:val="0"/>
          <w:numId w:val="20"/>
        </w:numPr>
      </w:pPr>
      <w:r w:rsidRPr="004C1AEE">
        <w:t>Use the bu</w:t>
      </w:r>
      <w:r w:rsidR="0006690C">
        <w:t>ttons on the shield (either CapS</w:t>
      </w:r>
      <w:r w:rsidRPr="004C1AEE">
        <w:t>ense or mechanical) to switch between the two screen (local data and WW101_01 data)</w:t>
      </w:r>
    </w:p>
    <w:p w14:paraId="3E447824" w14:textId="77777777" w:rsidR="00663C19" w:rsidRPr="004C1AEE" w:rsidRDefault="00663C19" w:rsidP="00663C19">
      <w:pPr>
        <w:pStyle w:val="ListParagraph"/>
        <w:numPr>
          <w:ilvl w:val="0"/>
          <w:numId w:val="20"/>
        </w:numPr>
      </w:pPr>
      <w:commentRangeStart w:id="48"/>
      <w:r w:rsidRPr="004C1AEE">
        <w:t>Read the actual data from WUNDERGROUND and display it as a third screen.</w:t>
      </w:r>
      <w:commentRangeEnd w:id="48"/>
      <w:r w:rsidR="00722A8A">
        <w:rPr>
          <w:rStyle w:val="CommentReference"/>
        </w:rPr>
        <w:commentReference w:id="48"/>
      </w:r>
    </w:p>
    <w:p w14:paraId="62FB1D9A" w14:textId="77777777" w:rsidR="0006690C" w:rsidRDefault="0006690C">
      <w:pPr>
        <w:rPr>
          <w:rFonts w:eastAsia="Times New Roman"/>
          <w:b/>
          <w:bCs/>
          <w:color w:val="1F4E79" w:themeColor="accent1" w:themeShade="80"/>
          <w:sz w:val="28"/>
          <w:szCs w:val="28"/>
        </w:rPr>
      </w:pPr>
      <w:r>
        <w:br w:type="page"/>
      </w:r>
    </w:p>
    <w:p w14:paraId="63C1C96E" w14:textId="16695C00" w:rsidR="00663C19" w:rsidRPr="00406245" w:rsidRDefault="00663C19" w:rsidP="00663C19">
      <w:pPr>
        <w:pStyle w:val="Heading1"/>
      </w:pPr>
      <w:bookmarkStart w:id="49" w:name="_Toc492996541"/>
      <w:r w:rsidRPr="00406245">
        <w:lastRenderedPageBreak/>
        <w:t>Related Example “Apps”</w:t>
      </w:r>
      <w:bookmarkEnd w:id="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6"/>
        <w:gridCol w:w="6321"/>
      </w:tblGrid>
      <w:tr w:rsidR="00663C19" w:rsidRPr="00406245" w14:paraId="0EE6A1B2" w14:textId="77777777" w:rsidTr="0006690C">
        <w:trPr>
          <w:trHeight w:val="356"/>
        </w:trPr>
        <w:tc>
          <w:tcPr>
            <w:tcW w:w="2286" w:type="dxa"/>
          </w:tcPr>
          <w:p w14:paraId="1C595E53" w14:textId="4BB0ED95" w:rsidR="00663C19" w:rsidRPr="0006690C" w:rsidRDefault="00663C19" w:rsidP="0006690C">
            <w:pPr>
              <w:spacing w:after="0"/>
              <w:rPr>
                <w:b/>
                <w:sz w:val="20"/>
              </w:rPr>
            </w:pPr>
            <w:r w:rsidRPr="0006690C">
              <w:rPr>
                <w:b/>
                <w:sz w:val="20"/>
              </w:rPr>
              <w:t>App Name</w:t>
            </w:r>
          </w:p>
        </w:tc>
        <w:tc>
          <w:tcPr>
            <w:tcW w:w="6321" w:type="dxa"/>
          </w:tcPr>
          <w:p w14:paraId="2B845611" w14:textId="77777777" w:rsidR="00663C19" w:rsidRPr="0006690C" w:rsidRDefault="00663C19" w:rsidP="0006690C">
            <w:pPr>
              <w:spacing w:after="0"/>
              <w:rPr>
                <w:b/>
                <w:sz w:val="20"/>
              </w:rPr>
            </w:pPr>
            <w:r w:rsidRPr="0006690C">
              <w:rPr>
                <w:b/>
                <w:sz w:val="20"/>
              </w:rPr>
              <w:t>Function</w:t>
            </w:r>
          </w:p>
        </w:tc>
      </w:tr>
      <w:tr w:rsidR="00663C19" w:rsidRPr="00406245" w14:paraId="49DFD964" w14:textId="77777777" w:rsidTr="0006690C">
        <w:trPr>
          <w:trHeight w:val="356"/>
        </w:trPr>
        <w:tc>
          <w:tcPr>
            <w:tcW w:w="2286" w:type="dxa"/>
          </w:tcPr>
          <w:p w14:paraId="40D5E322" w14:textId="77777777" w:rsidR="00663C19" w:rsidRPr="0006690C" w:rsidRDefault="00663C19" w:rsidP="0006690C">
            <w:pPr>
              <w:spacing w:after="0"/>
              <w:rPr>
                <w:sz w:val="20"/>
              </w:rPr>
            </w:pPr>
            <w:r w:rsidRPr="0006690C">
              <w:rPr>
                <w:sz w:val="20"/>
              </w:rPr>
              <w:t>http_sever_sent_events</w:t>
            </w:r>
          </w:p>
        </w:tc>
        <w:tc>
          <w:tcPr>
            <w:tcW w:w="6321" w:type="dxa"/>
          </w:tcPr>
          <w:p w14:paraId="68777567" w14:textId="77777777" w:rsidR="00663C19" w:rsidRPr="0006690C" w:rsidRDefault="00663C19" w:rsidP="0006690C">
            <w:pPr>
              <w:spacing w:after="0"/>
              <w:rPr>
                <w:sz w:val="20"/>
              </w:rPr>
            </w:pPr>
            <w:r w:rsidRPr="0006690C">
              <w:rPr>
                <w:sz w:val="20"/>
              </w:rPr>
              <w:t>starts, pings gateway, then starts AP</w:t>
            </w:r>
          </w:p>
        </w:tc>
      </w:tr>
      <w:tr w:rsidR="00663C19" w:rsidRPr="00406245" w14:paraId="042D07DA" w14:textId="77777777" w:rsidTr="0006690C">
        <w:trPr>
          <w:trHeight w:val="356"/>
        </w:trPr>
        <w:tc>
          <w:tcPr>
            <w:tcW w:w="2286" w:type="dxa"/>
          </w:tcPr>
          <w:p w14:paraId="2BA3BD87" w14:textId="77777777" w:rsidR="00663C19" w:rsidRPr="0006690C" w:rsidRDefault="00663C19" w:rsidP="0006690C">
            <w:pPr>
              <w:spacing w:after="0"/>
              <w:rPr>
                <w:sz w:val="20"/>
              </w:rPr>
            </w:pPr>
            <w:r w:rsidRPr="0006690C">
              <w:rPr>
                <w:sz w:val="20"/>
              </w:rPr>
              <w:t>httpbin_org</w:t>
            </w:r>
          </w:p>
        </w:tc>
        <w:tc>
          <w:tcPr>
            <w:tcW w:w="6321" w:type="dxa"/>
          </w:tcPr>
          <w:p w14:paraId="43AAA29C" w14:textId="77777777" w:rsidR="00663C19" w:rsidRPr="0006690C" w:rsidRDefault="00663C19" w:rsidP="0006690C">
            <w:pPr>
              <w:spacing w:after="0"/>
              <w:rPr>
                <w:sz w:val="20"/>
              </w:rPr>
            </w:pPr>
            <w:r w:rsidRPr="0006690C">
              <w:rPr>
                <w:sz w:val="20"/>
              </w:rPr>
              <w:t>Use HTTPS to get data from httpbin.org</w:t>
            </w:r>
          </w:p>
        </w:tc>
      </w:tr>
      <w:tr w:rsidR="00663C19" w:rsidRPr="00406245" w14:paraId="01AD07E5" w14:textId="77777777" w:rsidTr="0006690C">
        <w:trPr>
          <w:trHeight w:val="356"/>
        </w:trPr>
        <w:tc>
          <w:tcPr>
            <w:tcW w:w="2286" w:type="dxa"/>
          </w:tcPr>
          <w:p w14:paraId="4E92ED1E" w14:textId="77777777" w:rsidR="00663C19" w:rsidRPr="0006690C" w:rsidRDefault="00663C19" w:rsidP="0006690C">
            <w:pPr>
              <w:spacing w:after="0"/>
              <w:rPr>
                <w:sz w:val="20"/>
              </w:rPr>
            </w:pPr>
            <w:r w:rsidRPr="0006690C">
              <w:rPr>
                <w:sz w:val="20"/>
              </w:rPr>
              <w:t>https_client</w:t>
            </w:r>
          </w:p>
        </w:tc>
        <w:tc>
          <w:tcPr>
            <w:tcW w:w="6321" w:type="dxa"/>
          </w:tcPr>
          <w:p w14:paraId="759F7734" w14:textId="77777777" w:rsidR="00663C19" w:rsidRPr="0006690C" w:rsidRDefault="00663C19" w:rsidP="0006690C">
            <w:pPr>
              <w:spacing w:after="0"/>
              <w:rPr>
                <w:sz w:val="20"/>
              </w:rPr>
            </w:pPr>
            <w:r w:rsidRPr="0006690C">
              <w:rPr>
                <w:sz w:val="20"/>
              </w:rPr>
              <w:t>Use HTTPS to get data from google HTTPS server and print it to the screen</w:t>
            </w:r>
          </w:p>
        </w:tc>
      </w:tr>
      <w:tr w:rsidR="00663C19" w:rsidRPr="00406245" w14:paraId="6E871FD4" w14:textId="77777777" w:rsidTr="0006690C">
        <w:trPr>
          <w:trHeight w:val="356"/>
        </w:trPr>
        <w:tc>
          <w:tcPr>
            <w:tcW w:w="2286" w:type="dxa"/>
          </w:tcPr>
          <w:p w14:paraId="6614955C" w14:textId="77777777" w:rsidR="00663C19" w:rsidRPr="0006690C" w:rsidRDefault="00663C19" w:rsidP="0006690C">
            <w:pPr>
              <w:spacing w:after="0"/>
              <w:rPr>
                <w:sz w:val="20"/>
              </w:rPr>
            </w:pPr>
            <w:r w:rsidRPr="0006690C">
              <w:rPr>
                <w:sz w:val="20"/>
              </w:rPr>
              <w:t>http_server</w:t>
            </w:r>
          </w:p>
        </w:tc>
        <w:tc>
          <w:tcPr>
            <w:tcW w:w="6321" w:type="dxa"/>
          </w:tcPr>
          <w:p w14:paraId="3EB2DAF8" w14:textId="77777777" w:rsidR="00663C19" w:rsidRPr="0006690C" w:rsidRDefault="00663C19" w:rsidP="0006690C">
            <w:pPr>
              <w:spacing w:after="0"/>
              <w:rPr>
                <w:sz w:val="20"/>
              </w:rPr>
            </w:pPr>
            <w:r w:rsidRPr="0006690C">
              <w:rPr>
                <w:sz w:val="20"/>
              </w:rPr>
              <w:t>WICED Station with an HTTP Server running</w:t>
            </w:r>
          </w:p>
        </w:tc>
      </w:tr>
    </w:tbl>
    <w:p w14:paraId="50DCE9A6" w14:textId="77777777" w:rsidR="00663C19" w:rsidRPr="00406245" w:rsidRDefault="00663C19" w:rsidP="00663C19">
      <w:pPr>
        <w:pStyle w:val="Heading1"/>
      </w:pPr>
      <w:bookmarkStart w:id="50" w:name="_Toc492996542"/>
      <w:r w:rsidRPr="00406245">
        <w:t>Known Errata + Enhancements + Comments</w:t>
      </w:r>
      <w:bookmarkEnd w:id="50"/>
    </w:p>
    <w:p w14:paraId="51799040" w14:textId="48F9C2C7" w:rsidR="00857DC2" w:rsidRPr="000A73EB" w:rsidRDefault="00857DC2" w:rsidP="000A73EB"/>
    <w:sectPr w:rsidR="00857DC2" w:rsidRPr="000A73EB">
      <w:headerReference w:type="default" r:id="rId61"/>
      <w:footerReference w:type="default" r:id="rId6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0" w:author="Greg Landry" w:date="2017-09-12T15:50:00Z" w:initials="GL">
    <w:p w14:paraId="04D23097" w14:textId="3060E929" w:rsidR="002F1AEC" w:rsidRDefault="002F1AEC">
      <w:pPr>
        <w:pStyle w:val="CommentText"/>
      </w:pPr>
      <w:r>
        <w:rPr>
          <w:rStyle w:val="CommentReference"/>
        </w:rPr>
        <w:annotationRef/>
      </w:r>
      <w:r>
        <w:t>It is easy to get confused here because you jump context from a URL to an HTTP request.</w:t>
      </w:r>
    </w:p>
  </w:comment>
  <w:comment w:id="12" w:author="Greg Landry" w:date="2017-09-12T15:47:00Z" w:initials="GL">
    <w:p w14:paraId="4CF12EEF" w14:textId="30D7A863" w:rsidR="002F1AEC" w:rsidRDefault="002F1AEC">
      <w:pPr>
        <w:pStyle w:val="CommentText"/>
      </w:pPr>
      <w:r>
        <w:rPr>
          <w:rStyle w:val="CommentReference"/>
        </w:rPr>
        <w:annotationRef/>
      </w:r>
      <w:r>
        <w:t>You don’t explicitly show \r\n on any of the examples.</w:t>
      </w:r>
    </w:p>
  </w:comment>
  <w:comment w:id="17" w:author="Greg Landry" w:date="2017-09-12T15:48:00Z" w:initials="GL">
    <w:p w14:paraId="43811970" w14:textId="0B5D09BE" w:rsidR="002F1AEC" w:rsidRDefault="002F1AEC">
      <w:pPr>
        <w:pStyle w:val="CommentText"/>
      </w:pPr>
      <w:r>
        <w:rPr>
          <w:rStyle w:val="CommentReference"/>
        </w:rPr>
        <w:annotationRef/>
      </w:r>
      <w:r>
        <w:t>No \r\n.</w:t>
      </w:r>
    </w:p>
  </w:comment>
  <w:comment w:id="18" w:author="Greg Landry" w:date="2017-09-12T15:48:00Z" w:initials="GL">
    <w:p w14:paraId="5D737869" w14:textId="5737F439" w:rsidR="002F1AEC" w:rsidRDefault="002F1AEC">
      <w:pPr>
        <w:pStyle w:val="CommentText"/>
      </w:pPr>
      <w:r>
        <w:rPr>
          <w:rStyle w:val="CommentReference"/>
        </w:rPr>
        <w:annotationRef/>
      </w:r>
      <w:r>
        <w:t>Is this right?</w:t>
      </w:r>
    </w:p>
  </w:comment>
  <w:comment w:id="29" w:author="Greg Landry" w:date="2017-09-12T15:48:00Z" w:initials="GL">
    <w:p w14:paraId="1DC3F2FD" w14:textId="6AE050D5" w:rsidR="002F1AEC" w:rsidRDefault="002F1AEC">
      <w:pPr>
        <w:pStyle w:val="CommentText"/>
      </w:pPr>
      <w:r>
        <w:rPr>
          <w:rStyle w:val="CommentReference"/>
        </w:rPr>
        <w:annotationRef/>
      </w:r>
      <w:r>
        <w:t>How is this an HTTP message? HOST is not a valid method. Need to make this concise.</w:t>
      </w:r>
    </w:p>
  </w:comment>
  <w:comment w:id="38" w:author="Greg Landry" w:date="2017-09-12T16:13:00Z" w:initials="GL">
    <w:p w14:paraId="5F7CC219" w14:textId="4AD60FE7" w:rsidR="00F14291" w:rsidRDefault="00F14291">
      <w:pPr>
        <w:pStyle w:val="CommentText"/>
      </w:pPr>
      <w:r>
        <w:rPr>
          <w:rStyle w:val="CommentReference"/>
        </w:rPr>
        <w:annotationRef/>
      </w:r>
      <w:r>
        <w:t>Maybe tell them to start with chapter 6, exercise 1?</w:t>
      </w:r>
    </w:p>
  </w:comment>
  <w:comment w:id="47" w:author="Greg Landry" w:date="2017-09-12T16:16:00Z" w:initials="GL">
    <w:p w14:paraId="441B0969" w14:textId="19CA0F58" w:rsidR="0006690C" w:rsidRDefault="0006690C">
      <w:pPr>
        <w:pStyle w:val="CommentText"/>
      </w:pPr>
      <w:r>
        <w:rPr>
          <w:rStyle w:val="CommentReference"/>
        </w:rPr>
        <w:annotationRef/>
      </w:r>
      <w:r>
        <w:t>This is almost the class project. Why have it here as an exercise when we already have it in chapter 8?</w:t>
      </w:r>
    </w:p>
  </w:comment>
  <w:comment w:id="48" w:author="Greg Landry" w:date="2017-09-12T16:19:00Z" w:initials="GL">
    <w:p w14:paraId="27B72627" w14:textId="0FF83F65" w:rsidR="00722A8A" w:rsidRDefault="00722A8A">
      <w:pPr>
        <w:pStyle w:val="CommentText"/>
      </w:pPr>
      <w:r>
        <w:rPr>
          <w:rStyle w:val="CommentReference"/>
        </w:rPr>
        <w:annotationRef/>
      </w:r>
      <w:r>
        <w:t>If you want to keep this it could be in exercise 4.</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4D23097" w15:done="0"/>
  <w15:commentEx w15:paraId="4CF12EEF" w15:done="0"/>
  <w15:commentEx w15:paraId="43811970" w15:done="0"/>
  <w15:commentEx w15:paraId="5D737869" w15:done="0"/>
  <w15:commentEx w15:paraId="1DC3F2FD" w15:done="0"/>
  <w15:commentEx w15:paraId="5F7CC219" w15:done="0"/>
  <w15:commentEx w15:paraId="441B0969" w15:done="0"/>
  <w15:commentEx w15:paraId="27B72627"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6EC8B3" w14:textId="77777777" w:rsidR="00847F46" w:rsidRDefault="00847F46" w:rsidP="00DF6D18">
      <w:r>
        <w:separator/>
      </w:r>
    </w:p>
  </w:endnote>
  <w:endnote w:type="continuationSeparator" w:id="0">
    <w:p w14:paraId="0831317D" w14:textId="77777777" w:rsidR="00847F46" w:rsidRDefault="00847F46"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8479625"/>
      <w:docPartObj>
        <w:docPartGallery w:val="Page Numbers (Bottom of Page)"/>
        <w:docPartUnique/>
      </w:docPartObj>
    </w:sdtPr>
    <w:sdtContent>
      <w:sdt>
        <w:sdtPr>
          <w:id w:val="1728636285"/>
          <w:docPartObj>
            <w:docPartGallery w:val="Page Numbers (Top of Page)"/>
            <w:docPartUnique/>
          </w:docPartObj>
        </w:sdtPr>
        <w:sdtContent>
          <w:p w14:paraId="75D6C03D" w14:textId="77777777" w:rsidR="002F1AEC" w:rsidRDefault="002F1AEC" w:rsidP="00547CF1">
            <w:pPr>
              <w:pStyle w:val="Footer"/>
            </w:pPr>
          </w:p>
          <w:p w14:paraId="4C29FDE6" w14:textId="13F96085" w:rsidR="002F1AEC" w:rsidRDefault="002F1AEC" w:rsidP="00E60124">
            <w:pPr>
              <w:pStyle w:val="Footer"/>
            </w:pPr>
            <w:r>
              <w:t>Chapter 7C HTTP 1.1</w:t>
            </w:r>
            <w:r>
              <w:tab/>
            </w:r>
            <w:r>
              <w:tab/>
              <w:t xml:space="preserve">Page </w:t>
            </w:r>
            <w:r>
              <w:fldChar w:fldCharType="begin"/>
            </w:r>
            <w:r>
              <w:instrText xml:space="preserve"> PAGE </w:instrText>
            </w:r>
            <w:r>
              <w:fldChar w:fldCharType="separate"/>
            </w:r>
            <w:r w:rsidR="00C84A22">
              <w:rPr>
                <w:noProof/>
              </w:rPr>
              <w:t>17</w:t>
            </w:r>
            <w:r>
              <w:fldChar w:fldCharType="end"/>
            </w:r>
            <w:r>
              <w:t xml:space="preserve"> of </w:t>
            </w:r>
            <w:fldSimple w:instr=" NUMPAGES  ">
              <w:r w:rsidR="00C84A22">
                <w:rPr>
                  <w:noProof/>
                </w:rPr>
                <w:t>28</w:t>
              </w:r>
            </w:fldSimple>
          </w:p>
        </w:sdtContent>
      </w:sdt>
    </w:sdtContent>
  </w:sdt>
  <w:p w14:paraId="75581528" w14:textId="77777777" w:rsidR="002F1AEC" w:rsidRDefault="002F1AEC"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33AEF5" w14:textId="77777777" w:rsidR="00847F46" w:rsidRDefault="00847F46" w:rsidP="00DF6D18">
      <w:r>
        <w:separator/>
      </w:r>
    </w:p>
  </w:footnote>
  <w:footnote w:type="continuationSeparator" w:id="0">
    <w:p w14:paraId="63A70006" w14:textId="77777777" w:rsidR="00847F46" w:rsidRDefault="00847F46"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257F40" w14:textId="6C6DCBB0" w:rsidR="002F1AEC" w:rsidRDefault="002F1AEC">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16A9D"/>
    <w:multiLevelType w:val="hybridMultilevel"/>
    <w:tmpl w:val="4C0E1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824008"/>
    <w:multiLevelType w:val="hybridMultilevel"/>
    <w:tmpl w:val="549AE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DE047B"/>
    <w:multiLevelType w:val="hybridMultilevel"/>
    <w:tmpl w:val="450C4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F02CDE"/>
    <w:multiLevelType w:val="hybridMultilevel"/>
    <w:tmpl w:val="F75E93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DD309E"/>
    <w:multiLevelType w:val="hybridMultilevel"/>
    <w:tmpl w:val="92683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9700CD"/>
    <w:multiLevelType w:val="multilevel"/>
    <w:tmpl w:val="813C4270"/>
    <w:lvl w:ilvl="0">
      <w:start w:val="1"/>
      <w:numFmt w:val="decimal"/>
      <w:lvlText w:val="7C.%1"/>
      <w:lvlJc w:val="left"/>
      <w:pPr>
        <w:ind w:left="360" w:hanging="720"/>
      </w:pPr>
      <w:rPr>
        <w:rFonts w:hint="default"/>
      </w:rPr>
    </w:lvl>
    <w:lvl w:ilvl="1">
      <w:start w:val="1"/>
      <w:numFmt w:val="decimal"/>
      <w:pStyle w:val="Exercise"/>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0F752E9"/>
    <w:multiLevelType w:val="hybridMultilevel"/>
    <w:tmpl w:val="0610E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5958CF"/>
    <w:multiLevelType w:val="hybridMultilevel"/>
    <w:tmpl w:val="6F2C7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732B40"/>
    <w:multiLevelType w:val="hybridMultilevel"/>
    <w:tmpl w:val="C2446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7A7ADE"/>
    <w:multiLevelType w:val="hybridMultilevel"/>
    <w:tmpl w:val="D6C6F2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321ACD"/>
    <w:multiLevelType w:val="hybridMultilevel"/>
    <w:tmpl w:val="B09CB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49505E"/>
    <w:multiLevelType w:val="multilevel"/>
    <w:tmpl w:val="4DD2EE9C"/>
    <w:lvl w:ilvl="0">
      <w:start w:val="1"/>
      <w:numFmt w:val="decimal"/>
      <w:lvlText w:val="7C.%1 "/>
      <w:lvlJc w:val="left"/>
      <w:pPr>
        <w:ind w:left="720" w:hanging="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3" w15:restartNumberingAfterBreak="0">
    <w:nsid w:val="44A822E4"/>
    <w:multiLevelType w:val="multilevel"/>
    <w:tmpl w:val="36B89BE8"/>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15:restartNumberingAfterBreak="0">
    <w:nsid w:val="49B276E7"/>
    <w:multiLevelType w:val="hybridMultilevel"/>
    <w:tmpl w:val="B39C1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BB0C14"/>
    <w:multiLevelType w:val="hybridMultilevel"/>
    <w:tmpl w:val="19321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2F4F49"/>
    <w:multiLevelType w:val="hybridMultilevel"/>
    <w:tmpl w:val="7D524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BC2A9C"/>
    <w:multiLevelType w:val="hybridMultilevel"/>
    <w:tmpl w:val="95043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8C028A"/>
    <w:multiLevelType w:val="hybridMultilevel"/>
    <w:tmpl w:val="3E7A5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372E40"/>
    <w:multiLevelType w:val="hybridMultilevel"/>
    <w:tmpl w:val="2DA0D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62103F"/>
    <w:multiLevelType w:val="multilevel"/>
    <w:tmpl w:val="43A45846"/>
    <w:lvl w:ilvl="0">
      <w:start w:val="1"/>
      <w:numFmt w:val="decimal"/>
      <w:pStyle w:val="Heading1"/>
      <w:lvlText w:val="7C.%1 "/>
      <w:lvlJc w:val="left"/>
      <w:pPr>
        <w:ind w:left="0" w:firstLine="360"/>
      </w:pPr>
      <w:rPr>
        <w:rFonts w:hint="default"/>
      </w:rPr>
    </w:lvl>
    <w:lvl w:ilvl="1">
      <w:start w:val="1"/>
      <w:numFmt w:val="decimal"/>
      <w:pStyle w:val="Heading2"/>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1" w15:restartNumberingAfterBreak="0">
    <w:nsid w:val="5FF508F1"/>
    <w:multiLevelType w:val="hybridMultilevel"/>
    <w:tmpl w:val="806629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62C61BF"/>
    <w:multiLevelType w:val="hybridMultilevel"/>
    <w:tmpl w:val="6C30D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4B7450"/>
    <w:multiLevelType w:val="hybridMultilevel"/>
    <w:tmpl w:val="08620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827EAA"/>
    <w:multiLevelType w:val="multilevel"/>
    <w:tmpl w:val="4DD2EE9C"/>
    <w:lvl w:ilvl="0">
      <w:start w:val="1"/>
      <w:numFmt w:val="decimal"/>
      <w:lvlText w:val="7C.%1 "/>
      <w:lvlJc w:val="left"/>
      <w:pPr>
        <w:ind w:left="720" w:hanging="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5" w15:restartNumberingAfterBreak="0">
    <w:nsid w:val="6DFB0337"/>
    <w:multiLevelType w:val="hybridMultilevel"/>
    <w:tmpl w:val="9F2E3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0"/>
  </w:num>
  <w:num w:numId="3">
    <w:abstractNumId w:val="25"/>
  </w:num>
  <w:num w:numId="4">
    <w:abstractNumId w:val="3"/>
  </w:num>
  <w:num w:numId="5">
    <w:abstractNumId w:val="2"/>
  </w:num>
  <w:num w:numId="6">
    <w:abstractNumId w:val="17"/>
  </w:num>
  <w:num w:numId="7">
    <w:abstractNumId w:val="19"/>
  </w:num>
  <w:num w:numId="8">
    <w:abstractNumId w:val="15"/>
  </w:num>
  <w:num w:numId="9">
    <w:abstractNumId w:val="4"/>
  </w:num>
  <w:num w:numId="10">
    <w:abstractNumId w:val="1"/>
  </w:num>
  <w:num w:numId="11">
    <w:abstractNumId w:val="16"/>
  </w:num>
  <w:num w:numId="12">
    <w:abstractNumId w:val="6"/>
  </w:num>
  <w:num w:numId="13">
    <w:abstractNumId w:val="0"/>
  </w:num>
  <w:num w:numId="14">
    <w:abstractNumId w:val="7"/>
  </w:num>
  <w:num w:numId="15">
    <w:abstractNumId w:val="22"/>
  </w:num>
  <w:num w:numId="16">
    <w:abstractNumId w:val="13"/>
  </w:num>
  <w:num w:numId="17">
    <w:abstractNumId w:val="5"/>
  </w:num>
  <w:num w:numId="18">
    <w:abstractNumId w:val="11"/>
  </w:num>
  <w:num w:numId="19">
    <w:abstractNumId w:val="14"/>
  </w:num>
  <w:num w:numId="20">
    <w:abstractNumId w:val="8"/>
  </w:num>
  <w:num w:numId="21">
    <w:abstractNumId w:val="23"/>
  </w:num>
  <w:num w:numId="22">
    <w:abstractNumId w:val="18"/>
  </w:num>
  <w:num w:numId="23">
    <w:abstractNumId w:val="21"/>
  </w:num>
  <w:num w:numId="24">
    <w:abstractNumId w:val="9"/>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4"/>
  </w:num>
  <w:num w:numId="28">
    <w:abstractNumId w:val="12"/>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reg Landry">
    <w15:presenceInfo w15:providerId="AD" w15:userId="S-1-12-1-1975327676-1325117367-1464604813-152436059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722FFD3"/>
    <w:rsid w:val="00002416"/>
    <w:rsid w:val="00011C96"/>
    <w:rsid w:val="000139E7"/>
    <w:rsid w:val="00013DA7"/>
    <w:rsid w:val="000157C9"/>
    <w:rsid w:val="0001761C"/>
    <w:rsid w:val="00027B1E"/>
    <w:rsid w:val="00031825"/>
    <w:rsid w:val="000322CB"/>
    <w:rsid w:val="00032BAD"/>
    <w:rsid w:val="00043D3F"/>
    <w:rsid w:val="00044C80"/>
    <w:rsid w:val="00045AC8"/>
    <w:rsid w:val="00051E3C"/>
    <w:rsid w:val="0005324C"/>
    <w:rsid w:val="0006690C"/>
    <w:rsid w:val="00074015"/>
    <w:rsid w:val="00093229"/>
    <w:rsid w:val="00093A9C"/>
    <w:rsid w:val="00096E47"/>
    <w:rsid w:val="000A10C2"/>
    <w:rsid w:val="000A12B1"/>
    <w:rsid w:val="000A1F26"/>
    <w:rsid w:val="000A73EB"/>
    <w:rsid w:val="000A7893"/>
    <w:rsid w:val="000A7C62"/>
    <w:rsid w:val="000B3CDE"/>
    <w:rsid w:val="000B444B"/>
    <w:rsid w:val="000B480A"/>
    <w:rsid w:val="000B49C4"/>
    <w:rsid w:val="000C3B73"/>
    <w:rsid w:val="000C4E6B"/>
    <w:rsid w:val="000D5180"/>
    <w:rsid w:val="000D5CC1"/>
    <w:rsid w:val="000D7031"/>
    <w:rsid w:val="000D7C43"/>
    <w:rsid w:val="000E36BD"/>
    <w:rsid w:val="000F2E84"/>
    <w:rsid w:val="000F4EBA"/>
    <w:rsid w:val="000F680E"/>
    <w:rsid w:val="00110CE4"/>
    <w:rsid w:val="00112EEC"/>
    <w:rsid w:val="00114104"/>
    <w:rsid w:val="0011517F"/>
    <w:rsid w:val="0011677D"/>
    <w:rsid w:val="0012300A"/>
    <w:rsid w:val="00126DF9"/>
    <w:rsid w:val="00130E71"/>
    <w:rsid w:val="001318AB"/>
    <w:rsid w:val="00132EF0"/>
    <w:rsid w:val="00137E77"/>
    <w:rsid w:val="001448EB"/>
    <w:rsid w:val="00152CAD"/>
    <w:rsid w:val="001542E2"/>
    <w:rsid w:val="0015653A"/>
    <w:rsid w:val="00156EEC"/>
    <w:rsid w:val="00165DB6"/>
    <w:rsid w:val="00167802"/>
    <w:rsid w:val="00170060"/>
    <w:rsid w:val="0017583D"/>
    <w:rsid w:val="00175AB2"/>
    <w:rsid w:val="001769AE"/>
    <w:rsid w:val="00177F74"/>
    <w:rsid w:val="00180147"/>
    <w:rsid w:val="001819F1"/>
    <w:rsid w:val="00182794"/>
    <w:rsid w:val="00184A63"/>
    <w:rsid w:val="00193937"/>
    <w:rsid w:val="001A05BD"/>
    <w:rsid w:val="001A2540"/>
    <w:rsid w:val="001A3876"/>
    <w:rsid w:val="001B1B56"/>
    <w:rsid w:val="001B22CC"/>
    <w:rsid w:val="001C2955"/>
    <w:rsid w:val="001C3071"/>
    <w:rsid w:val="001C41CE"/>
    <w:rsid w:val="001D092F"/>
    <w:rsid w:val="001D0FE6"/>
    <w:rsid w:val="001E01B2"/>
    <w:rsid w:val="001E0CD6"/>
    <w:rsid w:val="001E500C"/>
    <w:rsid w:val="001E5730"/>
    <w:rsid w:val="00202274"/>
    <w:rsid w:val="002025AB"/>
    <w:rsid w:val="002141D2"/>
    <w:rsid w:val="00214414"/>
    <w:rsid w:val="00214543"/>
    <w:rsid w:val="00216CA1"/>
    <w:rsid w:val="002203F9"/>
    <w:rsid w:val="00221074"/>
    <w:rsid w:val="00227150"/>
    <w:rsid w:val="00242C1E"/>
    <w:rsid w:val="00254990"/>
    <w:rsid w:val="002563F7"/>
    <w:rsid w:val="00263211"/>
    <w:rsid w:val="00264AA3"/>
    <w:rsid w:val="00266D14"/>
    <w:rsid w:val="00280BC8"/>
    <w:rsid w:val="00283B23"/>
    <w:rsid w:val="0028641F"/>
    <w:rsid w:val="00287758"/>
    <w:rsid w:val="00292555"/>
    <w:rsid w:val="0029288C"/>
    <w:rsid w:val="00292E3E"/>
    <w:rsid w:val="0029333E"/>
    <w:rsid w:val="00296706"/>
    <w:rsid w:val="002A0044"/>
    <w:rsid w:val="002A0254"/>
    <w:rsid w:val="002A385C"/>
    <w:rsid w:val="002C1BB1"/>
    <w:rsid w:val="002C2164"/>
    <w:rsid w:val="002C32EA"/>
    <w:rsid w:val="002C3B9E"/>
    <w:rsid w:val="002C468D"/>
    <w:rsid w:val="002C5818"/>
    <w:rsid w:val="002C7876"/>
    <w:rsid w:val="002D63D5"/>
    <w:rsid w:val="002D6B5C"/>
    <w:rsid w:val="002D75BC"/>
    <w:rsid w:val="002F1AEC"/>
    <w:rsid w:val="002F6DCF"/>
    <w:rsid w:val="00301AE7"/>
    <w:rsid w:val="00304FBE"/>
    <w:rsid w:val="00313FF1"/>
    <w:rsid w:val="00315A49"/>
    <w:rsid w:val="00321C35"/>
    <w:rsid w:val="003275D6"/>
    <w:rsid w:val="00331E67"/>
    <w:rsid w:val="003445E6"/>
    <w:rsid w:val="00350E39"/>
    <w:rsid w:val="003526CF"/>
    <w:rsid w:val="00362F0E"/>
    <w:rsid w:val="0037207F"/>
    <w:rsid w:val="00374375"/>
    <w:rsid w:val="00380720"/>
    <w:rsid w:val="003817F7"/>
    <w:rsid w:val="00382507"/>
    <w:rsid w:val="003853D7"/>
    <w:rsid w:val="0038642E"/>
    <w:rsid w:val="0039793C"/>
    <w:rsid w:val="00397ACA"/>
    <w:rsid w:val="003A355F"/>
    <w:rsid w:val="003B2C9C"/>
    <w:rsid w:val="003B66DF"/>
    <w:rsid w:val="003B7B2A"/>
    <w:rsid w:val="003C323F"/>
    <w:rsid w:val="003D14E0"/>
    <w:rsid w:val="003D39DA"/>
    <w:rsid w:val="003E2DAE"/>
    <w:rsid w:val="003E3652"/>
    <w:rsid w:val="003E39EE"/>
    <w:rsid w:val="003E6C7C"/>
    <w:rsid w:val="003F19A0"/>
    <w:rsid w:val="0040035E"/>
    <w:rsid w:val="004007F8"/>
    <w:rsid w:val="00406245"/>
    <w:rsid w:val="00410B59"/>
    <w:rsid w:val="004119D6"/>
    <w:rsid w:val="00416612"/>
    <w:rsid w:val="00417EB2"/>
    <w:rsid w:val="00423020"/>
    <w:rsid w:val="004320E0"/>
    <w:rsid w:val="004377C2"/>
    <w:rsid w:val="0044445E"/>
    <w:rsid w:val="00445477"/>
    <w:rsid w:val="00445DBC"/>
    <w:rsid w:val="004475C1"/>
    <w:rsid w:val="00450660"/>
    <w:rsid w:val="00451963"/>
    <w:rsid w:val="00454EBF"/>
    <w:rsid w:val="004566FB"/>
    <w:rsid w:val="00464E99"/>
    <w:rsid w:val="0047091C"/>
    <w:rsid w:val="0048212A"/>
    <w:rsid w:val="004865E3"/>
    <w:rsid w:val="004941CE"/>
    <w:rsid w:val="004A4D30"/>
    <w:rsid w:val="004A59A0"/>
    <w:rsid w:val="004B40D3"/>
    <w:rsid w:val="004B4198"/>
    <w:rsid w:val="004C055C"/>
    <w:rsid w:val="004C1AEE"/>
    <w:rsid w:val="004C42B9"/>
    <w:rsid w:val="004C76D0"/>
    <w:rsid w:val="004D3236"/>
    <w:rsid w:val="004D51FE"/>
    <w:rsid w:val="004D532F"/>
    <w:rsid w:val="004F02B0"/>
    <w:rsid w:val="00502B57"/>
    <w:rsid w:val="005112DE"/>
    <w:rsid w:val="005131C6"/>
    <w:rsid w:val="005202BB"/>
    <w:rsid w:val="005267C6"/>
    <w:rsid w:val="00533AB8"/>
    <w:rsid w:val="00536FB2"/>
    <w:rsid w:val="00542D5D"/>
    <w:rsid w:val="00547CF1"/>
    <w:rsid w:val="00553617"/>
    <w:rsid w:val="005548D0"/>
    <w:rsid w:val="00566882"/>
    <w:rsid w:val="0056799C"/>
    <w:rsid w:val="00583ABA"/>
    <w:rsid w:val="0058531C"/>
    <w:rsid w:val="00591008"/>
    <w:rsid w:val="00591056"/>
    <w:rsid w:val="00593945"/>
    <w:rsid w:val="005B467B"/>
    <w:rsid w:val="005C585F"/>
    <w:rsid w:val="005D08CE"/>
    <w:rsid w:val="005D48B6"/>
    <w:rsid w:val="005E248C"/>
    <w:rsid w:val="005E5743"/>
    <w:rsid w:val="005E5EED"/>
    <w:rsid w:val="005F0D90"/>
    <w:rsid w:val="005F3959"/>
    <w:rsid w:val="005F67C7"/>
    <w:rsid w:val="005F73D7"/>
    <w:rsid w:val="00612559"/>
    <w:rsid w:val="00624016"/>
    <w:rsid w:val="00625C0B"/>
    <w:rsid w:val="00630ABF"/>
    <w:rsid w:val="00631730"/>
    <w:rsid w:val="00633C0D"/>
    <w:rsid w:val="00640EA5"/>
    <w:rsid w:val="00651346"/>
    <w:rsid w:val="00653120"/>
    <w:rsid w:val="0065757C"/>
    <w:rsid w:val="006632D0"/>
    <w:rsid w:val="00663C19"/>
    <w:rsid w:val="0066455D"/>
    <w:rsid w:val="00666361"/>
    <w:rsid w:val="00671694"/>
    <w:rsid w:val="00672DB9"/>
    <w:rsid w:val="00674FA2"/>
    <w:rsid w:val="00680B9F"/>
    <w:rsid w:val="006920C3"/>
    <w:rsid w:val="00693A41"/>
    <w:rsid w:val="00696519"/>
    <w:rsid w:val="006B26ED"/>
    <w:rsid w:val="006B442B"/>
    <w:rsid w:val="006B5FCE"/>
    <w:rsid w:val="006B7E6B"/>
    <w:rsid w:val="006C1488"/>
    <w:rsid w:val="006C3B4F"/>
    <w:rsid w:val="006C4A51"/>
    <w:rsid w:val="006D21E9"/>
    <w:rsid w:val="006E18DC"/>
    <w:rsid w:val="006E6E02"/>
    <w:rsid w:val="006F5B29"/>
    <w:rsid w:val="007019EB"/>
    <w:rsid w:val="0070483D"/>
    <w:rsid w:val="00705B1C"/>
    <w:rsid w:val="00706471"/>
    <w:rsid w:val="007077A4"/>
    <w:rsid w:val="007111FC"/>
    <w:rsid w:val="0071136F"/>
    <w:rsid w:val="00722A8A"/>
    <w:rsid w:val="00726034"/>
    <w:rsid w:val="00726418"/>
    <w:rsid w:val="007316F3"/>
    <w:rsid w:val="00733B95"/>
    <w:rsid w:val="00733CBD"/>
    <w:rsid w:val="007341D8"/>
    <w:rsid w:val="0073437C"/>
    <w:rsid w:val="00734741"/>
    <w:rsid w:val="00735F20"/>
    <w:rsid w:val="00743B4C"/>
    <w:rsid w:val="00745C81"/>
    <w:rsid w:val="00746309"/>
    <w:rsid w:val="00757332"/>
    <w:rsid w:val="007579F8"/>
    <w:rsid w:val="00772C22"/>
    <w:rsid w:val="00774C33"/>
    <w:rsid w:val="00781F8C"/>
    <w:rsid w:val="00790FD8"/>
    <w:rsid w:val="007951A8"/>
    <w:rsid w:val="007A063C"/>
    <w:rsid w:val="007A1CED"/>
    <w:rsid w:val="007A5CA1"/>
    <w:rsid w:val="007B104F"/>
    <w:rsid w:val="007B2653"/>
    <w:rsid w:val="007B2A5F"/>
    <w:rsid w:val="007B3AD9"/>
    <w:rsid w:val="007B7C9A"/>
    <w:rsid w:val="007C080A"/>
    <w:rsid w:val="007C256B"/>
    <w:rsid w:val="007C312A"/>
    <w:rsid w:val="007C441C"/>
    <w:rsid w:val="007C44CA"/>
    <w:rsid w:val="007C57D6"/>
    <w:rsid w:val="007D0AE0"/>
    <w:rsid w:val="007D1AF7"/>
    <w:rsid w:val="007D4CE5"/>
    <w:rsid w:val="007D5BA4"/>
    <w:rsid w:val="007E0232"/>
    <w:rsid w:val="007E0686"/>
    <w:rsid w:val="007F4A73"/>
    <w:rsid w:val="0082303C"/>
    <w:rsid w:val="00846077"/>
    <w:rsid w:val="008470CF"/>
    <w:rsid w:val="00847F46"/>
    <w:rsid w:val="00852F79"/>
    <w:rsid w:val="00855385"/>
    <w:rsid w:val="008563F7"/>
    <w:rsid w:val="00857DC2"/>
    <w:rsid w:val="00862D39"/>
    <w:rsid w:val="00864681"/>
    <w:rsid w:val="00866A4D"/>
    <w:rsid w:val="00871379"/>
    <w:rsid w:val="0088212B"/>
    <w:rsid w:val="00884ADB"/>
    <w:rsid w:val="00886F96"/>
    <w:rsid w:val="008914F6"/>
    <w:rsid w:val="00894D90"/>
    <w:rsid w:val="008A1B9A"/>
    <w:rsid w:val="008A56F3"/>
    <w:rsid w:val="008B6B74"/>
    <w:rsid w:val="008B7C5A"/>
    <w:rsid w:val="008C4BAB"/>
    <w:rsid w:val="008C79A1"/>
    <w:rsid w:val="008F2911"/>
    <w:rsid w:val="0090327D"/>
    <w:rsid w:val="00904100"/>
    <w:rsid w:val="00904296"/>
    <w:rsid w:val="00904777"/>
    <w:rsid w:val="009101D2"/>
    <w:rsid w:val="009117D3"/>
    <w:rsid w:val="00914CE3"/>
    <w:rsid w:val="0092254A"/>
    <w:rsid w:val="00931FDA"/>
    <w:rsid w:val="00935BAB"/>
    <w:rsid w:val="00937950"/>
    <w:rsid w:val="009426DF"/>
    <w:rsid w:val="00943513"/>
    <w:rsid w:val="00947034"/>
    <w:rsid w:val="00950A53"/>
    <w:rsid w:val="009528A5"/>
    <w:rsid w:val="00953D36"/>
    <w:rsid w:val="009566F5"/>
    <w:rsid w:val="009600E6"/>
    <w:rsid w:val="00966E0D"/>
    <w:rsid w:val="0097160E"/>
    <w:rsid w:val="009757B8"/>
    <w:rsid w:val="00981F4D"/>
    <w:rsid w:val="009827E2"/>
    <w:rsid w:val="009839C1"/>
    <w:rsid w:val="0098674F"/>
    <w:rsid w:val="009915BE"/>
    <w:rsid w:val="009920A7"/>
    <w:rsid w:val="009966B0"/>
    <w:rsid w:val="009D20B9"/>
    <w:rsid w:val="009D4DE9"/>
    <w:rsid w:val="009E63E9"/>
    <w:rsid w:val="009F16EB"/>
    <w:rsid w:val="00A10458"/>
    <w:rsid w:val="00A11A32"/>
    <w:rsid w:val="00A12BAC"/>
    <w:rsid w:val="00A13F49"/>
    <w:rsid w:val="00A3194F"/>
    <w:rsid w:val="00A40B5D"/>
    <w:rsid w:val="00A44C5A"/>
    <w:rsid w:val="00A516A8"/>
    <w:rsid w:val="00A522E5"/>
    <w:rsid w:val="00A53628"/>
    <w:rsid w:val="00A600C7"/>
    <w:rsid w:val="00A6223A"/>
    <w:rsid w:val="00A74A92"/>
    <w:rsid w:val="00A8704B"/>
    <w:rsid w:val="00A91A09"/>
    <w:rsid w:val="00A922E4"/>
    <w:rsid w:val="00AA0C06"/>
    <w:rsid w:val="00AA285A"/>
    <w:rsid w:val="00AA5E5F"/>
    <w:rsid w:val="00AA7A8C"/>
    <w:rsid w:val="00AB2297"/>
    <w:rsid w:val="00AB46C7"/>
    <w:rsid w:val="00AB46DC"/>
    <w:rsid w:val="00AB5B28"/>
    <w:rsid w:val="00AB6099"/>
    <w:rsid w:val="00AB7E62"/>
    <w:rsid w:val="00AD162F"/>
    <w:rsid w:val="00AD2619"/>
    <w:rsid w:val="00AE0CB0"/>
    <w:rsid w:val="00AE27CC"/>
    <w:rsid w:val="00AE66A3"/>
    <w:rsid w:val="00B005F5"/>
    <w:rsid w:val="00B007E5"/>
    <w:rsid w:val="00B02BDF"/>
    <w:rsid w:val="00B05BEF"/>
    <w:rsid w:val="00B14B57"/>
    <w:rsid w:val="00B2240E"/>
    <w:rsid w:val="00B35DA0"/>
    <w:rsid w:val="00B36CA4"/>
    <w:rsid w:val="00B4162C"/>
    <w:rsid w:val="00B42C4F"/>
    <w:rsid w:val="00B430B7"/>
    <w:rsid w:val="00B448B5"/>
    <w:rsid w:val="00B457AA"/>
    <w:rsid w:val="00B50F42"/>
    <w:rsid w:val="00B62221"/>
    <w:rsid w:val="00B66837"/>
    <w:rsid w:val="00B73DF5"/>
    <w:rsid w:val="00B7795F"/>
    <w:rsid w:val="00B8159B"/>
    <w:rsid w:val="00B8344E"/>
    <w:rsid w:val="00B85D2F"/>
    <w:rsid w:val="00B86DD9"/>
    <w:rsid w:val="00B86F7E"/>
    <w:rsid w:val="00B920F0"/>
    <w:rsid w:val="00B92F11"/>
    <w:rsid w:val="00BB5DED"/>
    <w:rsid w:val="00BC0B4C"/>
    <w:rsid w:val="00BD3EF6"/>
    <w:rsid w:val="00BE426A"/>
    <w:rsid w:val="00BF4692"/>
    <w:rsid w:val="00BF6BBA"/>
    <w:rsid w:val="00BF71DE"/>
    <w:rsid w:val="00C002E2"/>
    <w:rsid w:val="00C028DA"/>
    <w:rsid w:val="00C05999"/>
    <w:rsid w:val="00C05D66"/>
    <w:rsid w:val="00C073D6"/>
    <w:rsid w:val="00C2234C"/>
    <w:rsid w:val="00C31525"/>
    <w:rsid w:val="00C368EB"/>
    <w:rsid w:val="00C53A42"/>
    <w:rsid w:val="00C53D77"/>
    <w:rsid w:val="00C61F72"/>
    <w:rsid w:val="00C644F6"/>
    <w:rsid w:val="00C64A5F"/>
    <w:rsid w:val="00C71CCA"/>
    <w:rsid w:val="00C74394"/>
    <w:rsid w:val="00C75B49"/>
    <w:rsid w:val="00C814E5"/>
    <w:rsid w:val="00C8243B"/>
    <w:rsid w:val="00C84A22"/>
    <w:rsid w:val="00C94457"/>
    <w:rsid w:val="00CB3ED0"/>
    <w:rsid w:val="00CB618C"/>
    <w:rsid w:val="00CC0918"/>
    <w:rsid w:val="00CC0C6F"/>
    <w:rsid w:val="00CD6D4C"/>
    <w:rsid w:val="00CE30F0"/>
    <w:rsid w:val="00CE4045"/>
    <w:rsid w:val="00CE405B"/>
    <w:rsid w:val="00CE6C3C"/>
    <w:rsid w:val="00CF74A1"/>
    <w:rsid w:val="00D02195"/>
    <w:rsid w:val="00D04B02"/>
    <w:rsid w:val="00D15072"/>
    <w:rsid w:val="00D23BFF"/>
    <w:rsid w:val="00D24F2C"/>
    <w:rsid w:val="00D363F6"/>
    <w:rsid w:val="00D432C5"/>
    <w:rsid w:val="00D54AF3"/>
    <w:rsid w:val="00D55167"/>
    <w:rsid w:val="00D60F56"/>
    <w:rsid w:val="00D70DE2"/>
    <w:rsid w:val="00D755D5"/>
    <w:rsid w:val="00D7774C"/>
    <w:rsid w:val="00D82992"/>
    <w:rsid w:val="00D95C4D"/>
    <w:rsid w:val="00DA3B3F"/>
    <w:rsid w:val="00DA58E9"/>
    <w:rsid w:val="00DB0D93"/>
    <w:rsid w:val="00DC09F3"/>
    <w:rsid w:val="00DC4E75"/>
    <w:rsid w:val="00DC6680"/>
    <w:rsid w:val="00DC6D65"/>
    <w:rsid w:val="00DC7DEF"/>
    <w:rsid w:val="00DD070E"/>
    <w:rsid w:val="00DD7E6F"/>
    <w:rsid w:val="00DE180B"/>
    <w:rsid w:val="00DE32B1"/>
    <w:rsid w:val="00DE5C01"/>
    <w:rsid w:val="00DE6E01"/>
    <w:rsid w:val="00DF6D18"/>
    <w:rsid w:val="00E043FD"/>
    <w:rsid w:val="00E04A99"/>
    <w:rsid w:val="00E05EFF"/>
    <w:rsid w:val="00E103BA"/>
    <w:rsid w:val="00E106AA"/>
    <w:rsid w:val="00E1216F"/>
    <w:rsid w:val="00E2667F"/>
    <w:rsid w:val="00E316DF"/>
    <w:rsid w:val="00E358FB"/>
    <w:rsid w:val="00E535B0"/>
    <w:rsid w:val="00E53A81"/>
    <w:rsid w:val="00E55300"/>
    <w:rsid w:val="00E560BF"/>
    <w:rsid w:val="00E60124"/>
    <w:rsid w:val="00E63761"/>
    <w:rsid w:val="00E64CF6"/>
    <w:rsid w:val="00E66428"/>
    <w:rsid w:val="00E84BBB"/>
    <w:rsid w:val="00E86347"/>
    <w:rsid w:val="00E86CFE"/>
    <w:rsid w:val="00E912C6"/>
    <w:rsid w:val="00E96613"/>
    <w:rsid w:val="00EA0936"/>
    <w:rsid w:val="00EA3E7C"/>
    <w:rsid w:val="00EA7CF5"/>
    <w:rsid w:val="00EB1C66"/>
    <w:rsid w:val="00EB48A8"/>
    <w:rsid w:val="00EB629E"/>
    <w:rsid w:val="00EC3102"/>
    <w:rsid w:val="00EC66DC"/>
    <w:rsid w:val="00ED0FED"/>
    <w:rsid w:val="00ED12DA"/>
    <w:rsid w:val="00ED5415"/>
    <w:rsid w:val="00EF1688"/>
    <w:rsid w:val="00EF3678"/>
    <w:rsid w:val="00EF4590"/>
    <w:rsid w:val="00F02629"/>
    <w:rsid w:val="00F02F1D"/>
    <w:rsid w:val="00F06EC1"/>
    <w:rsid w:val="00F073B8"/>
    <w:rsid w:val="00F07F32"/>
    <w:rsid w:val="00F11252"/>
    <w:rsid w:val="00F135C9"/>
    <w:rsid w:val="00F14291"/>
    <w:rsid w:val="00F25363"/>
    <w:rsid w:val="00F25415"/>
    <w:rsid w:val="00F27CBB"/>
    <w:rsid w:val="00F30FF7"/>
    <w:rsid w:val="00F322B8"/>
    <w:rsid w:val="00F34740"/>
    <w:rsid w:val="00F37A6B"/>
    <w:rsid w:val="00F417BC"/>
    <w:rsid w:val="00F54F87"/>
    <w:rsid w:val="00F6018E"/>
    <w:rsid w:val="00F614D5"/>
    <w:rsid w:val="00F64B14"/>
    <w:rsid w:val="00F672F4"/>
    <w:rsid w:val="00F735C6"/>
    <w:rsid w:val="00F73D45"/>
    <w:rsid w:val="00F753E6"/>
    <w:rsid w:val="00F82D16"/>
    <w:rsid w:val="00F94CE2"/>
    <w:rsid w:val="00FA257D"/>
    <w:rsid w:val="00FA2812"/>
    <w:rsid w:val="00FA39BB"/>
    <w:rsid w:val="00FB7D17"/>
    <w:rsid w:val="00FC7C91"/>
    <w:rsid w:val="00FD59B1"/>
    <w:rsid w:val="00FD7E6E"/>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64CF6"/>
  </w:style>
  <w:style w:type="paragraph" w:styleId="Heading1">
    <w:name w:val="heading 1"/>
    <w:basedOn w:val="Normal"/>
    <w:next w:val="Normal"/>
    <w:link w:val="Heading1Char"/>
    <w:autoRedefine/>
    <w:uiPriority w:val="9"/>
    <w:qFormat/>
    <w:rsid w:val="002A0044"/>
    <w:pPr>
      <w:keepNext/>
      <w:keepLines/>
      <w:numPr>
        <w:numId w:val="1"/>
      </w:numPr>
      <w:spacing w:before="480"/>
      <w:ind w:firstLine="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2A0044"/>
    <w:pPr>
      <w:numPr>
        <w:ilvl w:val="1"/>
      </w:numPr>
      <w:spacing w:before="20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E64CF6"/>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E64CF6"/>
  </w:style>
  <w:style w:type="character" w:customStyle="1" w:styleId="Heading1Char">
    <w:name w:val="Heading 1 Char"/>
    <w:link w:val="Heading1"/>
    <w:uiPriority w:val="9"/>
    <w:rsid w:val="002A0044"/>
    <w:rPr>
      <w:rFonts w:ascii="Times New Roman" w:eastAsia="Times New Roman" w:hAnsi="Times New Roman"/>
      <w:b/>
      <w:bCs/>
      <w:color w:val="1F4E79" w:themeColor="accent1" w:themeShade="80"/>
      <w:sz w:val="28"/>
      <w:szCs w:val="28"/>
    </w:rPr>
  </w:style>
  <w:style w:type="character" w:customStyle="1" w:styleId="Heading2Char">
    <w:name w:val="Heading 2 Char"/>
    <w:link w:val="Heading2"/>
    <w:uiPriority w:val="9"/>
    <w:rsid w:val="002A0044"/>
    <w:rPr>
      <w:rFonts w:ascii="Times New Roman" w:eastAsia="Times New Roman" w:hAnsi="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B448B5"/>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2F6DCF"/>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AA5E5F"/>
    <w:pPr>
      <w:numPr>
        <w:numId w:val="17"/>
      </w:numPr>
      <w:ind w:left="0"/>
    </w:pPr>
  </w:style>
  <w:style w:type="character" w:customStyle="1" w:styleId="apple-converted-space">
    <w:name w:val="apple-converted-space"/>
    <w:basedOn w:val="DefaultParagraphFont"/>
    <w:rsid w:val="002F6D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mozilla.org/en-US/docs/Web/HTTP/Methods/PATCH" TargetMode="External"/><Relationship Id="rId18" Type="http://schemas.openxmlformats.org/officeDocument/2006/relationships/comments" Target="comments.xml"/><Relationship Id="rId26" Type="http://schemas.openxmlformats.org/officeDocument/2006/relationships/hyperlink" Target="http://example.com" TargetMode="External"/><Relationship Id="rId39" Type="http://schemas.openxmlformats.org/officeDocument/2006/relationships/hyperlink" Target="https://www.programmableweb.com/category/all/apis" TargetMode="External"/><Relationship Id="rId21" Type="http://schemas.openxmlformats.org/officeDocument/2006/relationships/hyperlink" Target="https://www.iana.org/assignments/message-headers/message-headers.xhtml" TargetMode="External"/><Relationship Id="rId34" Type="http://schemas.openxmlformats.org/officeDocument/2006/relationships/image" Target="media/image9.png"/><Relationship Id="rId42" Type="http://schemas.openxmlformats.org/officeDocument/2006/relationships/image" Target="media/image10.png"/><Relationship Id="rId47" Type="http://schemas.openxmlformats.org/officeDocument/2006/relationships/image" Target="media/image13.png"/><Relationship Id="rId50" Type="http://schemas.openxmlformats.org/officeDocument/2006/relationships/hyperlink" Target="http://www.initialstate.com" TargetMode="External"/><Relationship Id="rId55" Type="http://schemas.openxmlformats.org/officeDocument/2006/relationships/image" Target="media/image1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eveloper.mozilla.org/en-US/docs/Web/HTTP/Methods/OPTIONS" TargetMode="External"/><Relationship Id="rId20" Type="http://schemas.openxmlformats.org/officeDocument/2006/relationships/hyperlink" Target="https://developer.mozilla.org/en-US/docs/Web/HTTP/Headers" TargetMode="External"/><Relationship Id="rId29" Type="http://schemas.openxmlformats.org/officeDocument/2006/relationships/image" Target="media/image5.png"/><Relationship Id="rId41" Type="http://schemas.openxmlformats.org/officeDocument/2006/relationships/hyperlink" Target="https://cloud.google.com/translate/docs/translating-text" TargetMode="External"/><Relationship Id="rId54" Type="http://schemas.openxmlformats.org/officeDocument/2006/relationships/hyperlink" Target="http://docs.initialstateeventsapi.apiary.io/"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veloper.mozilla.org/en-US/docs/Web/HTTP/Methods/HEAD" TargetMode="External"/><Relationship Id="rId24" Type="http://schemas.openxmlformats.org/officeDocument/2006/relationships/image" Target="media/image2.png"/><Relationship Id="rId32" Type="http://schemas.openxmlformats.org/officeDocument/2006/relationships/image" Target="media/image8.png"/><Relationship Id="rId37" Type="http://schemas.openxmlformats.org/officeDocument/2006/relationships/hyperlink" Target="http://www.ics.uci.edu/~fielding/pubs/dissertation/top.htm" TargetMode="External"/><Relationship Id="rId40" Type="http://schemas.openxmlformats.org/officeDocument/2006/relationships/hyperlink" Target="https://www.wunderground.com/weather/api" TargetMode="External"/><Relationship Id="rId45" Type="http://schemas.openxmlformats.org/officeDocument/2006/relationships/image" Target="media/image12.tiff"/><Relationship Id="rId53" Type="http://schemas.openxmlformats.org/officeDocument/2006/relationships/image" Target="media/image17.png"/><Relationship Id="rId58"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hyperlink" Target="https://developer.mozilla.org/en-US/docs/Web/HTTP/Methods/DELETE" TargetMode="External"/><Relationship Id="rId23" Type="http://schemas.openxmlformats.org/officeDocument/2006/relationships/hyperlink" Target="https://www.iana.org/assignments/media-types/media-types.xhtml" TargetMode="External"/><Relationship Id="rId28" Type="http://schemas.openxmlformats.org/officeDocument/2006/relationships/image" Target="media/image4.png"/><Relationship Id="rId36" Type="http://schemas.openxmlformats.org/officeDocument/2006/relationships/hyperlink" Target="https://en.wikipedia.org/wiki/Representational_state_transfer" TargetMode="External"/><Relationship Id="rId49" Type="http://schemas.openxmlformats.org/officeDocument/2006/relationships/image" Target="media/image14.png"/><Relationship Id="rId57" Type="http://schemas.openxmlformats.org/officeDocument/2006/relationships/image" Target="media/image20.png"/><Relationship Id="rId61" Type="http://schemas.openxmlformats.org/officeDocument/2006/relationships/header" Target="header1.xml"/><Relationship Id="rId10" Type="http://schemas.openxmlformats.org/officeDocument/2006/relationships/hyperlink" Target="https://developer.mozilla.org/en-US/docs/Web/HTTP/Methods/GET" TargetMode="External"/><Relationship Id="rId19" Type="http://schemas.microsoft.com/office/2011/relationships/commentsExtended" Target="commentsExtended.xml"/><Relationship Id="rId31" Type="http://schemas.openxmlformats.org/officeDocument/2006/relationships/image" Target="media/image7.png"/><Relationship Id="rId44" Type="http://schemas.openxmlformats.org/officeDocument/2006/relationships/image" Target="media/image11.png"/><Relationship Id="rId52" Type="http://schemas.openxmlformats.org/officeDocument/2006/relationships/image" Target="media/image16.png"/><Relationship Id="rId60" Type="http://schemas.openxmlformats.org/officeDocument/2006/relationships/hyperlink" Target="http://webservices.daehosting.com/services/TemperatureConversions.wso?op=CelsiusToFahrenheit"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eveloper.mozilla.org/en-US/docs/Web/HTTP/Messages" TargetMode="External"/><Relationship Id="rId14" Type="http://schemas.openxmlformats.org/officeDocument/2006/relationships/hyperlink" Target="https://developer.mozilla.org/en-US/docs/Web/HTTP/Methods/POST" TargetMode="External"/><Relationship Id="rId22" Type="http://schemas.openxmlformats.org/officeDocument/2006/relationships/hyperlink" Target="https://www.iana.org/"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hyperlink" Target="https://curl.haxx.se/docs/httpscripting.html" TargetMode="External"/><Relationship Id="rId43" Type="http://schemas.openxmlformats.org/officeDocument/2006/relationships/hyperlink" Target="http://httpbin.org/get" TargetMode="External"/><Relationship Id="rId48" Type="http://schemas.openxmlformats.org/officeDocument/2006/relationships/hyperlink" Target="https://emoji.codes/" TargetMode="External"/><Relationship Id="rId56" Type="http://schemas.openxmlformats.org/officeDocument/2006/relationships/image" Target="media/image19.png"/><Relationship Id="rId64" Type="http://schemas.microsoft.com/office/2011/relationships/people" Target="people.xml"/><Relationship Id="rId8" Type="http://schemas.openxmlformats.org/officeDocument/2006/relationships/image" Target="media/image1.tiff"/><Relationship Id="rId51" Type="http://schemas.openxmlformats.org/officeDocument/2006/relationships/image" Target="media/image15.png"/><Relationship Id="rId3" Type="http://schemas.openxmlformats.org/officeDocument/2006/relationships/styles" Target="styles.xml"/><Relationship Id="rId12" Type="http://schemas.openxmlformats.org/officeDocument/2006/relationships/hyperlink" Target="https://developer.mozilla.org/en-US/docs/Web/HTTP/Methods/PUT" TargetMode="External"/><Relationship Id="rId17" Type="http://schemas.openxmlformats.org/officeDocument/2006/relationships/hyperlink" Target="https://developer.mozilla.org/en-US/docs/Web/HTTP/Methods/CONNECT" TargetMode="External"/><Relationship Id="rId25" Type="http://schemas.openxmlformats.org/officeDocument/2006/relationships/hyperlink" Target="https://www.iana.org/assignments/http-status-codes/http-status-codes.xhtml" TargetMode="External"/><Relationship Id="rId33" Type="http://schemas.openxmlformats.org/officeDocument/2006/relationships/hyperlink" Target="http://httpbin.org/get" TargetMode="External"/><Relationship Id="rId38" Type="http://schemas.openxmlformats.org/officeDocument/2006/relationships/hyperlink" Target="http://www.apiforthat.com" TargetMode="External"/><Relationship Id="rId46" Type="http://schemas.openxmlformats.org/officeDocument/2006/relationships/hyperlink" Target="http://www.initialstate.com/" TargetMode="External"/><Relationship Id="rId59" Type="http://schemas.openxmlformats.org/officeDocument/2006/relationships/hyperlink" Target="http://docs.aws.amazon.com/iot/latest/developerguide/thing-shadow-rest-api.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E528DB-BAC9-4FAD-8C9A-6A91227720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1148</TotalTime>
  <Pages>28</Pages>
  <Words>4608</Words>
  <Characters>26267</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39</cp:revision>
  <cp:lastPrinted>2017-09-07T15:24:00Z</cp:lastPrinted>
  <dcterms:created xsi:type="dcterms:W3CDTF">2017-09-07T15:15:00Z</dcterms:created>
  <dcterms:modified xsi:type="dcterms:W3CDTF">2017-09-12T20:19:00Z</dcterms:modified>
</cp:coreProperties>
</file>
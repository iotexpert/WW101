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4228C2D0"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B51B42">
        <w:rPr>
          <w:rStyle w:val="BookTitle"/>
        </w:rPr>
        <w:t>Tour</w:t>
      </w:r>
      <w:r w:rsidRPr="00B25487">
        <w:rPr>
          <w:rStyle w:val="BookTitle"/>
        </w:rPr>
        <w:t xml:space="preserve"> of WICED Wi-Fi</w:t>
      </w:r>
    </w:p>
    <w:p w14:paraId="7FD2B312" w14:textId="512CC4E8" w:rsidR="00B25487" w:rsidRDefault="00B25487" w:rsidP="00B25487">
      <w:r>
        <w:t>Time 1 Hour</w:t>
      </w:r>
    </w:p>
    <w:p w14:paraId="25637CF5" w14:textId="33116B0D" w:rsidR="00E46913" w:rsidRDefault="008846B1" w:rsidP="00B25487">
      <w:r>
        <w:t>After completing C</w:t>
      </w:r>
      <w:r w:rsidR="00E46913">
        <w:t>hapter 1 (this cha</w:t>
      </w:r>
      <w:r w:rsidR="006254D6">
        <w:t>pter) you will understand a top-</w:t>
      </w:r>
      <w:r w:rsidR="00E46913">
        <w:t xml:space="preserve">level view of the components of the WICED ecosystem including the chips, modules, software, documentation, support infrastructure and development kits.  </w:t>
      </w:r>
    </w:p>
    <w:p w14:paraId="3AABF515" w14:textId="60B91E02" w:rsidR="001C2334" w:rsidRDefault="00B25487">
      <w:pPr>
        <w:pStyle w:val="TOC1"/>
        <w:rPr>
          <w:ins w:id="2" w:author="Greg Landry" w:date="2019-02-06T14:01:00Z"/>
          <w:rFonts w:asciiTheme="minorHAnsi" w:eastAsiaTheme="minorEastAsia" w:hAnsiTheme="minorHAnsi"/>
          <w:b w:val="0"/>
          <w:bCs w:val="0"/>
          <w:caps w:val="0"/>
          <w:noProof/>
        </w:rPr>
      </w:pPr>
      <w:r>
        <w:fldChar w:fldCharType="begin"/>
      </w:r>
      <w:r>
        <w:instrText xml:space="preserve"> TOC \o "1-2" </w:instrText>
      </w:r>
      <w:r>
        <w:fldChar w:fldCharType="separate"/>
      </w:r>
      <w:ins w:id="3" w:author="Greg Landry" w:date="2019-02-06T14:01:00Z">
        <w:r w:rsidR="001C2334">
          <w:rPr>
            <w:noProof/>
          </w:rPr>
          <w:t>1.1</w:t>
        </w:r>
        <w:r w:rsidR="001C2334">
          <w:rPr>
            <w:rFonts w:asciiTheme="minorHAnsi" w:eastAsiaTheme="minorEastAsia" w:hAnsiTheme="minorHAnsi"/>
            <w:b w:val="0"/>
            <w:bCs w:val="0"/>
            <w:caps w:val="0"/>
            <w:noProof/>
          </w:rPr>
          <w:tab/>
        </w:r>
        <w:r w:rsidR="001C2334">
          <w:rPr>
            <w:noProof/>
          </w:rPr>
          <w:t>Tour of WICED Studio SDK</w:t>
        </w:r>
        <w:r w:rsidR="001C2334">
          <w:rPr>
            <w:noProof/>
          </w:rPr>
          <w:tab/>
        </w:r>
        <w:r w:rsidR="001C2334">
          <w:rPr>
            <w:noProof/>
          </w:rPr>
          <w:fldChar w:fldCharType="begin"/>
        </w:r>
        <w:r w:rsidR="001C2334">
          <w:rPr>
            <w:noProof/>
          </w:rPr>
          <w:instrText xml:space="preserve"> PAGEREF _Toc354093 \h </w:instrText>
        </w:r>
        <w:r w:rsidR="001C2334">
          <w:rPr>
            <w:noProof/>
          </w:rPr>
        </w:r>
      </w:ins>
      <w:r w:rsidR="001C2334">
        <w:rPr>
          <w:noProof/>
        </w:rPr>
        <w:fldChar w:fldCharType="separate"/>
      </w:r>
      <w:ins w:id="4" w:author="Greg Landry" w:date="2019-02-06T14:02:00Z">
        <w:r w:rsidR="00973963">
          <w:rPr>
            <w:noProof/>
          </w:rPr>
          <w:t>2</w:t>
        </w:r>
      </w:ins>
      <w:ins w:id="5" w:author="Greg Landry" w:date="2019-02-06T14:01:00Z">
        <w:r w:rsidR="001C2334">
          <w:rPr>
            <w:noProof/>
          </w:rPr>
          <w:fldChar w:fldCharType="end"/>
        </w:r>
      </w:ins>
    </w:p>
    <w:p w14:paraId="71E5F47A" w14:textId="61370668" w:rsidR="001C2334" w:rsidRDefault="001C2334">
      <w:pPr>
        <w:pStyle w:val="TOC2"/>
        <w:tabs>
          <w:tab w:val="left" w:pos="960"/>
        </w:tabs>
        <w:rPr>
          <w:ins w:id="6" w:author="Greg Landry" w:date="2019-02-06T14:01:00Z"/>
          <w:rFonts w:asciiTheme="minorHAnsi" w:eastAsiaTheme="minorEastAsia" w:hAnsiTheme="minorHAnsi"/>
          <w:smallCaps w:val="0"/>
          <w:noProof/>
          <w:sz w:val="22"/>
        </w:rPr>
      </w:pPr>
      <w:ins w:id="7" w:author="Greg Landry" w:date="2019-02-06T14:01:00Z">
        <w:r>
          <w:rPr>
            <w:noProof/>
          </w:rPr>
          <w:t>1.1.1</w:t>
        </w:r>
        <w:r>
          <w:rPr>
            <w:rFonts w:asciiTheme="minorHAnsi" w:eastAsiaTheme="minorEastAsia" w:hAnsiTheme="minorHAnsi"/>
            <w:smallCaps w:val="0"/>
            <w:noProof/>
            <w:sz w:val="22"/>
          </w:rPr>
          <w:tab/>
        </w:r>
        <w:r>
          <w:rPr>
            <w:noProof/>
          </w:rPr>
          <w:t>First Look</w:t>
        </w:r>
        <w:r>
          <w:rPr>
            <w:noProof/>
          </w:rPr>
          <w:tab/>
        </w:r>
        <w:r>
          <w:rPr>
            <w:noProof/>
          </w:rPr>
          <w:fldChar w:fldCharType="begin"/>
        </w:r>
        <w:r>
          <w:rPr>
            <w:noProof/>
          </w:rPr>
          <w:instrText xml:space="preserve"> PAGEREF _Toc354094 \h </w:instrText>
        </w:r>
        <w:r>
          <w:rPr>
            <w:noProof/>
          </w:rPr>
        </w:r>
      </w:ins>
      <w:r>
        <w:rPr>
          <w:noProof/>
        </w:rPr>
        <w:fldChar w:fldCharType="separate"/>
      </w:r>
      <w:ins w:id="8" w:author="Greg Landry" w:date="2019-02-06T14:02:00Z">
        <w:r w:rsidR="00973963">
          <w:rPr>
            <w:noProof/>
          </w:rPr>
          <w:t>2</w:t>
        </w:r>
      </w:ins>
      <w:ins w:id="9" w:author="Greg Landry" w:date="2019-02-06T14:01:00Z">
        <w:r>
          <w:rPr>
            <w:noProof/>
          </w:rPr>
          <w:fldChar w:fldCharType="end"/>
        </w:r>
      </w:ins>
    </w:p>
    <w:p w14:paraId="1DE0E1F6" w14:textId="1CBF757A" w:rsidR="001C2334" w:rsidRDefault="001C2334">
      <w:pPr>
        <w:pStyle w:val="TOC2"/>
        <w:tabs>
          <w:tab w:val="left" w:pos="960"/>
        </w:tabs>
        <w:rPr>
          <w:ins w:id="10" w:author="Greg Landry" w:date="2019-02-06T14:01:00Z"/>
          <w:rFonts w:asciiTheme="minorHAnsi" w:eastAsiaTheme="minorEastAsia" w:hAnsiTheme="minorHAnsi"/>
          <w:smallCaps w:val="0"/>
          <w:noProof/>
          <w:sz w:val="22"/>
        </w:rPr>
      </w:pPr>
      <w:ins w:id="11" w:author="Greg Landry" w:date="2019-02-06T14:01:00Z">
        <w:r>
          <w:rPr>
            <w:noProof/>
          </w:rPr>
          <w:t>1.1.2</w:t>
        </w:r>
        <w:r>
          <w:rPr>
            <w:rFonts w:asciiTheme="minorHAnsi" w:eastAsiaTheme="minorEastAsia" w:hAnsiTheme="minorHAnsi"/>
            <w:smallCaps w:val="0"/>
            <w:noProof/>
            <w:sz w:val="22"/>
          </w:rPr>
          <w:tab/>
        </w:r>
        <w:r>
          <w:rPr>
            <w:noProof/>
          </w:rPr>
          <w:t>Project Explorer</w:t>
        </w:r>
        <w:r>
          <w:rPr>
            <w:noProof/>
          </w:rPr>
          <w:tab/>
        </w:r>
        <w:r>
          <w:rPr>
            <w:noProof/>
          </w:rPr>
          <w:fldChar w:fldCharType="begin"/>
        </w:r>
        <w:r>
          <w:rPr>
            <w:noProof/>
          </w:rPr>
          <w:instrText xml:space="preserve"> PAGEREF _Toc354095 \h </w:instrText>
        </w:r>
        <w:r>
          <w:rPr>
            <w:noProof/>
          </w:rPr>
        </w:r>
      </w:ins>
      <w:r>
        <w:rPr>
          <w:noProof/>
        </w:rPr>
        <w:fldChar w:fldCharType="separate"/>
      </w:r>
      <w:ins w:id="12" w:author="Greg Landry" w:date="2019-02-06T14:02:00Z">
        <w:r w:rsidR="00973963">
          <w:rPr>
            <w:noProof/>
          </w:rPr>
          <w:t>4</w:t>
        </w:r>
      </w:ins>
      <w:ins w:id="13" w:author="Greg Landry" w:date="2019-02-06T14:01:00Z">
        <w:r>
          <w:rPr>
            <w:noProof/>
          </w:rPr>
          <w:fldChar w:fldCharType="end"/>
        </w:r>
      </w:ins>
    </w:p>
    <w:p w14:paraId="574954BC" w14:textId="46DAFED7" w:rsidR="001C2334" w:rsidRDefault="001C2334">
      <w:pPr>
        <w:pStyle w:val="TOC1"/>
        <w:rPr>
          <w:ins w:id="14" w:author="Greg Landry" w:date="2019-02-06T14:01:00Z"/>
          <w:rFonts w:asciiTheme="minorHAnsi" w:eastAsiaTheme="minorEastAsia" w:hAnsiTheme="minorHAnsi"/>
          <w:b w:val="0"/>
          <w:bCs w:val="0"/>
          <w:caps w:val="0"/>
          <w:noProof/>
        </w:rPr>
      </w:pPr>
      <w:ins w:id="15" w:author="Greg Landry" w:date="2019-02-06T14:01:00Z">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_Toc354096 \h </w:instrText>
        </w:r>
        <w:r>
          <w:rPr>
            <w:noProof/>
          </w:rPr>
        </w:r>
      </w:ins>
      <w:r>
        <w:rPr>
          <w:noProof/>
        </w:rPr>
        <w:fldChar w:fldCharType="separate"/>
      </w:r>
      <w:ins w:id="16" w:author="Greg Landry" w:date="2019-02-06T14:02:00Z">
        <w:r w:rsidR="00973963">
          <w:rPr>
            <w:noProof/>
          </w:rPr>
          <w:t>7</w:t>
        </w:r>
      </w:ins>
      <w:ins w:id="17" w:author="Greg Landry" w:date="2019-02-06T14:01:00Z">
        <w:r>
          <w:rPr>
            <w:noProof/>
          </w:rPr>
          <w:fldChar w:fldCharType="end"/>
        </w:r>
      </w:ins>
    </w:p>
    <w:p w14:paraId="33449D3E" w14:textId="7C14F604" w:rsidR="001C2334" w:rsidRDefault="001C2334">
      <w:pPr>
        <w:pStyle w:val="TOC2"/>
        <w:tabs>
          <w:tab w:val="left" w:pos="960"/>
        </w:tabs>
        <w:rPr>
          <w:ins w:id="18" w:author="Greg Landry" w:date="2019-02-06T14:01:00Z"/>
          <w:rFonts w:asciiTheme="minorHAnsi" w:eastAsiaTheme="minorEastAsia" w:hAnsiTheme="minorHAnsi"/>
          <w:smallCaps w:val="0"/>
          <w:noProof/>
          <w:sz w:val="22"/>
        </w:rPr>
      </w:pPr>
      <w:ins w:id="19" w:author="Greg Landry" w:date="2019-02-06T14:01:00Z">
        <w:r>
          <w:rPr>
            <w:noProof/>
          </w:rPr>
          <w:t>1.2.1</w:t>
        </w:r>
        <w:r>
          <w:rPr>
            <w:rFonts w:asciiTheme="minorHAnsi" w:eastAsiaTheme="minorEastAsia" w:hAnsiTheme="minorHAnsi"/>
            <w:smallCaps w:val="0"/>
            <w:noProof/>
            <w:sz w:val="22"/>
          </w:rPr>
          <w:tab/>
        </w:r>
        <w:r>
          <w:rPr>
            <w:noProof/>
          </w:rPr>
          <w:t>In the SDK Workspace</w:t>
        </w:r>
        <w:r>
          <w:rPr>
            <w:noProof/>
          </w:rPr>
          <w:tab/>
        </w:r>
        <w:r>
          <w:rPr>
            <w:noProof/>
          </w:rPr>
          <w:fldChar w:fldCharType="begin"/>
        </w:r>
        <w:r>
          <w:rPr>
            <w:noProof/>
          </w:rPr>
          <w:instrText xml:space="preserve"> PAGEREF _Toc354097 \h </w:instrText>
        </w:r>
        <w:r>
          <w:rPr>
            <w:noProof/>
          </w:rPr>
        </w:r>
      </w:ins>
      <w:r>
        <w:rPr>
          <w:noProof/>
        </w:rPr>
        <w:fldChar w:fldCharType="separate"/>
      </w:r>
      <w:ins w:id="20" w:author="Greg Landry" w:date="2019-02-06T14:02:00Z">
        <w:r w:rsidR="00973963">
          <w:rPr>
            <w:noProof/>
          </w:rPr>
          <w:t>7</w:t>
        </w:r>
      </w:ins>
      <w:ins w:id="21" w:author="Greg Landry" w:date="2019-02-06T14:01:00Z">
        <w:r>
          <w:rPr>
            <w:noProof/>
          </w:rPr>
          <w:fldChar w:fldCharType="end"/>
        </w:r>
      </w:ins>
    </w:p>
    <w:p w14:paraId="6A513168" w14:textId="60FFDAE2" w:rsidR="001C2334" w:rsidRDefault="001C2334">
      <w:pPr>
        <w:pStyle w:val="TOC2"/>
        <w:tabs>
          <w:tab w:val="left" w:pos="960"/>
        </w:tabs>
        <w:rPr>
          <w:ins w:id="22" w:author="Greg Landry" w:date="2019-02-06T14:01:00Z"/>
          <w:rFonts w:asciiTheme="minorHAnsi" w:eastAsiaTheme="minorEastAsia" w:hAnsiTheme="minorHAnsi"/>
          <w:smallCaps w:val="0"/>
          <w:noProof/>
          <w:sz w:val="22"/>
        </w:rPr>
      </w:pPr>
      <w:ins w:id="23" w:author="Greg Landry" w:date="2019-02-06T14:01:00Z">
        <w:r>
          <w:rPr>
            <w:noProof/>
          </w:rPr>
          <w:t>1.2.2</w:t>
        </w:r>
        <w:r>
          <w:rPr>
            <w:rFonts w:asciiTheme="minorHAnsi" w:eastAsiaTheme="minorEastAsia" w:hAnsiTheme="minorHAnsi"/>
            <w:smallCaps w:val="0"/>
            <w:noProof/>
            <w:sz w:val="22"/>
          </w:rPr>
          <w:tab/>
        </w:r>
        <w:r>
          <w:rPr>
            <w:noProof/>
          </w:rPr>
          <w:t>On the Web</w:t>
        </w:r>
        <w:r>
          <w:rPr>
            <w:noProof/>
          </w:rPr>
          <w:tab/>
        </w:r>
        <w:r>
          <w:rPr>
            <w:noProof/>
          </w:rPr>
          <w:fldChar w:fldCharType="begin"/>
        </w:r>
        <w:r>
          <w:rPr>
            <w:noProof/>
          </w:rPr>
          <w:instrText xml:space="preserve"> PAGEREF _Toc354098 \h </w:instrText>
        </w:r>
        <w:r>
          <w:rPr>
            <w:noProof/>
          </w:rPr>
        </w:r>
      </w:ins>
      <w:r>
        <w:rPr>
          <w:noProof/>
        </w:rPr>
        <w:fldChar w:fldCharType="separate"/>
      </w:r>
      <w:ins w:id="24" w:author="Greg Landry" w:date="2019-02-06T14:02:00Z">
        <w:r w:rsidR="00973963">
          <w:rPr>
            <w:noProof/>
          </w:rPr>
          <w:t>7</w:t>
        </w:r>
      </w:ins>
      <w:ins w:id="25" w:author="Greg Landry" w:date="2019-02-06T14:01:00Z">
        <w:r>
          <w:rPr>
            <w:noProof/>
          </w:rPr>
          <w:fldChar w:fldCharType="end"/>
        </w:r>
      </w:ins>
    </w:p>
    <w:p w14:paraId="47E15379" w14:textId="210187DE" w:rsidR="001C2334" w:rsidRDefault="001C2334">
      <w:pPr>
        <w:pStyle w:val="TOC1"/>
        <w:rPr>
          <w:ins w:id="26" w:author="Greg Landry" w:date="2019-02-06T14:01:00Z"/>
          <w:rFonts w:asciiTheme="minorHAnsi" w:eastAsiaTheme="minorEastAsia" w:hAnsiTheme="minorHAnsi"/>
          <w:b w:val="0"/>
          <w:bCs w:val="0"/>
          <w:caps w:val="0"/>
          <w:noProof/>
        </w:rPr>
      </w:pPr>
      <w:ins w:id="27" w:author="Greg Landry" w:date="2019-02-06T14:01:00Z">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_Toc354099 \h </w:instrText>
        </w:r>
        <w:r>
          <w:rPr>
            <w:noProof/>
          </w:rPr>
        </w:r>
      </w:ins>
      <w:r>
        <w:rPr>
          <w:noProof/>
        </w:rPr>
        <w:fldChar w:fldCharType="separate"/>
      </w:r>
      <w:ins w:id="28" w:author="Greg Landry" w:date="2019-02-06T14:02:00Z">
        <w:r w:rsidR="00973963">
          <w:rPr>
            <w:noProof/>
          </w:rPr>
          <w:t>9</w:t>
        </w:r>
      </w:ins>
      <w:ins w:id="29" w:author="Greg Landry" w:date="2019-02-06T14:01:00Z">
        <w:r>
          <w:rPr>
            <w:noProof/>
          </w:rPr>
          <w:fldChar w:fldCharType="end"/>
        </w:r>
      </w:ins>
    </w:p>
    <w:p w14:paraId="2A4C29FE" w14:textId="12448ADC" w:rsidR="001C2334" w:rsidRDefault="001C2334">
      <w:pPr>
        <w:pStyle w:val="TOC1"/>
        <w:rPr>
          <w:ins w:id="30" w:author="Greg Landry" w:date="2019-02-06T14:01:00Z"/>
          <w:rFonts w:asciiTheme="minorHAnsi" w:eastAsiaTheme="minorEastAsia" w:hAnsiTheme="minorHAnsi"/>
          <w:b w:val="0"/>
          <w:bCs w:val="0"/>
          <w:caps w:val="0"/>
          <w:noProof/>
        </w:rPr>
      </w:pPr>
      <w:ins w:id="31" w:author="Greg Landry" w:date="2019-02-06T14:01:00Z">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_Toc354100 \h </w:instrText>
        </w:r>
        <w:r>
          <w:rPr>
            <w:noProof/>
          </w:rPr>
        </w:r>
      </w:ins>
      <w:r>
        <w:rPr>
          <w:noProof/>
        </w:rPr>
        <w:fldChar w:fldCharType="separate"/>
      </w:r>
      <w:ins w:id="32" w:author="Greg Landry" w:date="2019-02-06T14:02:00Z">
        <w:r w:rsidR="00973963">
          <w:rPr>
            <w:noProof/>
          </w:rPr>
          <w:t>10</w:t>
        </w:r>
      </w:ins>
      <w:ins w:id="33" w:author="Greg Landry" w:date="2019-02-06T14:01:00Z">
        <w:r>
          <w:rPr>
            <w:noProof/>
          </w:rPr>
          <w:fldChar w:fldCharType="end"/>
        </w:r>
      </w:ins>
    </w:p>
    <w:p w14:paraId="46F3B15E" w14:textId="2A9F2A07" w:rsidR="001C2334" w:rsidRDefault="001C2334">
      <w:pPr>
        <w:pStyle w:val="TOC1"/>
        <w:rPr>
          <w:ins w:id="34" w:author="Greg Landry" w:date="2019-02-06T14:01:00Z"/>
          <w:rFonts w:asciiTheme="minorHAnsi" w:eastAsiaTheme="minorEastAsia" w:hAnsiTheme="minorHAnsi"/>
          <w:b w:val="0"/>
          <w:bCs w:val="0"/>
          <w:caps w:val="0"/>
          <w:noProof/>
        </w:rPr>
      </w:pPr>
      <w:ins w:id="35" w:author="Greg Landry" w:date="2019-02-06T14:01:00Z">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_Toc354101 \h </w:instrText>
        </w:r>
        <w:r>
          <w:rPr>
            <w:noProof/>
          </w:rPr>
        </w:r>
      </w:ins>
      <w:r>
        <w:rPr>
          <w:noProof/>
        </w:rPr>
        <w:fldChar w:fldCharType="separate"/>
      </w:r>
      <w:ins w:id="36" w:author="Greg Landry" w:date="2019-02-06T14:02:00Z">
        <w:r w:rsidR="00973963">
          <w:rPr>
            <w:noProof/>
          </w:rPr>
          <w:t>10</w:t>
        </w:r>
      </w:ins>
      <w:ins w:id="37" w:author="Greg Landry" w:date="2019-02-06T14:01:00Z">
        <w:r>
          <w:rPr>
            <w:noProof/>
          </w:rPr>
          <w:fldChar w:fldCharType="end"/>
        </w:r>
      </w:ins>
    </w:p>
    <w:p w14:paraId="0DE8308E" w14:textId="4DE16DCD" w:rsidR="001C2334" w:rsidRDefault="001C2334">
      <w:pPr>
        <w:pStyle w:val="TOC1"/>
        <w:rPr>
          <w:ins w:id="38" w:author="Greg Landry" w:date="2019-02-06T14:01:00Z"/>
          <w:rFonts w:asciiTheme="minorHAnsi" w:eastAsiaTheme="minorEastAsia" w:hAnsiTheme="minorHAnsi"/>
          <w:b w:val="0"/>
          <w:bCs w:val="0"/>
          <w:caps w:val="0"/>
          <w:noProof/>
        </w:rPr>
      </w:pPr>
      <w:ins w:id="39" w:author="Greg Landry" w:date="2019-02-06T14:01:00Z">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_Toc354102 \h </w:instrText>
        </w:r>
        <w:r>
          <w:rPr>
            <w:noProof/>
          </w:rPr>
        </w:r>
      </w:ins>
      <w:r>
        <w:rPr>
          <w:noProof/>
        </w:rPr>
        <w:fldChar w:fldCharType="separate"/>
      </w:r>
      <w:ins w:id="40" w:author="Greg Landry" w:date="2019-02-06T14:02:00Z">
        <w:r w:rsidR="00973963">
          <w:rPr>
            <w:noProof/>
          </w:rPr>
          <w:t>11</w:t>
        </w:r>
      </w:ins>
      <w:ins w:id="41" w:author="Greg Landry" w:date="2019-02-06T14:01:00Z">
        <w:r>
          <w:rPr>
            <w:noProof/>
          </w:rPr>
          <w:fldChar w:fldCharType="end"/>
        </w:r>
      </w:ins>
    </w:p>
    <w:p w14:paraId="1F9B5D0D" w14:textId="569D9E6B" w:rsidR="001C2334" w:rsidRDefault="001C2334">
      <w:pPr>
        <w:pStyle w:val="TOC1"/>
        <w:rPr>
          <w:ins w:id="42" w:author="Greg Landry" w:date="2019-02-06T14:01:00Z"/>
          <w:rFonts w:asciiTheme="minorHAnsi" w:eastAsiaTheme="minorEastAsia" w:hAnsiTheme="minorHAnsi"/>
          <w:b w:val="0"/>
          <w:bCs w:val="0"/>
          <w:caps w:val="0"/>
          <w:noProof/>
        </w:rPr>
      </w:pPr>
      <w:ins w:id="43" w:author="Greg Landry" w:date="2019-02-06T14:01:00Z">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_Toc354103 \h </w:instrText>
        </w:r>
        <w:r>
          <w:rPr>
            <w:noProof/>
          </w:rPr>
        </w:r>
      </w:ins>
      <w:r>
        <w:rPr>
          <w:noProof/>
        </w:rPr>
        <w:fldChar w:fldCharType="separate"/>
      </w:r>
      <w:ins w:id="44" w:author="Greg Landry" w:date="2019-02-06T14:02:00Z">
        <w:r w:rsidR="00973963">
          <w:rPr>
            <w:noProof/>
          </w:rPr>
          <w:t>12</w:t>
        </w:r>
      </w:ins>
      <w:ins w:id="45" w:author="Greg Landry" w:date="2019-02-06T14:01:00Z">
        <w:r>
          <w:rPr>
            <w:noProof/>
          </w:rPr>
          <w:fldChar w:fldCharType="end"/>
        </w:r>
      </w:ins>
    </w:p>
    <w:p w14:paraId="264D8EAC" w14:textId="7EB62A01" w:rsidR="001C2334" w:rsidRDefault="001C2334">
      <w:pPr>
        <w:pStyle w:val="TOC1"/>
        <w:rPr>
          <w:ins w:id="46" w:author="Greg Landry" w:date="2019-02-06T14:01:00Z"/>
          <w:rFonts w:asciiTheme="minorHAnsi" w:eastAsiaTheme="minorEastAsia" w:hAnsiTheme="minorHAnsi"/>
          <w:b w:val="0"/>
          <w:bCs w:val="0"/>
          <w:caps w:val="0"/>
          <w:noProof/>
        </w:rPr>
      </w:pPr>
      <w:ins w:id="47" w:author="Greg Landry" w:date="2019-02-06T14:01:00Z">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_Toc354104 \h </w:instrText>
        </w:r>
        <w:r>
          <w:rPr>
            <w:noProof/>
          </w:rPr>
        </w:r>
      </w:ins>
      <w:r>
        <w:rPr>
          <w:noProof/>
        </w:rPr>
        <w:fldChar w:fldCharType="separate"/>
      </w:r>
      <w:ins w:id="48" w:author="Greg Landry" w:date="2019-02-06T14:02:00Z">
        <w:r w:rsidR="00973963">
          <w:rPr>
            <w:noProof/>
          </w:rPr>
          <w:t>13</w:t>
        </w:r>
      </w:ins>
      <w:ins w:id="49" w:author="Greg Landry" w:date="2019-02-06T14:01:00Z">
        <w:r>
          <w:rPr>
            <w:noProof/>
          </w:rPr>
          <w:fldChar w:fldCharType="end"/>
        </w:r>
      </w:ins>
    </w:p>
    <w:p w14:paraId="086712E3" w14:textId="2F93F715" w:rsidR="001C2334" w:rsidRDefault="001C2334">
      <w:pPr>
        <w:pStyle w:val="TOC2"/>
        <w:tabs>
          <w:tab w:val="left" w:pos="960"/>
        </w:tabs>
        <w:rPr>
          <w:ins w:id="50" w:author="Greg Landry" w:date="2019-02-06T14:01:00Z"/>
          <w:rFonts w:asciiTheme="minorHAnsi" w:eastAsiaTheme="minorEastAsia" w:hAnsiTheme="minorHAnsi"/>
          <w:smallCaps w:val="0"/>
          <w:noProof/>
          <w:sz w:val="22"/>
        </w:rPr>
      </w:pPr>
      <w:ins w:id="51" w:author="Greg Landry" w:date="2019-02-06T14:01:00Z">
        <w:r>
          <w:rPr>
            <w:noProof/>
          </w:rPr>
          <w:t>1.8.1</w:t>
        </w:r>
        <w:r>
          <w:rPr>
            <w:rFonts w:asciiTheme="minorHAnsi" w:eastAsiaTheme="minorEastAsia" w:hAnsiTheme="minorHAnsi"/>
            <w:smallCaps w:val="0"/>
            <w:noProof/>
            <w:sz w:val="22"/>
          </w:rPr>
          <w:tab/>
        </w:r>
        <w:r>
          <w:rPr>
            <w:noProof/>
          </w:rPr>
          <w:t>Cypress CY8CKIT-062-WiFi-BT</w:t>
        </w:r>
        <w:r>
          <w:rPr>
            <w:noProof/>
          </w:rPr>
          <w:tab/>
        </w:r>
        <w:r>
          <w:rPr>
            <w:noProof/>
          </w:rPr>
          <w:fldChar w:fldCharType="begin"/>
        </w:r>
        <w:r>
          <w:rPr>
            <w:noProof/>
          </w:rPr>
          <w:instrText xml:space="preserve"> PAGEREF _Toc354105 \h </w:instrText>
        </w:r>
        <w:r>
          <w:rPr>
            <w:noProof/>
          </w:rPr>
        </w:r>
      </w:ins>
      <w:r>
        <w:rPr>
          <w:noProof/>
        </w:rPr>
        <w:fldChar w:fldCharType="separate"/>
      </w:r>
      <w:ins w:id="52" w:author="Greg Landry" w:date="2019-02-06T14:02:00Z">
        <w:r w:rsidR="00973963">
          <w:rPr>
            <w:noProof/>
          </w:rPr>
          <w:t>13</w:t>
        </w:r>
      </w:ins>
      <w:ins w:id="53" w:author="Greg Landry" w:date="2019-02-06T14:01:00Z">
        <w:r>
          <w:rPr>
            <w:noProof/>
          </w:rPr>
          <w:fldChar w:fldCharType="end"/>
        </w:r>
      </w:ins>
    </w:p>
    <w:p w14:paraId="754C3CFE" w14:textId="311401FC" w:rsidR="001C2334" w:rsidRDefault="001C2334">
      <w:pPr>
        <w:pStyle w:val="TOC2"/>
        <w:tabs>
          <w:tab w:val="left" w:pos="960"/>
        </w:tabs>
        <w:rPr>
          <w:ins w:id="54" w:author="Greg Landry" w:date="2019-02-06T14:01:00Z"/>
          <w:rFonts w:asciiTheme="minorHAnsi" w:eastAsiaTheme="minorEastAsia" w:hAnsiTheme="minorHAnsi"/>
          <w:smallCaps w:val="0"/>
          <w:noProof/>
          <w:sz w:val="22"/>
        </w:rPr>
      </w:pPr>
      <w:ins w:id="55" w:author="Greg Landry" w:date="2019-02-06T14:01:00Z">
        <w:r>
          <w:rPr>
            <w:noProof/>
          </w:rPr>
          <w:t>1.8.2</w:t>
        </w:r>
        <w:r>
          <w:rPr>
            <w:rFonts w:asciiTheme="minorHAnsi" w:eastAsiaTheme="minorEastAsia" w:hAnsiTheme="minorHAnsi"/>
            <w:smallCaps w:val="0"/>
            <w:noProof/>
            <w:sz w:val="22"/>
          </w:rPr>
          <w:tab/>
        </w:r>
        <w:r w:rsidRPr="00392FE4">
          <w:rPr>
            <w:noProof/>
            <w:color w:val="0000FF"/>
            <w:u w:val="single"/>
          </w:rPr>
          <w:t>Cypress CYW943907AEVAL1F</w:t>
        </w:r>
        <w:r>
          <w:rPr>
            <w:noProof/>
          </w:rPr>
          <w:tab/>
        </w:r>
        <w:r>
          <w:rPr>
            <w:noProof/>
          </w:rPr>
          <w:fldChar w:fldCharType="begin"/>
        </w:r>
        <w:r>
          <w:rPr>
            <w:noProof/>
          </w:rPr>
          <w:instrText xml:space="preserve"> PAGEREF _Toc354106 \h </w:instrText>
        </w:r>
        <w:r>
          <w:rPr>
            <w:noProof/>
          </w:rPr>
        </w:r>
      </w:ins>
      <w:r>
        <w:rPr>
          <w:noProof/>
        </w:rPr>
        <w:fldChar w:fldCharType="separate"/>
      </w:r>
      <w:ins w:id="56" w:author="Greg Landry" w:date="2019-02-06T14:02:00Z">
        <w:r w:rsidR="00973963">
          <w:rPr>
            <w:noProof/>
          </w:rPr>
          <w:t>13</w:t>
        </w:r>
      </w:ins>
      <w:ins w:id="57" w:author="Greg Landry" w:date="2019-02-06T14:01:00Z">
        <w:r>
          <w:rPr>
            <w:noProof/>
          </w:rPr>
          <w:fldChar w:fldCharType="end"/>
        </w:r>
      </w:ins>
    </w:p>
    <w:p w14:paraId="08CCD4C3" w14:textId="07E60BB1" w:rsidR="001C2334" w:rsidRDefault="001C2334">
      <w:pPr>
        <w:pStyle w:val="TOC2"/>
        <w:tabs>
          <w:tab w:val="left" w:pos="960"/>
        </w:tabs>
        <w:rPr>
          <w:ins w:id="58" w:author="Greg Landry" w:date="2019-02-06T14:01:00Z"/>
          <w:rFonts w:asciiTheme="minorHAnsi" w:eastAsiaTheme="minorEastAsia" w:hAnsiTheme="minorHAnsi"/>
          <w:smallCaps w:val="0"/>
          <w:noProof/>
          <w:sz w:val="22"/>
        </w:rPr>
      </w:pPr>
      <w:ins w:id="59" w:author="Greg Landry" w:date="2019-02-06T14:01:00Z">
        <w:r>
          <w:rPr>
            <w:noProof/>
          </w:rPr>
          <w:t>1.8.3</w:t>
        </w:r>
        <w:r>
          <w:rPr>
            <w:rFonts w:asciiTheme="minorHAnsi" w:eastAsiaTheme="minorEastAsia" w:hAnsiTheme="minorHAnsi"/>
            <w:smallCaps w:val="0"/>
            <w:noProof/>
            <w:sz w:val="22"/>
          </w:rPr>
          <w:tab/>
        </w:r>
        <w:r w:rsidRPr="00392FE4">
          <w:rPr>
            <w:noProof/>
            <w:color w:val="0000FF"/>
            <w:u w:val="single"/>
          </w:rPr>
          <w:t>Cypress CYW94343WWCD1_EVB Evaluation and Development Kit</w:t>
        </w:r>
        <w:r>
          <w:rPr>
            <w:noProof/>
          </w:rPr>
          <w:tab/>
        </w:r>
        <w:r>
          <w:rPr>
            <w:noProof/>
          </w:rPr>
          <w:fldChar w:fldCharType="begin"/>
        </w:r>
        <w:r>
          <w:rPr>
            <w:noProof/>
          </w:rPr>
          <w:instrText xml:space="preserve"> PAGEREF _Toc354107 \h </w:instrText>
        </w:r>
        <w:r>
          <w:rPr>
            <w:noProof/>
          </w:rPr>
        </w:r>
      </w:ins>
      <w:r>
        <w:rPr>
          <w:noProof/>
        </w:rPr>
        <w:fldChar w:fldCharType="separate"/>
      </w:r>
      <w:ins w:id="60" w:author="Greg Landry" w:date="2019-02-06T14:02:00Z">
        <w:r w:rsidR="00973963">
          <w:rPr>
            <w:noProof/>
          </w:rPr>
          <w:t>13</w:t>
        </w:r>
      </w:ins>
      <w:ins w:id="61" w:author="Greg Landry" w:date="2019-02-06T14:01:00Z">
        <w:r>
          <w:rPr>
            <w:noProof/>
          </w:rPr>
          <w:fldChar w:fldCharType="end"/>
        </w:r>
      </w:ins>
    </w:p>
    <w:p w14:paraId="350AF350" w14:textId="07173911" w:rsidR="001C2334" w:rsidRDefault="001C2334">
      <w:pPr>
        <w:pStyle w:val="TOC2"/>
        <w:tabs>
          <w:tab w:val="left" w:pos="960"/>
        </w:tabs>
        <w:rPr>
          <w:ins w:id="62" w:author="Greg Landry" w:date="2019-02-06T14:01:00Z"/>
          <w:rFonts w:asciiTheme="minorHAnsi" w:eastAsiaTheme="minorEastAsia" w:hAnsiTheme="minorHAnsi"/>
          <w:smallCaps w:val="0"/>
          <w:noProof/>
          <w:sz w:val="22"/>
        </w:rPr>
      </w:pPr>
      <w:ins w:id="63" w:author="Greg Landry" w:date="2019-02-06T14:01:00Z">
        <w:r>
          <w:rPr>
            <w:noProof/>
          </w:rPr>
          <w:t>1.8.4</w:t>
        </w:r>
        <w:r>
          <w:rPr>
            <w:rFonts w:asciiTheme="minorHAnsi" w:eastAsiaTheme="minorEastAsia" w:hAnsiTheme="minorHAnsi"/>
            <w:smallCaps w:val="0"/>
            <w:noProof/>
            <w:sz w:val="22"/>
          </w:rPr>
          <w:tab/>
        </w:r>
        <w:r w:rsidRPr="00392FE4">
          <w:rPr>
            <w:noProof/>
            <w:color w:val="0000FF"/>
            <w:u w:val="single"/>
          </w:rPr>
          <w:t>Future Nebula IoT Development Kit</w:t>
        </w:r>
        <w:r>
          <w:rPr>
            <w:noProof/>
          </w:rPr>
          <w:tab/>
        </w:r>
        <w:r>
          <w:rPr>
            <w:noProof/>
          </w:rPr>
          <w:fldChar w:fldCharType="begin"/>
        </w:r>
        <w:r>
          <w:rPr>
            <w:noProof/>
          </w:rPr>
          <w:instrText xml:space="preserve"> PAGEREF _Toc354108 \h </w:instrText>
        </w:r>
        <w:r>
          <w:rPr>
            <w:noProof/>
          </w:rPr>
        </w:r>
      </w:ins>
      <w:r>
        <w:rPr>
          <w:noProof/>
        </w:rPr>
        <w:fldChar w:fldCharType="separate"/>
      </w:r>
      <w:ins w:id="64" w:author="Greg Landry" w:date="2019-02-06T14:02:00Z">
        <w:r w:rsidR="00973963">
          <w:rPr>
            <w:noProof/>
          </w:rPr>
          <w:t>13</w:t>
        </w:r>
      </w:ins>
      <w:ins w:id="65" w:author="Greg Landry" w:date="2019-02-06T14:01:00Z">
        <w:r>
          <w:rPr>
            <w:noProof/>
          </w:rPr>
          <w:fldChar w:fldCharType="end"/>
        </w:r>
      </w:ins>
    </w:p>
    <w:p w14:paraId="00251FEE" w14:textId="714351DD" w:rsidR="001C2334" w:rsidRDefault="001C2334">
      <w:pPr>
        <w:pStyle w:val="TOC2"/>
        <w:tabs>
          <w:tab w:val="left" w:pos="960"/>
        </w:tabs>
        <w:rPr>
          <w:ins w:id="66" w:author="Greg Landry" w:date="2019-02-06T14:01:00Z"/>
          <w:rFonts w:asciiTheme="minorHAnsi" w:eastAsiaTheme="minorEastAsia" w:hAnsiTheme="minorHAnsi"/>
          <w:smallCaps w:val="0"/>
          <w:noProof/>
          <w:sz w:val="22"/>
        </w:rPr>
      </w:pPr>
      <w:ins w:id="67" w:author="Greg Landry" w:date="2019-02-06T14:01:00Z">
        <w:r>
          <w:rPr>
            <w:noProof/>
          </w:rPr>
          <w:t>1.8.5</w:t>
        </w:r>
        <w:r>
          <w:rPr>
            <w:rFonts w:asciiTheme="minorHAnsi" w:eastAsiaTheme="minorEastAsia" w:hAnsiTheme="minorHAnsi"/>
            <w:smallCaps w:val="0"/>
            <w:noProof/>
            <w:sz w:val="22"/>
          </w:rPr>
          <w:tab/>
        </w:r>
        <w:r w:rsidRPr="00392FE4">
          <w:rPr>
            <w:noProof/>
            <w:color w:val="0000FF"/>
            <w:u w:val="single"/>
          </w:rPr>
          <w:t>Arrow Quadro IoT Wi-Fi Kit</w:t>
        </w:r>
        <w:r>
          <w:rPr>
            <w:noProof/>
          </w:rPr>
          <w:tab/>
        </w:r>
        <w:r>
          <w:rPr>
            <w:noProof/>
          </w:rPr>
          <w:fldChar w:fldCharType="begin"/>
        </w:r>
        <w:r>
          <w:rPr>
            <w:noProof/>
          </w:rPr>
          <w:instrText xml:space="preserve"> PAGEREF _Toc354109 \h </w:instrText>
        </w:r>
        <w:r>
          <w:rPr>
            <w:noProof/>
          </w:rPr>
        </w:r>
      </w:ins>
      <w:r>
        <w:rPr>
          <w:noProof/>
        </w:rPr>
        <w:fldChar w:fldCharType="separate"/>
      </w:r>
      <w:ins w:id="68" w:author="Greg Landry" w:date="2019-02-06T14:02:00Z">
        <w:r w:rsidR="00973963">
          <w:rPr>
            <w:noProof/>
          </w:rPr>
          <w:t>14</w:t>
        </w:r>
      </w:ins>
      <w:ins w:id="69" w:author="Greg Landry" w:date="2019-02-06T14:01:00Z">
        <w:r>
          <w:rPr>
            <w:noProof/>
          </w:rPr>
          <w:fldChar w:fldCharType="end"/>
        </w:r>
      </w:ins>
    </w:p>
    <w:p w14:paraId="2B469519" w14:textId="5EE2DB6F" w:rsidR="001C2334" w:rsidRDefault="001C2334">
      <w:pPr>
        <w:pStyle w:val="TOC2"/>
        <w:tabs>
          <w:tab w:val="left" w:pos="960"/>
        </w:tabs>
        <w:rPr>
          <w:ins w:id="70" w:author="Greg Landry" w:date="2019-02-06T14:01:00Z"/>
          <w:rFonts w:asciiTheme="minorHAnsi" w:eastAsiaTheme="minorEastAsia" w:hAnsiTheme="minorHAnsi"/>
          <w:smallCaps w:val="0"/>
          <w:noProof/>
          <w:sz w:val="22"/>
        </w:rPr>
      </w:pPr>
      <w:ins w:id="71" w:author="Greg Landry" w:date="2019-02-06T14:01:00Z">
        <w:r>
          <w:rPr>
            <w:noProof/>
          </w:rPr>
          <w:t>1.8.6</w:t>
        </w:r>
        <w:r>
          <w:rPr>
            <w:rFonts w:asciiTheme="minorHAnsi" w:eastAsiaTheme="minorEastAsia" w:hAnsiTheme="minorHAnsi"/>
            <w:smallCaps w:val="0"/>
            <w:noProof/>
            <w:sz w:val="22"/>
          </w:rPr>
          <w:tab/>
        </w:r>
        <w:r w:rsidRPr="00392FE4">
          <w:rPr>
            <w:noProof/>
            <w:color w:val="0000FF"/>
            <w:u w:val="single"/>
          </w:rPr>
          <w:t>Arrow Quicksilver IoT Kit</w:t>
        </w:r>
        <w:r>
          <w:rPr>
            <w:noProof/>
          </w:rPr>
          <w:tab/>
        </w:r>
        <w:r>
          <w:rPr>
            <w:noProof/>
          </w:rPr>
          <w:fldChar w:fldCharType="begin"/>
        </w:r>
        <w:r>
          <w:rPr>
            <w:noProof/>
          </w:rPr>
          <w:instrText xml:space="preserve"> PAGEREF _Toc354110 \h </w:instrText>
        </w:r>
        <w:r>
          <w:rPr>
            <w:noProof/>
          </w:rPr>
        </w:r>
      </w:ins>
      <w:r>
        <w:rPr>
          <w:noProof/>
        </w:rPr>
        <w:fldChar w:fldCharType="separate"/>
      </w:r>
      <w:ins w:id="72" w:author="Greg Landry" w:date="2019-02-06T14:02:00Z">
        <w:r w:rsidR="00973963">
          <w:rPr>
            <w:noProof/>
          </w:rPr>
          <w:t>14</w:t>
        </w:r>
      </w:ins>
      <w:ins w:id="73" w:author="Greg Landry" w:date="2019-02-06T14:01:00Z">
        <w:r>
          <w:rPr>
            <w:noProof/>
          </w:rPr>
          <w:fldChar w:fldCharType="end"/>
        </w:r>
      </w:ins>
    </w:p>
    <w:p w14:paraId="4DD2BD4B" w14:textId="393716D0" w:rsidR="001C2334" w:rsidRDefault="001C2334">
      <w:pPr>
        <w:pStyle w:val="TOC2"/>
        <w:tabs>
          <w:tab w:val="left" w:pos="960"/>
        </w:tabs>
        <w:rPr>
          <w:ins w:id="74" w:author="Greg Landry" w:date="2019-02-06T14:01:00Z"/>
          <w:rFonts w:asciiTheme="minorHAnsi" w:eastAsiaTheme="minorEastAsia" w:hAnsiTheme="minorHAnsi"/>
          <w:smallCaps w:val="0"/>
          <w:noProof/>
          <w:sz w:val="22"/>
        </w:rPr>
      </w:pPr>
      <w:ins w:id="75" w:author="Greg Landry" w:date="2019-02-06T14:01:00Z">
        <w:r>
          <w:rPr>
            <w:noProof/>
          </w:rPr>
          <w:t>1.8.7</w:t>
        </w:r>
        <w:r>
          <w:rPr>
            <w:rFonts w:asciiTheme="minorHAnsi" w:eastAsiaTheme="minorEastAsia" w:hAnsiTheme="minorHAnsi"/>
            <w:smallCaps w:val="0"/>
            <w:noProof/>
            <w:sz w:val="22"/>
          </w:rPr>
          <w:tab/>
        </w:r>
        <w:r w:rsidRPr="00392FE4">
          <w:rPr>
            <w:noProof/>
            <w:color w:val="0000FF"/>
            <w:u w:val="single"/>
          </w:rPr>
          <w:t>Avnet BCM4343W IoT Starter Kit</w:t>
        </w:r>
        <w:r>
          <w:rPr>
            <w:noProof/>
          </w:rPr>
          <w:tab/>
        </w:r>
        <w:r>
          <w:rPr>
            <w:noProof/>
          </w:rPr>
          <w:fldChar w:fldCharType="begin"/>
        </w:r>
        <w:r>
          <w:rPr>
            <w:noProof/>
          </w:rPr>
          <w:instrText xml:space="preserve"> PAGEREF _Toc354111 \h </w:instrText>
        </w:r>
        <w:r>
          <w:rPr>
            <w:noProof/>
          </w:rPr>
        </w:r>
      </w:ins>
      <w:r>
        <w:rPr>
          <w:noProof/>
        </w:rPr>
        <w:fldChar w:fldCharType="separate"/>
      </w:r>
      <w:ins w:id="76" w:author="Greg Landry" w:date="2019-02-06T14:02:00Z">
        <w:r w:rsidR="00973963">
          <w:rPr>
            <w:noProof/>
          </w:rPr>
          <w:t>14</w:t>
        </w:r>
      </w:ins>
      <w:ins w:id="77" w:author="Greg Landry" w:date="2019-02-06T14:01:00Z">
        <w:r>
          <w:rPr>
            <w:noProof/>
          </w:rPr>
          <w:fldChar w:fldCharType="end"/>
        </w:r>
      </w:ins>
    </w:p>
    <w:p w14:paraId="28B4CCF9" w14:textId="053F2D9E" w:rsidR="001C2334" w:rsidRDefault="001C2334">
      <w:pPr>
        <w:pStyle w:val="TOC2"/>
        <w:tabs>
          <w:tab w:val="left" w:pos="960"/>
        </w:tabs>
        <w:rPr>
          <w:ins w:id="78" w:author="Greg Landry" w:date="2019-02-06T14:01:00Z"/>
          <w:rFonts w:asciiTheme="minorHAnsi" w:eastAsiaTheme="minorEastAsia" w:hAnsiTheme="minorHAnsi"/>
          <w:smallCaps w:val="0"/>
          <w:noProof/>
          <w:sz w:val="22"/>
        </w:rPr>
      </w:pPr>
      <w:ins w:id="79" w:author="Greg Landry" w:date="2019-02-06T14:01:00Z">
        <w:r>
          <w:rPr>
            <w:noProof/>
          </w:rPr>
          <w:t>1.8.8</w:t>
        </w:r>
        <w:r>
          <w:rPr>
            <w:rFonts w:asciiTheme="minorHAnsi" w:eastAsiaTheme="minorEastAsia" w:hAnsiTheme="minorHAnsi"/>
            <w:smallCaps w:val="0"/>
            <w:noProof/>
            <w:sz w:val="22"/>
          </w:rPr>
          <w:tab/>
        </w:r>
        <w:r w:rsidRPr="00392FE4">
          <w:rPr>
            <w:noProof/>
            <w:color w:val="0000FF"/>
            <w:u w:val="single"/>
          </w:rPr>
          <w:t>Adafruit Feather</w:t>
        </w:r>
        <w:r>
          <w:rPr>
            <w:noProof/>
          </w:rPr>
          <w:tab/>
        </w:r>
        <w:r>
          <w:rPr>
            <w:noProof/>
          </w:rPr>
          <w:fldChar w:fldCharType="begin"/>
        </w:r>
        <w:r>
          <w:rPr>
            <w:noProof/>
          </w:rPr>
          <w:instrText xml:space="preserve"> PAGEREF _Toc354112 \h </w:instrText>
        </w:r>
        <w:r>
          <w:rPr>
            <w:noProof/>
          </w:rPr>
        </w:r>
      </w:ins>
      <w:r>
        <w:rPr>
          <w:noProof/>
        </w:rPr>
        <w:fldChar w:fldCharType="separate"/>
      </w:r>
      <w:ins w:id="80" w:author="Greg Landry" w:date="2019-02-06T14:02:00Z">
        <w:r w:rsidR="00973963">
          <w:rPr>
            <w:noProof/>
          </w:rPr>
          <w:t>14</w:t>
        </w:r>
      </w:ins>
      <w:ins w:id="81" w:author="Greg Landry" w:date="2019-02-06T14:01:00Z">
        <w:r>
          <w:rPr>
            <w:noProof/>
          </w:rPr>
          <w:fldChar w:fldCharType="end"/>
        </w:r>
      </w:ins>
    </w:p>
    <w:p w14:paraId="3B28476C" w14:textId="351F2509" w:rsidR="001C2334" w:rsidRDefault="001C2334">
      <w:pPr>
        <w:pStyle w:val="TOC2"/>
        <w:tabs>
          <w:tab w:val="left" w:pos="960"/>
        </w:tabs>
        <w:rPr>
          <w:ins w:id="82" w:author="Greg Landry" w:date="2019-02-06T14:01:00Z"/>
          <w:rFonts w:asciiTheme="minorHAnsi" w:eastAsiaTheme="minorEastAsia" w:hAnsiTheme="minorHAnsi"/>
          <w:smallCaps w:val="0"/>
          <w:noProof/>
          <w:sz w:val="22"/>
        </w:rPr>
      </w:pPr>
      <w:ins w:id="83" w:author="Greg Landry" w:date="2019-02-06T14:01:00Z">
        <w:r>
          <w:rPr>
            <w:noProof/>
          </w:rPr>
          <w:t>1.8.9</w:t>
        </w:r>
        <w:r>
          <w:rPr>
            <w:rFonts w:asciiTheme="minorHAnsi" w:eastAsiaTheme="minorEastAsia" w:hAnsiTheme="minorHAnsi"/>
            <w:smallCaps w:val="0"/>
            <w:noProof/>
            <w:sz w:val="22"/>
          </w:rPr>
          <w:tab/>
        </w:r>
        <w:r w:rsidRPr="00392FE4">
          <w:rPr>
            <w:noProof/>
            <w:color w:val="0000FF"/>
            <w:u w:val="single"/>
          </w:rPr>
          <w:t>Electric Imp</w:t>
        </w:r>
        <w:r>
          <w:rPr>
            <w:noProof/>
          </w:rPr>
          <w:tab/>
        </w:r>
        <w:r>
          <w:rPr>
            <w:noProof/>
          </w:rPr>
          <w:fldChar w:fldCharType="begin"/>
        </w:r>
        <w:r>
          <w:rPr>
            <w:noProof/>
          </w:rPr>
          <w:instrText xml:space="preserve"> PAGEREF _Toc354113 \h </w:instrText>
        </w:r>
        <w:r>
          <w:rPr>
            <w:noProof/>
          </w:rPr>
        </w:r>
      </w:ins>
      <w:r>
        <w:rPr>
          <w:noProof/>
        </w:rPr>
        <w:fldChar w:fldCharType="separate"/>
      </w:r>
      <w:ins w:id="84" w:author="Greg Landry" w:date="2019-02-06T14:02:00Z">
        <w:r w:rsidR="00973963">
          <w:rPr>
            <w:noProof/>
          </w:rPr>
          <w:t>14</w:t>
        </w:r>
      </w:ins>
      <w:ins w:id="85" w:author="Greg Landry" w:date="2019-02-06T14:01:00Z">
        <w:r>
          <w:rPr>
            <w:noProof/>
          </w:rPr>
          <w:fldChar w:fldCharType="end"/>
        </w:r>
      </w:ins>
    </w:p>
    <w:p w14:paraId="1348C158" w14:textId="5AB2EAC8" w:rsidR="001C2334" w:rsidRDefault="001C2334">
      <w:pPr>
        <w:pStyle w:val="TOC2"/>
        <w:tabs>
          <w:tab w:val="left" w:pos="1200"/>
        </w:tabs>
        <w:rPr>
          <w:ins w:id="86" w:author="Greg Landry" w:date="2019-02-06T14:01:00Z"/>
          <w:rFonts w:asciiTheme="minorHAnsi" w:eastAsiaTheme="minorEastAsia" w:hAnsiTheme="minorHAnsi"/>
          <w:smallCaps w:val="0"/>
          <w:noProof/>
          <w:sz w:val="22"/>
        </w:rPr>
      </w:pPr>
      <w:ins w:id="87" w:author="Greg Landry" w:date="2019-02-06T14:01:00Z">
        <w:r>
          <w:rPr>
            <w:noProof/>
          </w:rPr>
          <w:t>1.8.10</w:t>
        </w:r>
        <w:r>
          <w:rPr>
            <w:rFonts w:asciiTheme="minorHAnsi" w:eastAsiaTheme="minorEastAsia" w:hAnsiTheme="minorHAnsi"/>
            <w:smallCaps w:val="0"/>
            <w:noProof/>
            <w:sz w:val="22"/>
          </w:rPr>
          <w:tab/>
        </w:r>
        <w:r w:rsidRPr="00392FE4">
          <w:rPr>
            <w:noProof/>
            <w:color w:val="0000FF"/>
            <w:u w:val="single"/>
          </w:rPr>
          <w:t>Particle Photon</w:t>
        </w:r>
        <w:r>
          <w:rPr>
            <w:noProof/>
          </w:rPr>
          <w:tab/>
        </w:r>
        <w:r>
          <w:rPr>
            <w:noProof/>
          </w:rPr>
          <w:fldChar w:fldCharType="begin"/>
        </w:r>
        <w:r>
          <w:rPr>
            <w:noProof/>
          </w:rPr>
          <w:instrText xml:space="preserve"> PAGEREF _Toc354114 \h </w:instrText>
        </w:r>
        <w:r>
          <w:rPr>
            <w:noProof/>
          </w:rPr>
        </w:r>
      </w:ins>
      <w:r>
        <w:rPr>
          <w:noProof/>
        </w:rPr>
        <w:fldChar w:fldCharType="separate"/>
      </w:r>
      <w:ins w:id="88" w:author="Greg Landry" w:date="2019-02-06T14:02:00Z">
        <w:r w:rsidR="00973963">
          <w:rPr>
            <w:noProof/>
          </w:rPr>
          <w:t>15</w:t>
        </w:r>
      </w:ins>
      <w:ins w:id="89" w:author="Greg Landry" w:date="2019-02-06T14:01:00Z">
        <w:r>
          <w:rPr>
            <w:noProof/>
          </w:rPr>
          <w:fldChar w:fldCharType="end"/>
        </w:r>
      </w:ins>
    </w:p>
    <w:p w14:paraId="692E0EE7" w14:textId="38E1F4A1" w:rsidR="001C2334" w:rsidRDefault="001C2334">
      <w:pPr>
        <w:pStyle w:val="TOC2"/>
        <w:tabs>
          <w:tab w:val="left" w:pos="1200"/>
        </w:tabs>
        <w:rPr>
          <w:ins w:id="90" w:author="Greg Landry" w:date="2019-02-06T14:01:00Z"/>
          <w:rFonts w:asciiTheme="minorHAnsi" w:eastAsiaTheme="minorEastAsia" w:hAnsiTheme="minorHAnsi"/>
          <w:smallCaps w:val="0"/>
          <w:noProof/>
          <w:sz w:val="22"/>
        </w:rPr>
      </w:pPr>
      <w:ins w:id="91" w:author="Greg Landry" w:date="2019-02-06T14:01:00Z">
        <w:r>
          <w:rPr>
            <w:noProof/>
          </w:rPr>
          <w:t>1.8.11</w:t>
        </w:r>
        <w:r>
          <w:rPr>
            <w:rFonts w:asciiTheme="minorHAnsi" w:eastAsiaTheme="minorEastAsia" w:hAnsiTheme="minorHAnsi"/>
            <w:smallCaps w:val="0"/>
            <w:noProof/>
            <w:sz w:val="22"/>
          </w:rPr>
          <w:tab/>
        </w:r>
        <w:r w:rsidRPr="00392FE4">
          <w:rPr>
            <w:noProof/>
            <w:color w:val="0000FF"/>
            <w:u w:val="single"/>
          </w:rPr>
          <w:t>SparkFun with Particle Photon Module</w:t>
        </w:r>
        <w:r>
          <w:rPr>
            <w:noProof/>
          </w:rPr>
          <w:tab/>
        </w:r>
        <w:r>
          <w:rPr>
            <w:noProof/>
          </w:rPr>
          <w:fldChar w:fldCharType="begin"/>
        </w:r>
        <w:r>
          <w:rPr>
            <w:noProof/>
          </w:rPr>
          <w:instrText xml:space="preserve"> PAGEREF _Toc354115 \h </w:instrText>
        </w:r>
        <w:r>
          <w:rPr>
            <w:noProof/>
          </w:rPr>
        </w:r>
      </w:ins>
      <w:r>
        <w:rPr>
          <w:noProof/>
        </w:rPr>
        <w:fldChar w:fldCharType="separate"/>
      </w:r>
      <w:ins w:id="92" w:author="Greg Landry" w:date="2019-02-06T14:02:00Z">
        <w:r w:rsidR="00973963">
          <w:rPr>
            <w:noProof/>
          </w:rPr>
          <w:t>15</w:t>
        </w:r>
      </w:ins>
      <w:ins w:id="93" w:author="Greg Landry" w:date="2019-02-06T14:01:00Z">
        <w:r>
          <w:rPr>
            <w:noProof/>
          </w:rPr>
          <w:fldChar w:fldCharType="end"/>
        </w:r>
      </w:ins>
    </w:p>
    <w:p w14:paraId="26FEAE21" w14:textId="7784D879" w:rsidR="001C2334" w:rsidRDefault="001C2334">
      <w:pPr>
        <w:pStyle w:val="TOC2"/>
        <w:tabs>
          <w:tab w:val="left" w:pos="1200"/>
        </w:tabs>
        <w:rPr>
          <w:ins w:id="94" w:author="Greg Landry" w:date="2019-02-06T14:01:00Z"/>
          <w:rFonts w:asciiTheme="minorHAnsi" w:eastAsiaTheme="minorEastAsia" w:hAnsiTheme="minorHAnsi"/>
          <w:smallCaps w:val="0"/>
          <w:noProof/>
          <w:sz w:val="22"/>
        </w:rPr>
      </w:pPr>
      <w:ins w:id="95" w:author="Greg Landry" w:date="2019-02-06T14:01:00Z">
        <w:r>
          <w:rPr>
            <w:noProof/>
          </w:rPr>
          <w:t>1.8.12</w:t>
        </w:r>
        <w:r>
          <w:rPr>
            <w:rFonts w:asciiTheme="minorHAnsi" w:eastAsiaTheme="minorEastAsia" w:hAnsiTheme="minorHAnsi"/>
            <w:smallCaps w:val="0"/>
            <w:noProof/>
            <w:sz w:val="22"/>
          </w:rPr>
          <w:tab/>
        </w:r>
        <w:r w:rsidRPr="00392FE4">
          <w:rPr>
            <w:noProof/>
            <w:color w:val="0000FF"/>
            <w:u w:val="single"/>
          </w:rPr>
          <w:t>Inventek</w:t>
        </w:r>
        <w:r>
          <w:rPr>
            <w:noProof/>
          </w:rPr>
          <w:tab/>
        </w:r>
        <w:r>
          <w:rPr>
            <w:noProof/>
          </w:rPr>
          <w:fldChar w:fldCharType="begin"/>
        </w:r>
        <w:r>
          <w:rPr>
            <w:noProof/>
          </w:rPr>
          <w:instrText xml:space="preserve"> PAGEREF _Toc354116 \h </w:instrText>
        </w:r>
        <w:r>
          <w:rPr>
            <w:noProof/>
          </w:rPr>
        </w:r>
      </w:ins>
      <w:r>
        <w:rPr>
          <w:noProof/>
        </w:rPr>
        <w:fldChar w:fldCharType="separate"/>
      </w:r>
      <w:ins w:id="96" w:author="Greg Landry" w:date="2019-02-06T14:02:00Z">
        <w:r w:rsidR="00973963">
          <w:rPr>
            <w:noProof/>
          </w:rPr>
          <w:t>15</w:t>
        </w:r>
      </w:ins>
      <w:ins w:id="97" w:author="Greg Landry" w:date="2019-02-06T14:01:00Z">
        <w:r>
          <w:rPr>
            <w:noProof/>
          </w:rPr>
          <w:fldChar w:fldCharType="end"/>
        </w:r>
      </w:ins>
    </w:p>
    <w:p w14:paraId="136AE548" w14:textId="27DD8116" w:rsidR="001C2334" w:rsidRDefault="001C2334">
      <w:pPr>
        <w:pStyle w:val="TOC1"/>
        <w:rPr>
          <w:ins w:id="98" w:author="Greg Landry" w:date="2019-02-06T14:01:00Z"/>
          <w:rFonts w:asciiTheme="minorHAnsi" w:eastAsiaTheme="minorEastAsia" w:hAnsiTheme="minorHAnsi"/>
          <w:b w:val="0"/>
          <w:bCs w:val="0"/>
          <w:caps w:val="0"/>
          <w:noProof/>
        </w:rPr>
      </w:pPr>
      <w:ins w:id="99" w:author="Greg Landry" w:date="2019-02-06T14:01:00Z">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_Toc354117 \h </w:instrText>
        </w:r>
        <w:r>
          <w:rPr>
            <w:noProof/>
          </w:rPr>
        </w:r>
      </w:ins>
      <w:r>
        <w:rPr>
          <w:noProof/>
        </w:rPr>
        <w:fldChar w:fldCharType="separate"/>
      </w:r>
      <w:ins w:id="100" w:author="Greg Landry" w:date="2019-02-06T14:02:00Z">
        <w:r w:rsidR="00973963">
          <w:rPr>
            <w:noProof/>
          </w:rPr>
          <w:t>16</w:t>
        </w:r>
      </w:ins>
      <w:ins w:id="101" w:author="Greg Landry" w:date="2019-02-06T14:01:00Z">
        <w:r>
          <w:rPr>
            <w:noProof/>
          </w:rPr>
          <w:fldChar w:fldCharType="end"/>
        </w:r>
      </w:ins>
    </w:p>
    <w:p w14:paraId="06EAC4F7" w14:textId="69C39625" w:rsidR="001C2334" w:rsidRDefault="001C2334">
      <w:pPr>
        <w:pStyle w:val="TOC2"/>
        <w:rPr>
          <w:ins w:id="102" w:author="Greg Landry" w:date="2019-02-06T14:01:00Z"/>
          <w:rFonts w:asciiTheme="minorHAnsi" w:eastAsiaTheme="minorEastAsia" w:hAnsiTheme="minorHAnsi"/>
          <w:smallCaps w:val="0"/>
          <w:noProof/>
          <w:sz w:val="22"/>
        </w:rPr>
      </w:pPr>
      <w:ins w:id="103" w:author="Greg Landry" w:date="2019-02-06T14:01:00Z">
        <w:r>
          <w:rPr>
            <w:noProof/>
          </w:rPr>
          <w:t>Exercise - 1.1 Create a forum account</w:t>
        </w:r>
        <w:r>
          <w:rPr>
            <w:noProof/>
          </w:rPr>
          <w:tab/>
        </w:r>
        <w:r>
          <w:rPr>
            <w:noProof/>
          </w:rPr>
          <w:fldChar w:fldCharType="begin"/>
        </w:r>
        <w:r>
          <w:rPr>
            <w:noProof/>
          </w:rPr>
          <w:instrText xml:space="preserve"> PAGEREF _Toc354118 \h </w:instrText>
        </w:r>
        <w:r>
          <w:rPr>
            <w:noProof/>
          </w:rPr>
        </w:r>
      </w:ins>
      <w:r>
        <w:rPr>
          <w:noProof/>
        </w:rPr>
        <w:fldChar w:fldCharType="separate"/>
      </w:r>
      <w:ins w:id="104" w:author="Greg Landry" w:date="2019-02-06T14:02:00Z">
        <w:r w:rsidR="00973963">
          <w:rPr>
            <w:noProof/>
          </w:rPr>
          <w:t>16</w:t>
        </w:r>
      </w:ins>
      <w:ins w:id="105" w:author="Greg Landry" w:date="2019-02-06T14:01:00Z">
        <w:r>
          <w:rPr>
            <w:noProof/>
          </w:rPr>
          <w:fldChar w:fldCharType="end"/>
        </w:r>
      </w:ins>
    </w:p>
    <w:p w14:paraId="7792E7FB" w14:textId="0771C30E" w:rsidR="001C2334" w:rsidRDefault="001C2334">
      <w:pPr>
        <w:pStyle w:val="TOC2"/>
        <w:rPr>
          <w:ins w:id="106" w:author="Greg Landry" w:date="2019-02-06T14:01:00Z"/>
          <w:rFonts w:asciiTheme="minorHAnsi" w:eastAsiaTheme="minorEastAsia" w:hAnsiTheme="minorHAnsi"/>
          <w:smallCaps w:val="0"/>
          <w:noProof/>
          <w:sz w:val="22"/>
        </w:rPr>
      </w:pPr>
      <w:ins w:id="107" w:author="Greg Landry" w:date="2019-02-06T14:01:00Z">
        <w:r>
          <w:rPr>
            <w:noProof/>
          </w:rPr>
          <w:t>Exercise - 1.2 Open the documentation</w:t>
        </w:r>
        <w:r>
          <w:rPr>
            <w:noProof/>
          </w:rPr>
          <w:tab/>
        </w:r>
        <w:r>
          <w:rPr>
            <w:noProof/>
          </w:rPr>
          <w:fldChar w:fldCharType="begin"/>
        </w:r>
        <w:r>
          <w:rPr>
            <w:noProof/>
          </w:rPr>
          <w:instrText xml:space="preserve"> PAGEREF _Toc354119 \h </w:instrText>
        </w:r>
        <w:r>
          <w:rPr>
            <w:noProof/>
          </w:rPr>
        </w:r>
      </w:ins>
      <w:r>
        <w:rPr>
          <w:noProof/>
        </w:rPr>
        <w:fldChar w:fldCharType="separate"/>
      </w:r>
      <w:ins w:id="108" w:author="Greg Landry" w:date="2019-02-06T14:02:00Z">
        <w:r w:rsidR="00973963">
          <w:rPr>
            <w:noProof/>
          </w:rPr>
          <w:t>16</w:t>
        </w:r>
      </w:ins>
      <w:ins w:id="109" w:author="Greg Landry" w:date="2019-02-06T14:01:00Z">
        <w:r>
          <w:rPr>
            <w:noProof/>
          </w:rPr>
          <w:fldChar w:fldCharType="end"/>
        </w:r>
      </w:ins>
    </w:p>
    <w:p w14:paraId="7643E091" w14:textId="7472072C" w:rsidR="00B452C3" w:rsidDel="001C2334" w:rsidRDefault="00B452C3">
      <w:pPr>
        <w:pStyle w:val="TOC1"/>
        <w:rPr>
          <w:del w:id="110" w:author="Greg Landry" w:date="2019-02-06T14:01:00Z"/>
          <w:rFonts w:asciiTheme="minorHAnsi" w:eastAsiaTheme="minorEastAsia" w:hAnsiTheme="minorHAnsi"/>
          <w:b w:val="0"/>
          <w:bCs w:val="0"/>
          <w:caps w:val="0"/>
          <w:noProof/>
        </w:rPr>
      </w:pPr>
      <w:del w:id="111" w:author="Greg Landry" w:date="2019-02-06T14:01:00Z">
        <w:r w:rsidDel="001C2334">
          <w:rPr>
            <w:noProof/>
          </w:rPr>
          <w:delText>1.1</w:delText>
        </w:r>
        <w:r w:rsidDel="001C2334">
          <w:rPr>
            <w:rFonts w:asciiTheme="minorHAnsi" w:eastAsiaTheme="minorEastAsia" w:hAnsiTheme="minorHAnsi"/>
            <w:b w:val="0"/>
            <w:bCs w:val="0"/>
            <w:caps w:val="0"/>
            <w:noProof/>
          </w:rPr>
          <w:tab/>
        </w:r>
        <w:r w:rsidDel="001C2334">
          <w:rPr>
            <w:noProof/>
          </w:rPr>
          <w:delText>Tour of WICED Studio SDK</w:delText>
        </w:r>
        <w:r w:rsidDel="001C2334">
          <w:rPr>
            <w:noProof/>
          </w:rPr>
          <w:tab/>
        </w:r>
        <w:r w:rsidR="00E61700" w:rsidDel="001C2334">
          <w:rPr>
            <w:noProof/>
          </w:rPr>
          <w:delText>2</w:delText>
        </w:r>
      </w:del>
    </w:p>
    <w:p w14:paraId="250B1064" w14:textId="7D1CE561" w:rsidR="00B452C3" w:rsidDel="001C2334" w:rsidRDefault="00B452C3">
      <w:pPr>
        <w:pStyle w:val="TOC2"/>
        <w:tabs>
          <w:tab w:val="left" w:pos="960"/>
        </w:tabs>
        <w:rPr>
          <w:del w:id="112" w:author="Greg Landry" w:date="2019-02-06T14:01:00Z"/>
          <w:rFonts w:asciiTheme="minorHAnsi" w:eastAsiaTheme="minorEastAsia" w:hAnsiTheme="minorHAnsi"/>
          <w:smallCaps w:val="0"/>
          <w:noProof/>
          <w:sz w:val="22"/>
        </w:rPr>
      </w:pPr>
      <w:del w:id="113" w:author="Greg Landry" w:date="2019-02-06T14:01:00Z">
        <w:r w:rsidDel="001C2334">
          <w:rPr>
            <w:noProof/>
          </w:rPr>
          <w:delText>1.1.1</w:delText>
        </w:r>
        <w:r w:rsidDel="001C2334">
          <w:rPr>
            <w:rFonts w:asciiTheme="minorHAnsi" w:eastAsiaTheme="minorEastAsia" w:hAnsiTheme="minorHAnsi"/>
            <w:smallCaps w:val="0"/>
            <w:noProof/>
            <w:sz w:val="22"/>
          </w:rPr>
          <w:tab/>
        </w:r>
        <w:r w:rsidDel="001C2334">
          <w:rPr>
            <w:noProof/>
          </w:rPr>
          <w:delText>First Look</w:delText>
        </w:r>
        <w:r w:rsidDel="001C2334">
          <w:rPr>
            <w:noProof/>
          </w:rPr>
          <w:tab/>
        </w:r>
        <w:r w:rsidR="00E61700" w:rsidDel="001C2334">
          <w:rPr>
            <w:noProof/>
          </w:rPr>
          <w:delText>2</w:delText>
        </w:r>
      </w:del>
    </w:p>
    <w:p w14:paraId="34808D97" w14:textId="1D369286" w:rsidR="00B452C3" w:rsidDel="001C2334" w:rsidRDefault="00B452C3">
      <w:pPr>
        <w:pStyle w:val="TOC2"/>
        <w:tabs>
          <w:tab w:val="left" w:pos="960"/>
        </w:tabs>
        <w:rPr>
          <w:del w:id="114" w:author="Greg Landry" w:date="2019-02-06T14:01:00Z"/>
          <w:rFonts w:asciiTheme="minorHAnsi" w:eastAsiaTheme="minorEastAsia" w:hAnsiTheme="minorHAnsi"/>
          <w:smallCaps w:val="0"/>
          <w:noProof/>
          <w:sz w:val="22"/>
        </w:rPr>
      </w:pPr>
      <w:del w:id="115" w:author="Greg Landry" w:date="2019-02-06T14:01:00Z">
        <w:r w:rsidDel="001C2334">
          <w:rPr>
            <w:noProof/>
          </w:rPr>
          <w:delText>1.1.2</w:delText>
        </w:r>
        <w:r w:rsidDel="001C2334">
          <w:rPr>
            <w:rFonts w:asciiTheme="minorHAnsi" w:eastAsiaTheme="minorEastAsia" w:hAnsiTheme="minorHAnsi"/>
            <w:smallCaps w:val="0"/>
            <w:noProof/>
            <w:sz w:val="22"/>
          </w:rPr>
          <w:tab/>
        </w:r>
        <w:r w:rsidDel="001C2334">
          <w:rPr>
            <w:noProof/>
          </w:rPr>
          <w:delText>Project Explorer</w:delText>
        </w:r>
        <w:r w:rsidDel="001C2334">
          <w:rPr>
            <w:noProof/>
          </w:rPr>
          <w:tab/>
        </w:r>
        <w:r w:rsidR="00E61700" w:rsidDel="001C2334">
          <w:rPr>
            <w:noProof/>
          </w:rPr>
          <w:delText>4</w:delText>
        </w:r>
      </w:del>
    </w:p>
    <w:p w14:paraId="42C4BBB6" w14:textId="0B2D64F0" w:rsidR="00B452C3" w:rsidDel="001C2334" w:rsidRDefault="00B452C3">
      <w:pPr>
        <w:pStyle w:val="TOC1"/>
        <w:rPr>
          <w:del w:id="116" w:author="Greg Landry" w:date="2019-02-06T14:01:00Z"/>
          <w:rFonts w:asciiTheme="minorHAnsi" w:eastAsiaTheme="minorEastAsia" w:hAnsiTheme="minorHAnsi"/>
          <w:b w:val="0"/>
          <w:bCs w:val="0"/>
          <w:caps w:val="0"/>
          <w:noProof/>
        </w:rPr>
      </w:pPr>
      <w:del w:id="117" w:author="Greg Landry" w:date="2019-02-06T14:01:00Z">
        <w:r w:rsidDel="001C2334">
          <w:rPr>
            <w:noProof/>
          </w:rPr>
          <w:delText>1.2</w:delText>
        </w:r>
        <w:r w:rsidDel="001C2334">
          <w:rPr>
            <w:rFonts w:asciiTheme="minorHAnsi" w:eastAsiaTheme="minorEastAsia" w:hAnsiTheme="minorHAnsi"/>
            <w:b w:val="0"/>
            <w:bCs w:val="0"/>
            <w:caps w:val="0"/>
            <w:noProof/>
          </w:rPr>
          <w:tab/>
        </w:r>
        <w:r w:rsidDel="001C2334">
          <w:rPr>
            <w:noProof/>
          </w:rPr>
          <w:delText>Tour of Documentation</w:delText>
        </w:r>
        <w:r w:rsidDel="001C2334">
          <w:rPr>
            <w:noProof/>
          </w:rPr>
          <w:tab/>
        </w:r>
        <w:r w:rsidR="00E61700" w:rsidDel="001C2334">
          <w:rPr>
            <w:noProof/>
          </w:rPr>
          <w:delText>7</w:delText>
        </w:r>
      </w:del>
    </w:p>
    <w:p w14:paraId="10621780" w14:textId="02870646" w:rsidR="00B452C3" w:rsidDel="001C2334" w:rsidRDefault="00B452C3">
      <w:pPr>
        <w:pStyle w:val="TOC2"/>
        <w:tabs>
          <w:tab w:val="left" w:pos="960"/>
        </w:tabs>
        <w:rPr>
          <w:del w:id="118" w:author="Greg Landry" w:date="2019-02-06T14:01:00Z"/>
          <w:rFonts w:asciiTheme="minorHAnsi" w:eastAsiaTheme="minorEastAsia" w:hAnsiTheme="minorHAnsi"/>
          <w:smallCaps w:val="0"/>
          <w:noProof/>
          <w:sz w:val="22"/>
        </w:rPr>
      </w:pPr>
      <w:del w:id="119" w:author="Greg Landry" w:date="2019-02-06T14:01:00Z">
        <w:r w:rsidDel="001C2334">
          <w:rPr>
            <w:noProof/>
          </w:rPr>
          <w:delText>1.2.1</w:delText>
        </w:r>
        <w:r w:rsidDel="001C2334">
          <w:rPr>
            <w:rFonts w:asciiTheme="minorHAnsi" w:eastAsiaTheme="minorEastAsia" w:hAnsiTheme="minorHAnsi"/>
            <w:smallCaps w:val="0"/>
            <w:noProof/>
            <w:sz w:val="22"/>
          </w:rPr>
          <w:tab/>
        </w:r>
        <w:r w:rsidDel="001C2334">
          <w:rPr>
            <w:noProof/>
          </w:rPr>
          <w:delText>In the SDK Workspace</w:delText>
        </w:r>
        <w:r w:rsidDel="001C2334">
          <w:rPr>
            <w:noProof/>
          </w:rPr>
          <w:tab/>
        </w:r>
        <w:r w:rsidR="00E61700" w:rsidDel="001C2334">
          <w:rPr>
            <w:noProof/>
          </w:rPr>
          <w:delText>7</w:delText>
        </w:r>
      </w:del>
    </w:p>
    <w:p w14:paraId="1E2C4FEF" w14:textId="20A1F214" w:rsidR="00B452C3" w:rsidDel="001C2334" w:rsidRDefault="00B452C3">
      <w:pPr>
        <w:pStyle w:val="TOC2"/>
        <w:tabs>
          <w:tab w:val="left" w:pos="960"/>
        </w:tabs>
        <w:rPr>
          <w:del w:id="120" w:author="Greg Landry" w:date="2019-02-06T14:01:00Z"/>
          <w:rFonts w:asciiTheme="minorHAnsi" w:eastAsiaTheme="minorEastAsia" w:hAnsiTheme="minorHAnsi"/>
          <w:smallCaps w:val="0"/>
          <w:noProof/>
          <w:sz w:val="22"/>
        </w:rPr>
      </w:pPr>
      <w:del w:id="121" w:author="Greg Landry" w:date="2019-02-06T14:01:00Z">
        <w:r w:rsidDel="001C2334">
          <w:rPr>
            <w:noProof/>
          </w:rPr>
          <w:delText>1.2.2</w:delText>
        </w:r>
        <w:r w:rsidDel="001C2334">
          <w:rPr>
            <w:rFonts w:asciiTheme="minorHAnsi" w:eastAsiaTheme="minorEastAsia" w:hAnsiTheme="minorHAnsi"/>
            <w:smallCaps w:val="0"/>
            <w:noProof/>
            <w:sz w:val="22"/>
          </w:rPr>
          <w:tab/>
        </w:r>
        <w:r w:rsidDel="001C2334">
          <w:rPr>
            <w:noProof/>
          </w:rPr>
          <w:delText>On the Web</w:delText>
        </w:r>
        <w:r w:rsidDel="001C2334">
          <w:rPr>
            <w:noProof/>
          </w:rPr>
          <w:tab/>
        </w:r>
        <w:r w:rsidR="00E61700" w:rsidDel="001C2334">
          <w:rPr>
            <w:noProof/>
          </w:rPr>
          <w:delText>7</w:delText>
        </w:r>
      </w:del>
    </w:p>
    <w:p w14:paraId="250353C6" w14:textId="7E37AD59" w:rsidR="00B452C3" w:rsidDel="001C2334" w:rsidRDefault="00B452C3">
      <w:pPr>
        <w:pStyle w:val="TOC1"/>
        <w:rPr>
          <w:del w:id="122" w:author="Greg Landry" w:date="2019-02-06T14:01:00Z"/>
          <w:rFonts w:asciiTheme="minorHAnsi" w:eastAsiaTheme="minorEastAsia" w:hAnsiTheme="minorHAnsi"/>
          <w:b w:val="0"/>
          <w:bCs w:val="0"/>
          <w:caps w:val="0"/>
          <w:noProof/>
        </w:rPr>
      </w:pPr>
      <w:del w:id="123" w:author="Greg Landry" w:date="2019-02-06T14:01:00Z">
        <w:r w:rsidDel="001C2334">
          <w:rPr>
            <w:noProof/>
          </w:rPr>
          <w:delText>1.3</w:delText>
        </w:r>
        <w:r w:rsidDel="001C2334">
          <w:rPr>
            <w:rFonts w:asciiTheme="minorHAnsi" w:eastAsiaTheme="minorEastAsia" w:hAnsiTheme="minorHAnsi"/>
            <w:b w:val="0"/>
            <w:bCs w:val="0"/>
            <w:caps w:val="0"/>
            <w:noProof/>
          </w:rPr>
          <w:tab/>
        </w:r>
        <w:r w:rsidDel="001C2334">
          <w:rPr>
            <w:noProof/>
          </w:rPr>
          <w:delText>Reporting Issues</w:delText>
        </w:r>
        <w:r w:rsidDel="001C2334">
          <w:rPr>
            <w:noProof/>
          </w:rPr>
          <w:tab/>
        </w:r>
        <w:r w:rsidR="00E61700" w:rsidDel="001C2334">
          <w:rPr>
            <w:noProof/>
          </w:rPr>
          <w:delText>9</w:delText>
        </w:r>
      </w:del>
    </w:p>
    <w:p w14:paraId="0BB1A581" w14:textId="264BAADA" w:rsidR="00B452C3" w:rsidDel="001C2334" w:rsidRDefault="00B452C3">
      <w:pPr>
        <w:pStyle w:val="TOC1"/>
        <w:rPr>
          <w:del w:id="124" w:author="Greg Landry" w:date="2019-02-06T14:01:00Z"/>
          <w:rFonts w:asciiTheme="minorHAnsi" w:eastAsiaTheme="minorEastAsia" w:hAnsiTheme="minorHAnsi"/>
          <w:b w:val="0"/>
          <w:bCs w:val="0"/>
          <w:caps w:val="0"/>
          <w:noProof/>
        </w:rPr>
      </w:pPr>
      <w:del w:id="125" w:author="Greg Landry" w:date="2019-02-06T14:01:00Z">
        <w:r w:rsidDel="001C2334">
          <w:rPr>
            <w:noProof/>
          </w:rPr>
          <w:delText>1.4</w:delText>
        </w:r>
        <w:r w:rsidDel="001C2334">
          <w:rPr>
            <w:rFonts w:asciiTheme="minorHAnsi" w:eastAsiaTheme="minorEastAsia" w:hAnsiTheme="minorHAnsi"/>
            <w:b w:val="0"/>
            <w:bCs w:val="0"/>
            <w:caps w:val="0"/>
            <w:noProof/>
          </w:rPr>
          <w:tab/>
        </w:r>
        <w:r w:rsidDel="001C2334">
          <w:rPr>
            <w:noProof/>
          </w:rPr>
          <w:delText>Tour of WICED SDK Structure</w:delText>
        </w:r>
        <w:r w:rsidDel="001C2334">
          <w:rPr>
            <w:noProof/>
          </w:rPr>
          <w:tab/>
        </w:r>
        <w:r w:rsidR="00E61700" w:rsidDel="001C2334">
          <w:rPr>
            <w:noProof/>
          </w:rPr>
          <w:delText>10</w:delText>
        </w:r>
      </w:del>
    </w:p>
    <w:p w14:paraId="3926FFC9" w14:textId="3F374528" w:rsidR="00B452C3" w:rsidDel="001C2334" w:rsidRDefault="00B452C3">
      <w:pPr>
        <w:pStyle w:val="TOC1"/>
        <w:rPr>
          <w:del w:id="126" w:author="Greg Landry" w:date="2019-02-06T14:01:00Z"/>
          <w:rFonts w:asciiTheme="minorHAnsi" w:eastAsiaTheme="minorEastAsia" w:hAnsiTheme="minorHAnsi"/>
          <w:b w:val="0"/>
          <w:bCs w:val="0"/>
          <w:caps w:val="0"/>
          <w:noProof/>
        </w:rPr>
      </w:pPr>
      <w:del w:id="127" w:author="Greg Landry" w:date="2019-02-06T14:01:00Z">
        <w:r w:rsidDel="001C2334">
          <w:rPr>
            <w:noProof/>
          </w:rPr>
          <w:delText>1.5</w:delText>
        </w:r>
        <w:r w:rsidDel="001C2334">
          <w:rPr>
            <w:rFonts w:asciiTheme="minorHAnsi" w:eastAsiaTheme="minorEastAsia" w:hAnsiTheme="minorHAnsi"/>
            <w:b w:val="0"/>
            <w:bCs w:val="0"/>
            <w:caps w:val="0"/>
            <w:noProof/>
          </w:rPr>
          <w:tab/>
        </w:r>
        <w:r w:rsidDel="001C2334">
          <w:rPr>
            <w:noProof/>
          </w:rPr>
          <w:delText>Tour of Wi-Fi</w:delText>
        </w:r>
        <w:r w:rsidDel="001C2334">
          <w:rPr>
            <w:noProof/>
          </w:rPr>
          <w:tab/>
        </w:r>
        <w:r w:rsidR="00E61700" w:rsidDel="001C2334">
          <w:rPr>
            <w:noProof/>
          </w:rPr>
          <w:delText>10</w:delText>
        </w:r>
      </w:del>
    </w:p>
    <w:p w14:paraId="282F8528" w14:textId="55F80119" w:rsidR="00B452C3" w:rsidDel="001C2334" w:rsidRDefault="00B452C3">
      <w:pPr>
        <w:pStyle w:val="TOC1"/>
        <w:rPr>
          <w:del w:id="128" w:author="Greg Landry" w:date="2019-02-06T14:01:00Z"/>
          <w:rFonts w:asciiTheme="minorHAnsi" w:eastAsiaTheme="minorEastAsia" w:hAnsiTheme="minorHAnsi"/>
          <w:b w:val="0"/>
          <w:bCs w:val="0"/>
          <w:caps w:val="0"/>
          <w:noProof/>
        </w:rPr>
      </w:pPr>
      <w:del w:id="129" w:author="Greg Landry" w:date="2019-02-06T14:01:00Z">
        <w:r w:rsidDel="001C2334">
          <w:rPr>
            <w:noProof/>
          </w:rPr>
          <w:delText>1.6</w:delText>
        </w:r>
        <w:r w:rsidDel="001C2334">
          <w:rPr>
            <w:rFonts w:asciiTheme="minorHAnsi" w:eastAsiaTheme="minorEastAsia" w:hAnsiTheme="minorHAnsi"/>
            <w:b w:val="0"/>
            <w:bCs w:val="0"/>
            <w:caps w:val="0"/>
            <w:noProof/>
          </w:rPr>
          <w:tab/>
        </w:r>
        <w:r w:rsidDel="001C2334">
          <w:rPr>
            <w:noProof/>
          </w:rPr>
          <w:delText>Tour of Chips</w:delText>
        </w:r>
        <w:r w:rsidDel="001C2334">
          <w:rPr>
            <w:noProof/>
          </w:rPr>
          <w:tab/>
        </w:r>
        <w:r w:rsidR="00E61700" w:rsidDel="001C2334">
          <w:rPr>
            <w:noProof/>
          </w:rPr>
          <w:delText>10</w:delText>
        </w:r>
      </w:del>
    </w:p>
    <w:p w14:paraId="42141FC8" w14:textId="6ACC34B5" w:rsidR="00B452C3" w:rsidDel="001C2334" w:rsidRDefault="00B452C3">
      <w:pPr>
        <w:pStyle w:val="TOC1"/>
        <w:rPr>
          <w:del w:id="130" w:author="Greg Landry" w:date="2019-02-06T14:01:00Z"/>
          <w:rFonts w:asciiTheme="minorHAnsi" w:eastAsiaTheme="minorEastAsia" w:hAnsiTheme="minorHAnsi"/>
          <w:b w:val="0"/>
          <w:bCs w:val="0"/>
          <w:caps w:val="0"/>
          <w:noProof/>
        </w:rPr>
      </w:pPr>
      <w:del w:id="131" w:author="Greg Landry" w:date="2019-02-06T14:01:00Z">
        <w:r w:rsidDel="001C2334">
          <w:rPr>
            <w:noProof/>
          </w:rPr>
          <w:delText>1.7</w:delText>
        </w:r>
        <w:r w:rsidDel="001C2334">
          <w:rPr>
            <w:rFonts w:asciiTheme="minorHAnsi" w:eastAsiaTheme="minorEastAsia" w:hAnsiTheme="minorHAnsi"/>
            <w:b w:val="0"/>
            <w:bCs w:val="0"/>
            <w:caps w:val="0"/>
            <w:noProof/>
          </w:rPr>
          <w:tab/>
        </w:r>
        <w:r w:rsidDel="001C2334">
          <w:rPr>
            <w:noProof/>
          </w:rPr>
          <w:delText>Tour of Partners</w:delText>
        </w:r>
        <w:r w:rsidDel="001C2334">
          <w:rPr>
            <w:noProof/>
          </w:rPr>
          <w:tab/>
        </w:r>
        <w:r w:rsidR="00E61700" w:rsidDel="001C2334">
          <w:rPr>
            <w:noProof/>
          </w:rPr>
          <w:delText>12</w:delText>
        </w:r>
      </w:del>
    </w:p>
    <w:p w14:paraId="191403BD" w14:textId="55832EA8" w:rsidR="00B452C3" w:rsidDel="001C2334" w:rsidRDefault="00B452C3">
      <w:pPr>
        <w:pStyle w:val="TOC1"/>
        <w:rPr>
          <w:del w:id="132" w:author="Greg Landry" w:date="2019-02-06T14:01:00Z"/>
          <w:rFonts w:asciiTheme="minorHAnsi" w:eastAsiaTheme="minorEastAsia" w:hAnsiTheme="minorHAnsi"/>
          <w:b w:val="0"/>
          <w:bCs w:val="0"/>
          <w:caps w:val="0"/>
          <w:noProof/>
        </w:rPr>
      </w:pPr>
      <w:del w:id="133" w:author="Greg Landry" w:date="2019-02-06T14:01:00Z">
        <w:r w:rsidDel="001C2334">
          <w:rPr>
            <w:noProof/>
          </w:rPr>
          <w:delText>1.8</w:delText>
        </w:r>
        <w:r w:rsidDel="001C2334">
          <w:rPr>
            <w:rFonts w:asciiTheme="minorHAnsi" w:eastAsiaTheme="minorEastAsia" w:hAnsiTheme="minorHAnsi"/>
            <w:b w:val="0"/>
            <w:bCs w:val="0"/>
            <w:caps w:val="0"/>
            <w:noProof/>
          </w:rPr>
          <w:tab/>
        </w:r>
        <w:r w:rsidDel="001C2334">
          <w:rPr>
            <w:noProof/>
          </w:rPr>
          <w:delText>Tour of Development Kits</w:delText>
        </w:r>
        <w:r w:rsidDel="001C2334">
          <w:rPr>
            <w:noProof/>
          </w:rPr>
          <w:tab/>
        </w:r>
        <w:r w:rsidR="00E61700" w:rsidDel="001C2334">
          <w:rPr>
            <w:noProof/>
          </w:rPr>
          <w:delText>13</w:delText>
        </w:r>
      </w:del>
    </w:p>
    <w:p w14:paraId="2FE03976" w14:textId="251B1A2B" w:rsidR="00B452C3" w:rsidDel="001C2334" w:rsidRDefault="00B452C3">
      <w:pPr>
        <w:pStyle w:val="TOC2"/>
        <w:tabs>
          <w:tab w:val="left" w:pos="960"/>
        </w:tabs>
        <w:rPr>
          <w:del w:id="134" w:author="Greg Landry" w:date="2019-02-06T14:01:00Z"/>
          <w:rFonts w:asciiTheme="minorHAnsi" w:eastAsiaTheme="minorEastAsia" w:hAnsiTheme="minorHAnsi"/>
          <w:smallCaps w:val="0"/>
          <w:noProof/>
          <w:sz w:val="22"/>
        </w:rPr>
      </w:pPr>
      <w:del w:id="135" w:author="Greg Landry" w:date="2019-02-06T14:01:00Z">
        <w:r w:rsidDel="001C2334">
          <w:rPr>
            <w:noProof/>
          </w:rPr>
          <w:delText>1.8.1</w:delText>
        </w:r>
        <w:r w:rsidDel="001C2334">
          <w:rPr>
            <w:rFonts w:asciiTheme="minorHAnsi" w:eastAsiaTheme="minorEastAsia" w:hAnsiTheme="minorHAnsi"/>
            <w:smallCaps w:val="0"/>
            <w:noProof/>
            <w:sz w:val="22"/>
          </w:rPr>
          <w:tab/>
        </w:r>
        <w:r w:rsidRPr="00E63F8F" w:rsidDel="001C2334">
          <w:rPr>
            <w:noProof/>
            <w:color w:val="0000FF"/>
            <w:u w:val="single"/>
          </w:rPr>
          <w:delText>Cypress CYW943907AEVAL1F</w:delText>
        </w:r>
        <w:r w:rsidDel="001C2334">
          <w:rPr>
            <w:noProof/>
          </w:rPr>
          <w:tab/>
        </w:r>
        <w:r w:rsidR="00E61700" w:rsidDel="001C2334">
          <w:rPr>
            <w:noProof/>
          </w:rPr>
          <w:delText>13</w:delText>
        </w:r>
      </w:del>
    </w:p>
    <w:p w14:paraId="48092880" w14:textId="15E2FB7C" w:rsidR="00B452C3" w:rsidDel="001C2334" w:rsidRDefault="00B452C3">
      <w:pPr>
        <w:pStyle w:val="TOC2"/>
        <w:tabs>
          <w:tab w:val="left" w:pos="960"/>
        </w:tabs>
        <w:rPr>
          <w:del w:id="136" w:author="Greg Landry" w:date="2019-02-06T14:01:00Z"/>
          <w:rFonts w:asciiTheme="minorHAnsi" w:eastAsiaTheme="minorEastAsia" w:hAnsiTheme="minorHAnsi"/>
          <w:smallCaps w:val="0"/>
          <w:noProof/>
          <w:sz w:val="22"/>
        </w:rPr>
      </w:pPr>
      <w:del w:id="137" w:author="Greg Landry" w:date="2019-02-06T14:01:00Z">
        <w:r w:rsidDel="001C2334">
          <w:rPr>
            <w:noProof/>
          </w:rPr>
          <w:delText>1.8.2</w:delText>
        </w:r>
        <w:r w:rsidDel="001C2334">
          <w:rPr>
            <w:rFonts w:asciiTheme="minorHAnsi" w:eastAsiaTheme="minorEastAsia" w:hAnsiTheme="minorHAnsi"/>
            <w:smallCaps w:val="0"/>
            <w:noProof/>
            <w:sz w:val="22"/>
          </w:rPr>
          <w:tab/>
        </w:r>
        <w:r w:rsidRPr="00E63F8F" w:rsidDel="001C2334">
          <w:rPr>
            <w:noProof/>
            <w:color w:val="0000FF"/>
            <w:u w:val="single"/>
          </w:rPr>
          <w:delText>Cypress CYW94343WWCD1_EVB Evaluation and Development Kit</w:delText>
        </w:r>
        <w:r w:rsidDel="001C2334">
          <w:rPr>
            <w:noProof/>
          </w:rPr>
          <w:tab/>
        </w:r>
        <w:r w:rsidR="00E61700" w:rsidDel="001C2334">
          <w:rPr>
            <w:noProof/>
          </w:rPr>
          <w:delText>13</w:delText>
        </w:r>
      </w:del>
    </w:p>
    <w:p w14:paraId="22639F07" w14:textId="6FA240CA" w:rsidR="00B452C3" w:rsidDel="001C2334" w:rsidRDefault="00B452C3">
      <w:pPr>
        <w:pStyle w:val="TOC2"/>
        <w:tabs>
          <w:tab w:val="left" w:pos="960"/>
        </w:tabs>
        <w:rPr>
          <w:del w:id="138" w:author="Greg Landry" w:date="2019-02-06T14:01:00Z"/>
          <w:rFonts w:asciiTheme="minorHAnsi" w:eastAsiaTheme="minorEastAsia" w:hAnsiTheme="minorHAnsi"/>
          <w:smallCaps w:val="0"/>
          <w:noProof/>
          <w:sz w:val="22"/>
        </w:rPr>
      </w:pPr>
      <w:del w:id="139" w:author="Greg Landry" w:date="2019-02-06T14:01:00Z">
        <w:r w:rsidDel="001C2334">
          <w:rPr>
            <w:noProof/>
          </w:rPr>
          <w:delText>1.8.3</w:delText>
        </w:r>
        <w:r w:rsidDel="001C2334">
          <w:rPr>
            <w:rFonts w:asciiTheme="minorHAnsi" w:eastAsiaTheme="minorEastAsia" w:hAnsiTheme="minorHAnsi"/>
            <w:smallCaps w:val="0"/>
            <w:noProof/>
            <w:sz w:val="22"/>
          </w:rPr>
          <w:tab/>
        </w:r>
        <w:r w:rsidRPr="00E63F8F" w:rsidDel="001C2334">
          <w:rPr>
            <w:noProof/>
            <w:color w:val="0000FF"/>
            <w:u w:val="single"/>
          </w:rPr>
          <w:delText>Future Nebula IoT Development Kit</w:delText>
        </w:r>
        <w:r w:rsidDel="001C2334">
          <w:rPr>
            <w:noProof/>
          </w:rPr>
          <w:tab/>
        </w:r>
        <w:r w:rsidR="00E61700" w:rsidDel="001C2334">
          <w:rPr>
            <w:noProof/>
          </w:rPr>
          <w:delText>13</w:delText>
        </w:r>
      </w:del>
    </w:p>
    <w:p w14:paraId="62D891ED" w14:textId="484983AA" w:rsidR="00B452C3" w:rsidDel="001C2334" w:rsidRDefault="00B452C3">
      <w:pPr>
        <w:pStyle w:val="TOC2"/>
        <w:tabs>
          <w:tab w:val="left" w:pos="960"/>
        </w:tabs>
        <w:rPr>
          <w:del w:id="140" w:author="Greg Landry" w:date="2019-02-06T14:01:00Z"/>
          <w:rFonts w:asciiTheme="minorHAnsi" w:eastAsiaTheme="minorEastAsia" w:hAnsiTheme="minorHAnsi"/>
          <w:smallCaps w:val="0"/>
          <w:noProof/>
          <w:sz w:val="22"/>
        </w:rPr>
      </w:pPr>
      <w:del w:id="141" w:author="Greg Landry" w:date="2019-02-06T14:01:00Z">
        <w:r w:rsidDel="001C2334">
          <w:rPr>
            <w:noProof/>
          </w:rPr>
          <w:delText>1.8.4</w:delText>
        </w:r>
        <w:r w:rsidDel="001C2334">
          <w:rPr>
            <w:rFonts w:asciiTheme="minorHAnsi" w:eastAsiaTheme="minorEastAsia" w:hAnsiTheme="minorHAnsi"/>
            <w:smallCaps w:val="0"/>
            <w:noProof/>
            <w:sz w:val="22"/>
          </w:rPr>
          <w:tab/>
        </w:r>
        <w:r w:rsidRPr="00E63F8F" w:rsidDel="001C2334">
          <w:rPr>
            <w:noProof/>
            <w:color w:val="0000FF"/>
            <w:u w:val="single"/>
          </w:rPr>
          <w:delText>Avnet BCM4343W IoT Starter Kit</w:delText>
        </w:r>
        <w:r w:rsidDel="001C2334">
          <w:rPr>
            <w:noProof/>
          </w:rPr>
          <w:tab/>
        </w:r>
        <w:r w:rsidR="00E61700" w:rsidDel="001C2334">
          <w:rPr>
            <w:noProof/>
          </w:rPr>
          <w:delText>14</w:delText>
        </w:r>
      </w:del>
    </w:p>
    <w:p w14:paraId="29632EC1" w14:textId="313136FE" w:rsidR="00B452C3" w:rsidDel="001C2334" w:rsidRDefault="00B452C3">
      <w:pPr>
        <w:pStyle w:val="TOC2"/>
        <w:tabs>
          <w:tab w:val="left" w:pos="960"/>
        </w:tabs>
        <w:rPr>
          <w:del w:id="142" w:author="Greg Landry" w:date="2019-02-06T14:01:00Z"/>
          <w:rFonts w:asciiTheme="minorHAnsi" w:eastAsiaTheme="minorEastAsia" w:hAnsiTheme="minorHAnsi"/>
          <w:smallCaps w:val="0"/>
          <w:noProof/>
          <w:sz w:val="22"/>
        </w:rPr>
      </w:pPr>
      <w:del w:id="143" w:author="Greg Landry" w:date="2019-02-06T14:01:00Z">
        <w:r w:rsidDel="001C2334">
          <w:rPr>
            <w:noProof/>
          </w:rPr>
          <w:lastRenderedPageBreak/>
          <w:delText>1.8.5</w:delText>
        </w:r>
        <w:r w:rsidDel="001C2334">
          <w:rPr>
            <w:rFonts w:asciiTheme="minorHAnsi" w:eastAsiaTheme="minorEastAsia" w:hAnsiTheme="minorHAnsi"/>
            <w:smallCaps w:val="0"/>
            <w:noProof/>
            <w:sz w:val="22"/>
          </w:rPr>
          <w:tab/>
        </w:r>
        <w:r w:rsidRPr="00E63F8F" w:rsidDel="001C2334">
          <w:rPr>
            <w:noProof/>
            <w:color w:val="0000FF"/>
            <w:u w:val="single"/>
          </w:rPr>
          <w:delText>Adafruit Feather</w:delText>
        </w:r>
        <w:r w:rsidDel="001C2334">
          <w:rPr>
            <w:noProof/>
          </w:rPr>
          <w:tab/>
        </w:r>
        <w:r w:rsidR="00E61700" w:rsidDel="001C2334">
          <w:rPr>
            <w:noProof/>
          </w:rPr>
          <w:delText>14</w:delText>
        </w:r>
      </w:del>
    </w:p>
    <w:p w14:paraId="5D056D0A" w14:textId="79492C7B" w:rsidR="00B452C3" w:rsidDel="001C2334" w:rsidRDefault="00B452C3">
      <w:pPr>
        <w:pStyle w:val="TOC2"/>
        <w:tabs>
          <w:tab w:val="left" w:pos="960"/>
        </w:tabs>
        <w:rPr>
          <w:del w:id="144" w:author="Greg Landry" w:date="2019-02-06T14:01:00Z"/>
          <w:rFonts w:asciiTheme="minorHAnsi" w:eastAsiaTheme="minorEastAsia" w:hAnsiTheme="minorHAnsi"/>
          <w:smallCaps w:val="0"/>
          <w:noProof/>
          <w:sz w:val="22"/>
        </w:rPr>
      </w:pPr>
      <w:del w:id="145" w:author="Greg Landry" w:date="2019-02-06T14:01:00Z">
        <w:r w:rsidDel="001C2334">
          <w:rPr>
            <w:noProof/>
          </w:rPr>
          <w:delText>1.8.6</w:delText>
        </w:r>
        <w:r w:rsidDel="001C2334">
          <w:rPr>
            <w:rFonts w:asciiTheme="minorHAnsi" w:eastAsiaTheme="minorEastAsia" w:hAnsiTheme="minorHAnsi"/>
            <w:smallCaps w:val="0"/>
            <w:noProof/>
            <w:sz w:val="22"/>
          </w:rPr>
          <w:tab/>
        </w:r>
        <w:r w:rsidRPr="00E63F8F" w:rsidDel="001C2334">
          <w:rPr>
            <w:noProof/>
            <w:color w:val="0000FF"/>
            <w:u w:val="single"/>
          </w:rPr>
          <w:delText>Electric Imp</w:delText>
        </w:r>
        <w:r w:rsidDel="001C2334">
          <w:rPr>
            <w:noProof/>
          </w:rPr>
          <w:tab/>
        </w:r>
        <w:r w:rsidR="00E61700" w:rsidDel="001C2334">
          <w:rPr>
            <w:noProof/>
          </w:rPr>
          <w:delText>14</w:delText>
        </w:r>
      </w:del>
    </w:p>
    <w:p w14:paraId="34350B0D" w14:textId="000DD158" w:rsidR="00B452C3" w:rsidDel="001C2334" w:rsidRDefault="00B452C3">
      <w:pPr>
        <w:pStyle w:val="TOC2"/>
        <w:tabs>
          <w:tab w:val="left" w:pos="960"/>
        </w:tabs>
        <w:rPr>
          <w:del w:id="146" w:author="Greg Landry" w:date="2019-02-06T14:01:00Z"/>
          <w:rFonts w:asciiTheme="minorHAnsi" w:eastAsiaTheme="minorEastAsia" w:hAnsiTheme="minorHAnsi"/>
          <w:smallCaps w:val="0"/>
          <w:noProof/>
          <w:sz w:val="22"/>
        </w:rPr>
      </w:pPr>
      <w:del w:id="147" w:author="Greg Landry" w:date="2019-02-06T14:01:00Z">
        <w:r w:rsidDel="001C2334">
          <w:rPr>
            <w:noProof/>
          </w:rPr>
          <w:delText>1.8.7</w:delText>
        </w:r>
        <w:r w:rsidDel="001C2334">
          <w:rPr>
            <w:rFonts w:asciiTheme="minorHAnsi" w:eastAsiaTheme="minorEastAsia" w:hAnsiTheme="minorHAnsi"/>
            <w:smallCaps w:val="0"/>
            <w:noProof/>
            <w:sz w:val="22"/>
          </w:rPr>
          <w:tab/>
        </w:r>
        <w:r w:rsidRPr="00E63F8F" w:rsidDel="001C2334">
          <w:rPr>
            <w:noProof/>
            <w:color w:val="0000FF"/>
            <w:u w:val="single"/>
          </w:rPr>
          <w:delText>Inventek</w:delText>
        </w:r>
        <w:r w:rsidDel="001C2334">
          <w:rPr>
            <w:noProof/>
          </w:rPr>
          <w:tab/>
        </w:r>
        <w:r w:rsidR="00E61700" w:rsidDel="001C2334">
          <w:rPr>
            <w:noProof/>
          </w:rPr>
          <w:delText>15</w:delText>
        </w:r>
      </w:del>
    </w:p>
    <w:p w14:paraId="71F5B335" w14:textId="496F06B5" w:rsidR="00B452C3" w:rsidDel="001C2334" w:rsidRDefault="00B452C3">
      <w:pPr>
        <w:pStyle w:val="TOC2"/>
        <w:tabs>
          <w:tab w:val="left" w:pos="960"/>
        </w:tabs>
        <w:rPr>
          <w:del w:id="148" w:author="Greg Landry" w:date="2019-02-06T14:01:00Z"/>
          <w:rFonts w:asciiTheme="minorHAnsi" w:eastAsiaTheme="minorEastAsia" w:hAnsiTheme="minorHAnsi"/>
          <w:smallCaps w:val="0"/>
          <w:noProof/>
          <w:sz w:val="22"/>
        </w:rPr>
      </w:pPr>
      <w:del w:id="149" w:author="Greg Landry" w:date="2019-02-06T14:01:00Z">
        <w:r w:rsidDel="001C2334">
          <w:rPr>
            <w:noProof/>
          </w:rPr>
          <w:delText>1.8.8</w:delText>
        </w:r>
        <w:r w:rsidDel="001C2334">
          <w:rPr>
            <w:rFonts w:asciiTheme="minorHAnsi" w:eastAsiaTheme="minorEastAsia" w:hAnsiTheme="minorHAnsi"/>
            <w:smallCaps w:val="0"/>
            <w:noProof/>
            <w:sz w:val="22"/>
          </w:rPr>
          <w:tab/>
        </w:r>
        <w:r w:rsidRPr="00E63F8F" w:rsidDel="001C2334">
          <w:rPr>
            <w:noProof/>
            <w:color w:val="0000FF"/>
            <w:u w:val="single"/>
          </w:rPr>
          <w:delText>Particle Photon</w:delText>
        </w:r>
        <w:r w:rsidDel="001C2334">
          <w:rPr>
            <w:noProof/>
          </w:rPr>
          <w:tab/>
        </w:r>
        <w:r w:rsidR="00E61700" w:rsidDel="001C2334">
          <w:rPr>
            <w:noProof/>
          </w:rPr>
          <w:delText>15</w:delText>
        </w:r>
      </w:del>
    </w:p>
    <w:p w14:paraId="79E8EF03" w14:textId="0304EDFB" w:rsidR="00B452C3" w:rsidDel="001C2334" w:rsidRDefault="00B452C3">
      <w:pPr>
        <w:pStyle w:val="TOC2"/>
        <w:tabs>
          <w:tab w:val="left" w:pos="960"/>
        </w:tabs>
        <w:rPr>
          <w:del w:id="150" w:author="Greg Landry" w:date="2019-02-06T14:01:00Z"/>
          <w:rFonts w:asciiTheme="minorHAnsi" w:eastAsiaTheme="minorEastAsia" w:hAnsiTheme="minorHAnsi"/>
          <w:smallCaps w:val="0"/>
          <w:noProof/>
          <w:sz w:val="22"/>
        </w:rPr>
      </w:pPr>
      <w:del w:id="151" w:author="Greg Landry" w:date="2019-02-06T14:01:00Z">
        <w:r w:rsidDel="001C2334">
          <w:rPr>
            <w:noProof/>
          </w:rPr>
          <w:delText>1.8.9</w:delText>
        </w:r>
        <w:r w:rsidDel="001C2334">
          <w:rPr>
            <w:rFonts w:asciiTheme="minorHAnsi" w:eastAsiaTheme="minorEastAsia" w:hAnsiTheme="minorHAnsi"/>
            <w:smallCaps w:val="0"/>
            <w:noProof/>
            <w:sz w:val="22"/>
          </w:rPr>
          <w:tab/>
        </w:r>
        <w:r w:rsidRPr="00E63F8F" w:rsidDel="001C2334">
          <w:rPr>
            <w:noProof/>
            <w:color w:val="0000FF"/>
            <w:u w:val="single"/>
          </w:rPr>
          <w:delText>SparkFun with Particle Photon Module</w:delText>
        </w:r>
        <w:r w:rsidDel="001C2334">
          <w:rPr>
            <w:noProof/>
          </w:rPr>
          <w:tab/>
        </w:r>
        <w:r w:rsidR="00E61700" w:rsidDel="001C2334">
          <w:rPr>
            <w:noProof/>
          </w:rPr>
          <w:delText>15</w:delText>
        </w:r>
      </w:del>
    </w:p>
    <w:p w14:paraId="7826428B" w14:textId="4668E1E3" w:rsidR="00B452C3" w:rsidDel="001C2334" w:rsidRDefault="00B452C3">
      <w:pPr>
        <w:pStyle w:val="TOC1"/>
        <w:rPr>
          <w:del w:id="152" w:author="Greg Landry" w:date="2019-02-06T14:01:00Z"/>
          <w:rFonts w:asciiTheme="minorHAnsi" w:eastAsiaTheme="minorEastAsia" w:hAnsiTheme="minorHAnsi"/>
          <w:b w:val="0"/>
          <w:bCs w:val="0"/>
          <w:caps w:val="0"/>
          <w:noProof/>
        </w:rPr>
      </w:pPr>
      <w:del w:id="153" w:author="Greg Landry" w:date="2019-02-06T14:01:00Z">
        <w:r w:rsidDel="001C2334">
          <w:rPr>
            <w:noProof/>
          </w:rPr>
          <w:delText>1.9</w:delText>
        </w:r>
        <w:r w:rsidDel="001C2334">
          <w:rPr>
            <w:rFonts w:asciiTheme="minorHAnsi" w:eastAsiaTheme="minorEastAsia" w:hAnsiTheme="minorHAnsi"/>
            <w:b w:val="0"/>
            <w:bCs w:val="0"/>
            <w:caps w:val="0"/>
            <w:noProof/>
          </w:rPr>
          <w:tab/>
        </w:r>
        <w:r w:rsidDel="001C2334">
          <w:rPr>
            <w:noProof/>
          </w:rPr>
          <w:delText>Exercise(s)</w:delText>
        </w:r>
        <w:r w:rsidDel="001C2334">
          <w:rPr>
            <w:noProof/>
          </w:rPr>
          <w:tab/>
        </w:r>
        <w:r w:rsidR="00E61700" w:rsidDel="001C2334">
          <w:rPr>
            <w:noProof/>
          </w:rPr>
          <w:delText>16</w:delText>
        </w:r>
      </w:del>
    </w:p>
    <w:p w14:paraId="6ED3C375" w14:textId="40904416" w:rsidR="00B452C3" w:rsidDel="001C2334" w:rsidRDefault="00B452C3">
      <w:pPr>
        <w:pStyle w:val="TOC2"/>
        <w:rPr>
          <w:del w:id="154" w:author="Greg Landry" w:date="2019-02-06T14:01:00Z"/>
          <w:rFonts w:asciiTheme="minorHAnsi" w:eastAsiaTheme="minorEastAsia" w:hAnsiTheme="minorHAnsi"/>
          <w:smallCaps w:val="0"/>
          <w:noProof/>
          <w:sz w:val="22"/>
        </w:rPr>
      </w:pPr>
      <w:del w:id="155" w:author="Greg Landry" w:date="2019-02-06T14:01:00Z">
        <w:r w:rsidDel="001C2334">
          <w:rPr>
            <w:noProof/>
          </w:rPr>
          <w:delText>Exercise - 1.1 Create a forum account</w:delText>
        </w:r>
        <w:r w:rsidDel="001C2334">
          <w:rPr>
            <w:noProof/>
          </w:rPr>
          <w:tab/>
        </w:r>
        <w:r w:rsidR="00E61700" w:rsidDel="001C2334">
          <w:rPr>
            <w:noProof/>
          </w:rPr>
          <w:delText>16</w:delText>
        </w:r>
      </w:del>
    </w:p>
    <w:p w14:paraId="4CFE4E2C" w14:textId="41FE19D8" w:rsidR="00B452C3" w:rsidDel="001C2334" w:rsidRDefault="00B452C3">
      <w:pPr>
        <w:pStyle w:val="TOC2"/>
        <w:rPr>
          <w:del w:id="156" w:author="Greg Landry" w:date="2019-02-06T14:01:00Z"/>
          <w:rFonts w:asciiTheme="minorHAnsi" w:eastAsiaTheme="minorEastAsia" w:hAnsiTheme="minorHAnsi"/>
          <w:smallCaps w:val="0"/>
          <w:noProof/>
          <w:sz w:val="22"/>
        </w:rPr>
      </w:pPr>
      <w:del w:id="157" w:author="Greg Landry" w:date="2019-02-06T14:01:00Z">
        <w:r w:rsidDel="001C2334">
          <w:rPr>
            <w:noProof/>
          </w:rPr>
          <w:delText>Exercise - 1.2 Open the documentation</w:delText>
        </w:r>
        <w:r w:rsidDel="001C2334">
          <w:rPr>
            <w:noProof/>
          </w:rPr>
          <w:tab/>
        </w:r>
        <w:r w:rsidR="00E61700" w:rsidDel="001C2334">
          <w:rPr>
            <w:noProof/>
          </w:rPr>
          <w:delText>16</w:delText>
        </w:r>
      </w:del>
    </w:p>
    <w:p w14:paraId="2772F71F" w14:textId="1A30FC6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3C1D624D" w:rsidR="00E46913" w:rsidRDefault="00C10DCF" w:rsidP="00B452C3">
      <w:pPr>
        <w:pStyle w:val="Heading1"/>
      </w:pPr>
      <w:bookmarkStart w:id="158" w:name="_Toc354093"/>
      <w:r>
        <w:lastRenderedPageBreak/>
        <w:t>Tour</w:t>
      </w:r>
      <w:r w:rsidR="00E46913">
        <w:t xml:space="preserve"> of WICED Studio SDK</w:t>
      </w:r>
      <w:bookmarkEnd w:id="158"/>
    </w:p>
    <w:p w14:paraId="3BA79584" w14:textId="4F2A2CDC" w:rsidR="00E46913" w:rsidRDefault="00E46913" w:rsidP="00B452C3">
      <w:pPr>
        <w:pStyle w:val="Heading2"/>
      </w:pPr>
      <w:bookmarkStart w:id="159" w:name="_Ref473018303"/>
      <w:bookmarkStart w:id="160" w:name="_Toc354094"/>
      <w:r>
        <w:t xml:space="preserve">First </w:t>
      </w:r>
      <w:r w:rsidRPr="00B25487">
        <w:t>Look</w:t>
      </w:r>
      <w:bookmarkEnd w:id="159"/>
      <w:bookmarkEnd w:id="160"/>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59776" behindDoc="0" locked="0" layoutInCell="1" allowOverlap="1" wp14:anchorId="08838913" wp14:editId="209529C5">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6821F" id="Rectangle 2" o:spid="_x0000_s1026" style="position:absolute;margin-left:110.15pt;margin-top:136.7pt;width:47.8pt;height:10.7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15702A55">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pt" o:ole="">
            <v:imagedata r:id="rId9" o:title=""/>
          </v:shape>
          <o:OLEObject Type="Embed" ProgID="Visio.Drawing.11" ShapeID="_x0000_i1025" DrawAspect="Content" ObjectID="_1610966891"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4FF0827D" w:rsidR="00E46913" w:rsidRDefault="00E46913" w:rsidP="00B25487">
      <w:r>
        <w:t xml:space="preserve">If you close a window unintentionally, you can </w:t>
      </w:r>
      <w:r w:rsidR="00886A18">
        <w:t xml:space="preserve">reopen it from the menu </w:t>
      </w:r>
      <w:r w:rsidR="00886A18" w:rsidRPr="00886A18">
        <w:rPr>
          <w:i/>
        </w:rPr>
        <w:t>Window &gt; Show View</w:t>
      </w:r>
      <w:r w:rsidR="00886A18">
        <w:t xml:space="preserve">. Some of the views are under </w:t>
      </w:r>
      <w:r w:rsidR="00886A18" w:rsidRPr="00886A18">
        <w:rPr>
          <w:i/>
        </w:rPr>
        <w:t>Window &gt; Show View &gt; Other…</w:t>
      </w:r>
      <w:r w:rsidR="00886A18">
        <w:t xml:space="preserve"> You can drag and drop windows and resize them as you desire.</w:t>
      </w:r>
    </w:p>
    <w:p w14:paraId="0789477E" w14:textId="77777777" w:rsidR="00E46913" w:rsidRDefault="00E46913" w:rsidP="00B452C3">
      <w:pPr>
        <w:pStyle w:val="Heading2"/>
      </w:pPr>
      <w:bookmarkStart w:id="161" w:name="_Toc354095"/>
      <w:r>
        <w:lastRenderedPageBreak/>
        <w:t>Project Explorer</w:t>
      </w:r>
      <w:bookmarkEnd w:id="161"/>
    </w:p>
    <w:p w14:paraId="38885E74" w14:textId="77777777" w:rsidR="00E46913" w:rsidRDefault="00E46913" w:rsidP="00886A18">
      <w:pPr>
        <w:keepNext/>
      </w:pPr>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0B14C876">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rsidRPr="00C878D7">
        <w:rPr>
          <w:i/>
        </w:rP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r w:rsidR="003906BD">
        <w:t>programs.</w:t>
      </w:r>
      <w:r>
        <w:t>For</w:t>
      </w:r>
      <w:proofErr w:type="spell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w:t>
      </w:r>
      <w:r>
        <w:lastRenderedPageBreak/>
        <w:t>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 xml:space="preserve">The first window you will see when you open the </w:t>
      </w:r>
      <w:r w:rsidRPr="000E68B4">
        <w:rPr>
          <w:b/>
        </w:rPr>
        <w:t>API.html</w:t>
      </w:r>
      <w:r>
        <w:t xml:space="preserve">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375B1895">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w:t>
      </w:r>
      <w:r>
        <w:lastRenderedPageBreak/>
        <w:t>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3586F903" w14:textId="267E7F68" w:rsidR="00A42CC3" w:rsidRDefault="00E46913" w:rsidP="00A42CC3">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600E5FD5" w:rsidR="00E46913" w:rsidRDefault="001C2334" w:rsidP="00A42CC3">
      <w:pPr>
        <w:jc w:val="center"/>
        <w:rPr>
          <w:rFonts w:ascii="Cambria" w:eastAsia="Times New Roman" w:hAnsi="Cambria"/>
          <w:b/>
          <w:bCs/>
          <w:color w:val="4F81BD"/>
        </w:rPr>
      </w:pPr>
      <w:ins w:id="162" w:author="Greg Landry" w:date="2019-02-06T13:59:00Z">
        <w:r w:rsidRPr="001C2334">
          <w:drawing>
            <wp:inline distT="0" distB="0" distL="0" distR="0" wp14:anchorId="7546CC0F" wp14:editId="380F4AA5">
              <wp:extent cx="2409825" cy="473732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4679" cy="4766525"/>
                      </a:xfrm>
                      <a:prstGeom prst="rect">
                        <a:avLst/>
                      </a:prstGeom>
                    </pic:spPr>
                  </pic:pic>
                </a:graphicData>
              </a:graphic>
            </wp:inline>
          </w:drawing>
        </w:r>
      </w:ins>
      <w:r w:rsidR="00E46913">
        <w:br w:type="page"/>
      </w:r>
    </w:p>
    <w:p w14:paraId="0F40F452" w14:textId="77777777" w:rsidR="00B452C3" w:rsidRDefault="00E46913" w:rsidP="00B452C3">
      <w:pPr>
        <w:pStyle w:val="Heading1"/>
      </w:pPr>
      <w:bookmarkStart w:id="163" w:name="_Toc354096"/>
      <w:r>
        <w:lastRenderedPageBreak/>
        <w:t xml:space="preserve">Tour of </w:t>
      </w:r>
      <w:r w:rsidRPr="00B452C3">
        <w:t>Documentation</w:t>
      </w:r>
      <w:bookmarkEnd w:id="163"/>
    </w:p>
    <w:p w14:paraId="5054A7B8" w14:textId="4761D54E" w:rsidR="00E46913" w:rsidRDefault="00E46913" w:rsidP="00B452C3">
      <w:pPr>
        <w:pStyle w:val="Heading2"/>
      </w:pPr>
      <w:bookmarkStart w:id="164" w:name="_Toc354097"/>
      <w:r>
        <w:t>In the SDK Workspace</w:t>
      </w:r>
      <w:bookmarkEnd w:id="164"/>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4ADD3B31">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B452C3">
      <w:pPr>
        <w:pStyle w:val="Heading2"/>
      </w:pPr>
      <w:bookmarkStart w:id="165" w:name="_Toc354098"/>
      <w:r>
        <w:t>On the Web</w:t>
      </w:r>
      <w:bookmarkEnd w:id="165"/>
    </w:p>
    <w:p w14:paraId="0A13D43F" w14:textId="24999A5B" w:rsidR="00E46913" w:rsidRDefault="00E46913" w:rsidP="00B25487">
      <w:r>
        <w:t>Navigating to “</w:t>
      </w:r>
      <w:r w:rsidR="005314F9">
        <w:rPr>
          <w:rStyle w:val="Hyperlink"/>
        </w:rPr>
        <w:fldChar w:fldCharType="begin"/>
      </w:r>
      <w:r w:rsidR="005314F9">
        <w:rPr>
          <w:rStyle w:val="Hyperlink"/>
        </w:rPr>
        <w:instrText xml:space="preserve"> HYPERLINK "http://www.cypress.com" </w:instrText>
      </w:r>
      <w:ins w:id="166" w:author="Greg Landry" w:date="2019-02-06T14:01:00Z">
        <w:r w:rsidR="001C2334">
          <w:rPr>
            <w:rStyle w:val="Hyperlink"/>
          </w:rPr>
        </w:r>
      </w:ins>
      <w:r w:rsidR="005314F9">
        <w:rPr>
          <w:rStyle w:val="Hyperlink"/>
        </w:rPr>
        <w:fldChar w:fldCharType="separate"/>
      </w:r>
      <w:r w:rsidRPr="00260B00">
        <w:rPr>
          <w:rStyle w:val="Hyperlink"/>
        </w:rPr>
        <w:t>www.cypress.com</w:t>
      </w:r>
      <w:r w:rsidR="005314F9">
        <w:rPr>
          <w:rStyle w:val="Hyperlink"/>
        </w:rPr>
        <w:fldChar w:fldCharType="end"/>
      </w:r>
      <w:r>
        <w:t xml:space="preserve"> &gt; Design Support &gt; Community” will take you to the following site (the direct link is </w:t>
      </w:r>
      <w:r w:rsidR="005314F9">
        <w:rPr>
          <w:rStyle w:val="Hyperlink"/>
        </w:rPr>
        <w:fldChar w:fldCharType="begin"/>
      </w:r>
      <w:r w:rsidR="005314F9">
        <w:rPr>
          <w:rStyle w:val="Hyperlink"/>
        </w:rPr>
        <w:instrText xml:space="preserve"> HYPERLINK "https://community.cypress.com/welcome" </w:instrText>
      </w:r>
      <w:ins w:id="167" w:author="Greg Landry" w:date="2019-02-06T14:01:00Z">
        <w:r w:rsidR="001C2334">
          <w:rPr>
            <w:rStyle w:val="Hyperlink"/>
          </w:rPr>
        </w:r>
      </w:ins>
      <w:r w:rsidR="005314F9">
        <w:rPr>
          <w:rStyle w:val="Hyperlink"/>
        </w:rPr>
        <w:fldChar w:fldCharType="separate"/>
      </w:r>
      <w:r w:rsidRPr="00260B00">
        <w:rPr>
          <w:rStyle w:val="Hyperlink"/>
        </w:rPr>
        <w:t>https://community.cypress.com/welcome</w:t>
      </w:r>
      <w:r w:rsidR="005314F9">
        <w:rPr>
          <w:rStyle w:val="Hyperlink"/>
        </w:rPr>
        <w:fldChar w:fldCharType="end"/>
      </w:r>
      <w:r>
        <w:t>):</w:t>
      </w:r>
    </w:p>
    <w:p w14:paraId="35C2207F" w14:textId="6125EECD" w:rsidR="00E46913" w:rsidRDefault="000F7AE9" w:rsidP="00B25487">
      <w:pPr>
        <w:jc w:val="center"/>
      </w:pPr>
      <w:r>
        <w:rPr>
          <w:noProof/>
        </w:rPr>
        <w:drawing>
          <wp:inline distT="0" distB="0" distL="0" distR="0" wp14:anchorId="07471427" wp14:editId="2434B5D9">
            <wp:extent cx="4598229" cy="2406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6145" cy="2416078"/>
                    </a:xfrm>
                    <a:prstGeom prst="rect">
                      <a:avLst/>
                    </a:prstGeom>
                  </pic:spPr>
                </pic:pic>
              </a:graphicData>
            </a:graphic>
          </wp:inline>
        </w:drawing>
      </w:r>
    </w:p>
    <w:p w14:paraId="73657709" w14:textId="707E25D4" w:rsidR="00E46913" w:rsidRDefault="00E46913" w:rsidP="00B25487">
      <w:r>
        <w:lastRenderedPageBreak/>
        <w:t xml:space="preserve">Clicking on </w:t>
      </w:r>
      <w:r w:rsidR="000F7AE9">
        <w:t>the Wireless</w:t>
      </w:r>
      <w:r>
        <w:t xml:space="preserve"> </w:t>
      </w:r>
      <w:r w:rsidR="000F7AE9">
        <w:t xml:space="preserve">icon and then the WICED Studio icon </w:t>
      </w:r>
      <w:r>
        <w:t>will take you to the community page as shown below. From this page, you can download WICED Studio, purchase kits, search for answers, ask questions, etc.</w:t>
      </w:r>
    </w:p>
    <w:p w14:paraId="16947860" w14:textId="265CB70D" w:rsidR="00E46913" w:rsidRPr="00B14634" w:rsidRDefault="000F7AE9" w:rsidP="00B25487">
      <w:pPr>
        <w:jc w:val="center"/>
      </w:pPr>
      <w:r>
        <w:rPr>
          <w:noProof/>
        </w:rPr>
        <w:drawing>
          <wp:inline distT="0" distB="0" distL="0" distR="0" wp14:anchorId="4DE73B7F" wp14:editId="153100A7">
            <wp:extent cx="5943600" cy="5426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42671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452C3">
      <w:pPr>
        <w:pStyle w:val="Heading1"/>
      </w:pPr>
      <w:bookmarkStart w:id="168" w:name="_Toc354099"/>
      <w:r>
        <w:lastRenderedPageBreak/>
        <w:t>Reporting Issues</w:t>
      </w:r>
      <w:bookmarkEnd w:id="168"/>
    </w:p>
    <w:p w14:paraId="12042DEE" w14:textId="15B6D624" w:rsidR="00E46913" w:rsidRDefault="00E46913" w:rsidP="00B25487">
      <w:r>
        <w:t xml:space="preserve">If you </w:t>
      </w:r>
      <w:r w:rsidR="00C2360D">
        <w:t xml:space="preserve">are a Cypress employee and you </w:t>
      </w:r>
      <w:r>
        <w:t>find an issue in WICED Studio (bug, missing or confusing documentation, enhancement request), p</w:t>
      </w:r>
      <w:r w:rsidR="00C2360D">
        <w:t>lease use a “JIRA” to report it. Non-Cypress employees should report issues via the forum.</w:t>
      </w:r>
      <w:r w:rsidR="00881B13">
        <w:t xml:space="preserve"> JIRA can be accessed at:</w:t>
      </w:r>
    </w:p>
    <w:p w14:paraId="4562B91C" w14:textId="33C36469" w:rsidR="00E46913" w:rsidRDefault="005314F9" w:rsidP="00B25487">
      <w:r>
        <w:rPr>
          <w:rStyle w:val="Hyperlink"/>
        </w:rPr>
        <w:fldChar w:fldCharType="begin"/>
      </w:r>
      <w:r>
        <w:rPr>
          <w:rStyle w:val="Hyperlink"/>
        </w:rPr>
        <w:instrText xml:space="preserve"> HYPERLINK "http://jira.cypress.com/" </w:instrText>
      </w:r>
      <w:ins w:id="169" w:author="Greg Landry" w:date="2019-02-06T14:01:00Z">
        <w:r w:rsidR="001C2334">
          <w:rPr>
            <w:rStyle w:val="Hyperlink"/>
          </w:rPr>
        </w:r>
      </w:ins>
      <w:r>
        <w:rPr>
          <w:rStyle w:val="Hyperlink"/>
        </w:rPr>
        <w:fldChar w:fldCharType="separate"/>
      </w:r>
      <w:r w:rsidR="00E46913" w:rsidRPr="00C40270">
        <w:rPr>
          <w:rStyle w:val="Hyperlink"/>
        </w:rPr>
        <w:t>jira.cypress.com</w:t>
      </w:r>
      <w:r>
        <w:rPr>
          <w:rStyle w:val="Hyperlink"/>
        </w:rPr>
        <w:fldChar w:fldCharType="end"/>
      </w:r>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63872" behindDoc="0" locked="0" layoutInCell="1" allowOverlap="1" wp14:anchorId="32241821" wp14:editId="13F2D0B3">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4751AB" id="Rectangle: Rounded Corners 20" o:spid="_x0000_s1026" style="position:absolute;margin-left:105.75pt;margin-top:53.4pt;width:135pt;height:20.2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2848" behindDoc="0" locked="0" layoutInCell="1" allowOverlap="1" wp14:anchorId="7D19D89F" wp14:editId="653D282F">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E2D9C5" id="Rectangle: Rounded Corners 18" o:spid="_x0000_s1026" style="position:absolute;margin-left:226.5pt;margin-top:1.65pt;width:32.25pt;height:20.2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763B8603">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452C3">
      <w:pPr>
        <w:pStyle w:val="Heading1"/>
      </w:pPr>
      <w:bookmarkStart w:id="170" w:name="_Toc354100"/>
      <w:r>
        <w:lastRenderedPageBreak/>
        <w:t>Tour of WICED SDK Structure</w:t>
      </w:r>
      <w:bookmarkEnd w:id="170"/>
    </w:p>
    <w:p w14:paraId="13C45E15" w14:textId="77777777" w:rsidR="00E46913" w:rsidRPr="00127356" w:rsidRDefault="00E46913" w:rsidP="00B25487">
      <w:r w:rsidRPr="00127356">
        <w:rPr>
          <w:noProof/>
        </w:rPr>
        <w:drawing>
          <wp:inline distT="0" distB="0" distL="0" distR="0" wp14:anchorId="174B553A" wp14:editId="6491135B">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3745"/>
                    </a:xfrm>
                    <a:prstGeom prst="rect">
                      <a:avLst/>
                    </a:prstGeom>
                  </pic:spPr>
                </pic:pic>
              </a:graphicData>
            </a:graphic>
          </wp:inline>
        </w:drawing>
      </w:r>
    </w:p>
    <w:p w14:paraId="6F59F942" w14:textId="77777777" w:rsidR="00E46913" w:rsidRDefault="00E46913" w:rsidP="00B452C3">
      <w:pPr>
        <w:pStyle w:val="Heading1"/>
      </w:pPr>
      <w:bookmarkStart w:id="171" w:name="_Toc354101"/>
      <w:r>
        <w:t>Tour of Wi-Fi</w:t>
      </w:r>
      <w:bookmarkEnd w:id="17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69EFD154" w:rsidR="00E46913" w:rsidRDefault="005314F9" w:rsidP="00B25487">
            <w:r>
              <w:rPr>
                <w:rStyle w:val="Hyperlink"/>
              </w:rPr>
              <w:fldChar w:fldCharType="begin"/>
            </w:r>
            <w:r>
              <w:rPr>
                <w:rStyle w:val="Hyperlink"/>
                <w:rFonts w:asciiTheme="minorHAnsi" w:eastAsiaTheme="minorHAnsi" w:hAnsiTheme="minorHAnsi" w:cstheme="minorBidi"/>
                <w:sz w:val="22"/>
                <w:szCs w:val="22"/>
              </w:rPr>
              <w:instrText xml:space="preserve"> HYPERLINK "https://en.wikipedia.org/wiki/IEEE_802.11b-1999" </w:instrText>
            </w:r>
            <w:ins w:id="172" w:author="Greg Landry" w:date="2019-02-06T14:01:00Z">
              <w:r w:rsidR="001C2334">
                <w:rPr>
                  <w:rStyle w:val="Hyperlink"/>
                </w:rPr>
              </w:r>
            </w:ins>
            <w:r>
              <w:rPr>
                <w:rStyle w:val="Hyperlink"/>
                <w:rFonts w:asciiTheme="minorHAnsi" w:eastAsiaTheme="minorHAnsi" w:hAnsiTheme="minorHAnsi" w:cstheme="minorBidi"/>
                <w:sz w:val="22"/>
                <w:szCs w:val="22"/>
              </w:rPr>
              <w:fldChar w:fldCharType="separate"/>
            </w:r>
            <w:r w:rsidR="00E46913" w:rsidRPr="0098674F">
              <w:rPr>
                <w:rStyle w:val="Hyperlink"/>
              </w:rPr>
              <w:t>802.11b</w:t>
            </w:r>
            <w:r>
              <w:rPr>
                <w:rStyle w:val="Hyperlink"/>
              </w:rPr>
              <w:fldChar w:fldCharType="end"/>
            </w:r>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03E84C5" w:rsidR="00E46913" w:rsidRDefault="005314F9" w:rsidP="00B25487">
            <w:r>
              <w:rPr>
                <w:rStyle w:val="Hyperlink"/>
              </w:rPr>
              <w:fldChar w:fldCharType="begin"/>
            </w:r>
            <w:r>
              <w:rPr>
                <w:rStyle w:val="Hyperlink"/>
                <w:rFonts w:asciiTheme="minorHAnsi" w:eastAsiaTheme="minorHAnsi" w:hAnsiTheme="minorHAnsi" w:cstheme="minorBidi"/>
                <w:sz w:val="22"/>
                <w:szCs w:val="22"/>
              </w:rPr>
              <w:instrText xml:space="preserve"> HYPERLINK "https://en.wikipedia.org/wiki/IEEE_802.11a-1999" </w:instrText>
            </w:r>
            <w:ins w:id="173" w:author="Greg Landry" w:date="2019-02-06T14:01:00Z">
              <w:r w:rsidR="001C2334">
                <w:rPr>
                  <w:rStyle w:val="Hyperlink"/>
                </w:rPr>
              </w:r>
            </w:ins>
            <w:r>
              <w:rPr>
                <w:rStyle w:val="Hyperlink"/>
                <w:rFonts w:asciiTheme="minorHAnsi" w:eastAsiaTheme="minorHAnsi" w:hAnsiTheme="minorHAnsi" w:cstheme="minorBidi"/>
                <w:sz w:val="22"/>
                <w:szCs w:val="22"/>
              </w:rPr>
              <w:fldChar w:fldCharType="separate"/>
            </w:r>
            <w:r w:rsidR="00E46913" w:rsidRPr="0098674F">
              <w:rPr>
                <w:rStyle w:val="Hyperlink"/>
              </w:rPr>
              <w:t>802.11a</w:t>
            </w:r>
            <w:r>
              <w:rPr>
                <w:rStyle w:val="Hyperlink"/>
              </w:rPr>
              <w:fldChar w:fldCharType="end"/>
            </w:r>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697839B4" w:rsidR="00E46913" w:rsidRDefault="005314F9" w:rsidP="00B25487">
            <w:r>
              <w:rPr>
                <w:rStyle w:val="Hyperlink"/>
              </w:rPr>
              <w:fldChar w:fldCharType="begin"/>
            </w:r>
            <w:r>
              <w:rPr>
                <w:rStyle w:val="Hyperlink"/>
                <w:rFonts w:asciiTheme="minorHAnsi" w:eastAsiaTheme="minorHAnsi" w:hAnsiTheme="minorHAnsi" w:cstheme="minorBidi"/>
                <w:sz w:val="22"/>
                <w:szCs w:val="22"/>
              </w:rPr>
              <w:instrText xml:space="preserve"> HYPERLINK "https://en.wikipedia.org/wiki/IEEE_802.11g-2003" </w:instrText>
            </w:r>
            <w:ins w:id="174" w:author="Greg Landry" w:date="2019-02-06T14:01:00Z">
              <w:r w:rsidR="001C2334">
                <w:rPr>
                  <w:rStyle w:val="Hyperlink"/>
                </w:rPr>
              </w:r>
            </w:ins>
            <w:r>
              <w:rPr>
                <w:rStyle w:val="Hyperlink"/>
                <w:rFonts w:asciiTheme="minorHAnsi" w:eastAsiaTheme="minorHAnsi" w:hAnsiTheme="minorHAnsi" w:cstheme="minorBidi"/>
                <w:sz w:val="22"/>
                <w:szCs w:val="22"/>
              </w:rPr>
              <w:fldChar w:fldCharType="separate"/>
            </w:r>
            <w:r w:rsidR="00E46913" w:rsidRPr="0098674F">
              <w:rPr>
                <w:rStyle w:val="Hyperlink"/>
              </w:rPr>
              <w:t>802.11g</w:t>
            </w:r>
            <w:r>
              <w:rPr>
                <w:rStyle w:val="Hyperlink"/>
              </w:rPr>
              <w:fldChar w:fldCharType="end"/>
            </w:r>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444A9AD0" w:rsidR="00E46913" w:rsidRDefault="005314F9" w:rsidP="00B25487">
            <w:r>
              <w:rPr>
                <w:rStyle w:val="Hyperlink"/>
              </w:rPr>
              <w:fldChar w:fldCharType="begin"/>
            </w:r>
            <w:r>
              <w:rPr>
                <w:rStyle w:val="Hyperlink"/>
                <w:rFonts w:asciiTheme="minorHAnsi" w:eastAsiaTheme="minorHAnsi" w:hAnsiTheme="minorHAnsi" w:cstheme="minorBidi"/>
                <w:sz w:val="22"/>
                <w:szCs w:val="22"/>
              </w:rPr>
              <w:instrText xml:space="preserve"> HYPERLINK "https://en.wikipedia.org/wiki/IEEE_802.11n-2009" </w:instrText>
            </w:r>
            <w:ins w:id="175" w:author="Greg Landry" w:date="2019-02-06T14:01:00Z">
              <w:r w:rsidR="001C2334">
                <w:rPr>
                  <w:rStyle w:val="Hyperlink"/>
                </w:rPr>
              </w:r>
            </w:ins>
            <w:r>
              <w:rPr>
                <w:rStyle w:val="Hyperlink"/>
                <w:rFonts w:asciiTheme="minorHAnsi" w:eastAsiaTheme="minorHAnsi" w:hAnsiTheme="minorHAnsi" w:cstheme="minorBidi"/>
                <w:sz w:val="22"/>
                <w:szCs w:val="22"/>
              </w:rPr>
              <w:fldChar w:fldCharType="separate"/>
            </w:r>
            <w:r w:rsidR="00E46913" w:rsidRPr="0098674F">
              <w:rPr>
                <w:rStyle w:val="Hyperlink"/>
              </w:rPr>
              <w:t>802.11n</w:t>
            </w:r>
            <w:r>
              <w:rPr>
                <w:rStyle w:val="Hyperlink"/>
              </w:rPr>
              <w:fldChar w:fldCharType="end"/>
            </w:r>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7D21F107" w:rsidR="00E46913" w:rsidRDefault="005314F9" w:rsidP="00B25487">
            <w:r>
              <w:rPr>
                <w:rStyle w:val="Hyperlink"/>
              </w:rPr>
              <w:fldChar w:fldCharType="begin"/>
            </w:r>
            <w:r>
              <w:rPr>
                <w:rStyle w:val="Hyperlink"/>
                <w:rFonts w:asciiTheme="minorHAnsi" w:eastAsiaTheme="minorHAnsi" w:hAnsiTheme="minorHAnsi" w:cstheme="minorBidi"/>
                <w:sz w:val="22"/>
                <w:szCs w:val="22"/>
              </w:rPr>
              <w:instrText xml:space="preserve"> HYPERLINK "https://en.wikipedia.org/wiki/IEEE_802.11ac" </w:instrText>
            </w:r>
            <w:ins w:id="176" w:author="Greg Landry" w:date="2019-02-06T14:01:00Z">
              <w:r w:rsidR="001C2334">
                <w:rPr>
                  <w:rStyle w:val="Hyperlink"/>
                </w:rPr>
              </w:r>
            </w:ins>
            <w:r>
              <w:rPr>
                <w:rStyle w:val="Hyperlink"/>
                <w:rFonts w:asciiTheme="minorHAnsi" w:eastAsiaTheme="minorHAnsi" w:hAnsiTheme="minorHAnsi" w:cstheme="minorBidi"/>
                <w:sz w:val="22"/>
                <w:szCs w:val="22"/>
              </w:rPr>
              <w:fldChar w:fldCharType="separate"/>
            </w:r>
            <w:r w:rsidR="00E46913" w:rsidRPr="00EB1C66">
              <w:rPr>
                <w:rStyle w:val="Hyperlink"/>
              </w:rPr>
              <w:t>802.11ac</w:t>
            </w:r>
            <w:r>
              <w:rPr>
                <w:rStyle w:val="Hyperlink"/>
              </w:rPr>
              <w:fldChar w:fldCharType="end"/>
            </w:r>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r w:rsidR="000F7AE9" w14:paraId="3D34F437" w14:textId="77777777" w:rsidTr="00B25487">
        <w:tc>
          <w:tcPr>
            <w:tcW w:w="1243" w:type="dxa"/>
          </w:tcPr>
          <w:p w14:paraId="638BE5B9" w14:textId="0830193F" w:rsidR="000F7AE9" w:rsidRDefault="000F7AE9" w:rsidP="00B25487">
            <w:r>
              <w:t>802.11ax</w:t>
            </w:r>
          </w:p>
        </w:tc>
        <w:tc>
          <w:tcPr>
            <w:tcW w:w="992" w:type="dxa"/>
          </w:tcPr>
          <w:p w14:paraId="08F8C759" w14:textId="5CA26988" w:rsidR="000F7AE9" w:rsidRDefault="000F7AE9" w:rsidP="00B25487">
            <w:pPr>
              <w:jc w:val="center"/>
            </w:pPr>
            <w:r>
              <w:t>10,000</w:t>
            </w:r>
          </w:p>
        </w:tc>
        <w:tc>
          <w:tcPr>
            <w:tcW w:w="662" w:type="dxa"/>
          </w:tcPr>
          <w:p w14:paraId="243A2FB7" w14:textId="77777777" w:rsidR="000F7AE9" w:rsidRDefault="000F7AE9" w:rsidP="00B25487">
            <w:pPr>
              <w:jc w:val="center"/>
            </w:pPr>
            <w:r>
              <w:t>2.4</w:t>
            </w:r>
          </w:p>
          <w:p w14:paraId="4B044C57" w14:textId="105EFA86" w:rsidR="000F7AE9" w:rsidRDefault="000F7AE9" w:rsidP="00B25487">
            <w:pPr>
              <w:jc w:val="center"/>
            </w:pPr>
            <w:r>
              <w:t>5</w:t>
            </w:r>
          </w:p>
        </w:tc>
        <w:tc>
          <w:tcPr>
            <w:tcW w:w="720" w:type="dxa"/>
          </w:tcPr>
          <w:p w14:paraId="7EF1897B" w14:textId="77777777" w:rsidR="000F7AE9" w:rsidRDefault="000F7AE9" w:rsidP="00B25487">
            <w:pPr>
              <w:jc w:val="center"/>
            </w:pPr>
          </w:p>
        </w:tc>
        <w:tc>
          <w:tcPr>
            <w:tcW w:w="1058" w:type="dxa"/>
          </w:tcPr>
          <w:p w14:paraId="2549967C" w14:textId="77777777" w:rsidR="000F7AE9" w:rsidRDefault="000F7AE9" w:rsidP="000F7AE9">
            <w:pPr>
              <w:jc w:val="center"/>
            </w:pPr>
            <w:r>
              <w:t>20</w:t>
            </w:r>
          </w:p>
          <w:p w14:paraId="131EE2D9" w14:textId="77777777" w:rsidR="000F7AE9" w:rsidRDefault="000F7AE9" w:rsidP="000F7AE9">
            <w:pPr>
              <w:jc w:val="center"/>
            </w:pPr>
            <w:r>
              <w:t>40</w:t>
            </w:r>
          </w:p>
          <w:p w14:paraId="22F16378" w14:textId="77777777" w:rsidR="000F7AE9" w:rsidRDefault="000F7AE9" w:rsidP="000F7AE9">
            <w:pPr>
              <w:jc w:val="center"/>
            </w:pPr>
            <w:r>
              <w:t>80</w:t>
            </w:r>
          </w:p>
          <w:p w14:paraId="133438C2" w14:textId="2181B4C2" w:rsidR="000F7AE9" w:rsidRDefault="000F7AE9" w:rsidP="000F7AE9">
            <w:pPr>
              <w:jc w:val="center"/>
            </w:pPr>
            <w:r>
              <w:t>160</w:t>
            </w:r>
          </w:p>
        </w:tc>
        <w:tc>
          <w:tcPr>
            <w:tcW w:w="862" w:type="dxa"/>
          </w:tcPr>
          <w:p w14:paraId="557234BB" w14:textId="377C6A0E" w:rsidR="000F7AE9" w:rsidRDefault="000F7AE9" w:rsidP="00B25487">
            <w:pPr>
              <w:jc w:val="center"/>
            </w:pPr>
            <w:r>
              <w:t>4x4</w:t>
            </w:r>
          </w:p>
        </w:tc>
        <w:tc>
          <w:tcPr>
            <w:tcW w:w="3908" w:type="dxa"/>
          </w:tcPr>
          <w:p w14:paraId="195DC400" w14:textId="77777777" w:rsidR="000F7AE9" w:rsidRDefault="000F7AE9" w:rsidP="00B25487"/>
        </w:tc>
      </w:tr>
    </w:tbl>
    <w:p w14:paraId="0A7CF285" w14:textId="77777777" w:rsidR="001C2334" w:rsidRDefault="001C2334" w:rsidP="001C2334">
      <w:pPr>
        <w:pStyle w:val="Heading1"/>
        <w:numPr>
          <w:ilvl w:val="0"/>
          <w:numId w:val="0"/>
        </w:numPr>
        <w:ind w:left="432"/>
        <w:rPr>
          <w:ins w:id="177" w:author="Greg Landry" w:date="2019-02-06T14:01:00Z"/>
        </w:rPr>
        <w:pPrChange w:id="178" w:author="Greg Landry" w:date="2019-02-06T14:01:00Z">
          <w:pPr>
            <w:pStyle w:val="Heading1"/>
          </w:pPr>
        </w:pPrChange>
      </w:pPr>
    </w:p>
    <w:p w14:paraId="5470D648" w14:textId="77777777" w:rsidR="001C2334" w:rsidRDefault="001C2334">
      <w:pPr>
        <w:rPr>
          <w:ins w:id="179" w:author="Greg Landry" w:date="2019-02-06T14:01:00Z"/>
          <w:rFonts w:eastAsia="Times New Roman"/>
          <w:b/>
          <w:bCs/>
          <w:color w:val="1F4E79" w:themeColor="accent1" w:themeShade="80"/>
          <w:sz w:val="28"/>
          <w:szCs w:val="28"/>
        </w:rPr>
      </w:pPr>
      <w:ins w:id="180" w:author="Greg Landry" w:date="2019-02-06T14:01:00Z">
        <w:r>
          <w:br w:type="page"/>
        </w:r>
      </w:ins>
    </w:p>
    <w:p w14:paraId="1D45FD04" w14:textId="76707CCE" w:rsidR="00E46913" w:rsidRDefault="00E46913" w:rsidP="00B452C3">
      <w:pPr>
        <w:pStyle w:val="Heading1"/>
      </w:pPr>
      <w:bookmarkStart w:id="181" w:name="_Toc354102"/>
      <w:r>
        <w:lastRenderedPageBreak/>
        <w:t>Tour of Chips</w:t>
      </w:r>
      <w:bookmarkEnd w:id="181"/>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58671A9E" w:rsidR="00E46913" w:rsidRPr="00F304D3" w:rsidRDefault="00333537" w:rsidP="00B25487">
            <w:r>
              <w:rPr>
                <w:bCs/>
              </w:rPr>
              <w:t>CYW</w:t>
            </w:r>
            <w:r w:rsidR="00E46913" w:rsidRPr="00F304D3">
              <w:rPr>
                <w:bCs/>
              </w:rPr>
              <w:t>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6C276040" w:rsidR="00E46913" w:rsidRPr="00F304D3" w:rsidRDefault="00333537" w:rsidP="00B25487">
            <w:r>
              <w:rPr>
                <w:bCs/>
              </w:rPr>
              <w:t>CYW</w:t>
            </w:r>
            <w:r w:rsidR="00E46913" w:rsidRPr="00F304D3">
              <w:rPr>
                <w:bCs/>
              </w:rPr>
              <w:t>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5D4FFADF" w:rsidR="00E46913" w:rsidRPr="00F304D3" w:rsidRDefault="00333537" w:rsidP="00B25487">
            <w:r>
              <w:rPr>
                <w:bCs/>
              </w:rPr>
              <w:t>CYW</w:t>
            </w:r>
            <w:r w:rsidR="00E46913" w:rsidRPr="00F304D3">
              <w:rPr>
                <w:bCs/>
              </w:rPr>
              <w:t>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53561F83" w:rsidR="00E46913" w:rsidRPr="00F304D3" w:rsidRDefault="00F83AA6" w:rsidP="00B25487">
            <w:pPr>
              <w:numPr>
                <w:ilvl w:val="0"/>
                <w:numId w:val="18"/>
              </w:numPr>
            </w:pPr>
            <w:r>
              <w:rPr>
                <w:bCs/>
              </w:rPr>
              <w:t>BT4.0</w:t>
            </w:r>
            <w:r w:rsidR="00E46913" w:rsidRPr="00F304D3">
              <w:rPr>
                <w:bCs/>
              </w:rPr>
              <w:t>/BLE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1D3CA881" w:rsidR="00E46913" w:rsidRPr="00F304D3" w:rsidRDefault="00333537" w:rsidP="00B25487">
            <w:r>
              <w:rPr>
                <w:bCs/>
              </w:rPr>
              <w:t>CYW</w:t>
            </w:r>
            <w:r w:rsidR="00E46913" w:rsidRPr="00F304D3">
              <w:rPr>
                <w:bCs/>
              </w:rPr>
              <w:t>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09BFD54A" w:rsidR="00E46913" w:rsidRPr="00F304D3" w:rsidRDefault="00333537" w:rsidP="00B25487">
            <w:r>
              <w:rPr>
                <w:bCs/>
              </w:rPr>
              <w:t>CYW</w:t>
            </w:r>
            <w:r w:rsidR="00E46913" w:rsidRPr="00F304D3">
              <w:rPr>
                <w:bCs/>
              </w:rPr>
              <w:t>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1414F7D6" w:rsidR="00E46913" w:rsidRDefault="00333537" w:rsidP="00B25487">
            <w:r>
              <w:rPr>
                <w:bCs/>
              </w:rPr>
              <w:t>CYW</w:t>
            </w:r>
            <w:r w:rsidR="00E46913" w:rsidRPr="00F304D3">
              <w:rPr>
                <w:bCs/>
              </w:rPr>
              <w:t>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2.4GHz ,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5BA35BB" w:rsidR="00E46913" w:rsidRPr="00F304D3" w:rsidRDefault="00333537" w:rsidP="00B25487">
            <w:r>
              <w:rPr>
                <w:bCs/>
              </w:rPr>
              <w:t>CYW</w:t>
            </w:r>
            <w:r w:rsidR="00E46913" w:rsidRPr="00F304D3">
              <w:rPr>
                <w:bCs/>
              </w:rPr>
              <w:t>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07535281" w:rsidR="00E46913" w:rsidRPr="00F304D3" w:rsidRDefault="00E46913" w:rsidP="00B25487">
            <w:pPr>
              <w:numPr>
                <w:ilvl w:val="0"/>
                <w:numId w:val="22"/>
              </w:numPr>
            </w:pPr>
            <w:r w:rsidRPr="00F304D3">
              <w:rPr>
                <w:bCs/>
              </w:rPr>
              <w:t xml:space="preserve">SOC w/ </w:t>
            </w:r>
            <w:r w:rsidR="002162FF">
              <w:rPr>
                <w:bCs/>
              </w:rPr>
              <w:t xml:space="preserve">dual </w:t>
            </w:r>
            <w:r w:rsidRPr="00F304D3">
              <w:rPr>
                <w:bCs/>
              </w:rPr>
              <w:t>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r w:rsidR="00222FA2" w:rsidRPr="00F304D3" w14:paraId="6BF3CEAD" w14:textId="77777777" w:rsidTr="00B25487">
        <w:trPr>
          <w:trHeight w:val="1320"/>
        </w:trPr>
        <w:tc>
          <w:tcPr>
            <w:tcW w:w="769" w:type="pct"/>
          </w:tcPr>
          <w:p w14:paraId="48D08EE5" w14:textId="26735CBC" w:rsidR="00222FA2" w:rsidRDefault="001C2334" w:rsidP="00B25487">
            <w:pPr>
              <w:rPr>
                <w:bCs/>
              </w:rPr>
            </w:pPr>
            <w:ins w:id="182" w:author="Greg Landry" w:date="2019-02-06T14:00:00Z">
              <w:r>
                <w:rPr>
                  <w:bCs/>
                </w:rPr>
                <w:t>CYW43012</w:t>
              </w:r>
            </w:ins>
          </w:p>
        </w:tc>
        <w:tc>
          <w:tcPr>
            <w:tcW w:w="1904" w:type="pct"/>
          </w:tcPr>
          <w:p w14:paraId="7168ECC6" w14:textId="355FEB42" w:rsidR="00222FA2" w:rsidRDefault="001C2334" w:rsidP="00B25487">
            <w:pPr>
              <w:numPr>
                <w:ilvl w:val="0"/>
                <w:numId w:val="22"/>
              </w:numPr>
              <w:rPr>
                <w:bCs/>
              </w:rPr>
            </w:pPr>
            <w:ins w:id="183" w:author="Greg Landry" w:date="2019-02-06T14:00:00Z">
              <w:r>
                <w:rPr>
                  <w:bCs/>
                </w:rPr>
                <w:t>Dual band 2.4 and 5GHz, 1x1 11ac "friendly"</w:t>
              </w:r>
            </w:ins>
          </w:p>
          <w:p w14:paraId="0406B199" w14:textId="27CC1C46" w:rsidR="00222FA2" w:rsidRPr="00F304D3" w:rsidRDefault="001C2334" w:rsidP="00B25487">
            <w:pPr>
              <w:numPr>
                <w:ilvl w:val="0"/>
                <w:numId w:val="22"/>
              </w:numPr>
              <w:rPr>
                <w:bCs/>
              </w:rPr>
            </w:pPr>
            <w:ins w:id="184" w:author="Greg Landry" w:date="2019-02-06T14:00:00Z">
              <w:r>
                <w:rPr>
                  <w:bCs/>
                </w:rPr>
                <w:t>Single 20 MHz channel compatible with 11ac networks</w:t>
              </w:r>
            </w:ins>
          </w:p>
        </w:tc>
        <w:tc>
          <w:tcPr>
            <w:tcW w:w="2327" w:type="pct"/>
          </w:tcPr>
          <w:p w14:paraId="0FD7FC39" w14:textId="0DE984F3" w:rsidR="00222FA2" w:rsidRPr="00F304D3" w:rsidRDefault="001C2334" w:rsidP="00B25487">
            <w:pPr>
              <w:rPr>
                <w:bCs/>
              </w:rPr>
            </w:pPr>
            <w:ins w:id="185" w:author="Greg Landry" w:date="2019-02-06T14:00:00Z">
              <w:r>
                <w:rPr>
                  <w:bCs/>
                </w:rPr>
                <w:t>Ideal for IOT since it gets power benefits of 11ac without complexity/overhead of 40, 80, and 160 MHz channels or MIMO</w:t>
              </w:r>
            </w:ins>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452C3">
      <w:pPr>
        <w:pStyle w:val="Heading1"/>
      </w:pPr>
      <w:bookmarkStart w:id="186" w:name="_Toc354103"/>
      <w:r>
        <w:lastRenderedPageBreak/>
        <w:t>Tour of Partners</w:t>
      </w:r>
      <w:bookmarkEnd w:id="186"/>
    </w:p>
    <w:p w14:paraId="28C81DF3" w14:textId="77777777" w:rsidR="00E46913" w:rsidRDefault="00E46913" w:rsidP="00B25487">
      <w:r w:rsidRPr="007753C1">
        <w:rPr>
          <w:noProof/>
        </w:rPr>
        <w:drawing>
          <wp:inline distT="0" distB="0" distL="0" distR="0" wp14:anchorId="718BFEB1" wp14:editId="2CA0640D">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202AFFF8">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1A28A716" w:rsidR="00E46913" w:rsidRDefault="005314F9" w:rsidP="00B25487">
      <w:r>
        <w:rPr>
          <w:rStyle w:val="Hyperlink"/>
        </w:rPr>
        <w:fldChar w:fldCharType="begin"/>
      </w:r>
      <w:r>
        <w:rPr>
          <w:rStyle w:val="Hyperlink"/>
        </w:rPr>
        <w:instrText xml:space="preserve"> HYPERLINK "https://community.cypress.com/docs/DOC-3021" </w:instrText>
      </w:r>
      <w:ins w:id="187" w:author="Greg Landry" w:date="2019-02-06T14:01:00Z">
        <w:r w:rsidR="001C2334">
          <w:rPr>
            <w:rStyle w:val="Hyperlink"/>
          </w:rPr>
        </w:r>
      </w:ins>
      <w:r>
        <w:rPr>
          <w:rStyle w:val="Hyperlink"/>
        </w:rPr>
        <w:fldChar w:fldCharType="separate"/>
      </w:r>
      <w:r w:rsidR="00E46913">
        <w:rPr>
          <w:rStyle w:val="Hyperlink"/>
        </w:rPr>
        <w:t>https://community.cypress.com/docs/DOC-3021</w:t>
      </w:r>
      <w:r>
        <w:rPr>
          <w:rStyle w:val="Hyperlink"/>
        </w:rPr>
        <w:fldChar w:fldCharType="end"/>
      </w:r>
      <w:r w:rsidR="00E46913">
        <w:br w:type="page"/>
      </w:r>
    </w:p>
    <w:p w14:paraId="7041BEFD" w14:textId="0D7372D9" w:rsidR="00E46913" w:rsidRDefault="00E46913" w:rsidP="00B452C3">
      <w:pPr>
        <w:pStyle w:val="Heading1"/>
      </w:pPr>
      <w:bookmarkStart w:id="188" w:name="_Toc354104"/>
      <w:r>
        <w:lastRenderedPageBreak/>
        <w:t>Tour of Development Kits</w:t>
      </w:r>
      <w:bookmarkEnd w:id="188"/>
    </w:p>
    <w:p w14:paraId="2580040C" w14:textId="231F46A1" w:rsidR="00416F09" w:rsidRDefault="00416F09" w:rsidP="00B452C3">
      <w:pPr>
        <w:pStyle w:val="Heading2"/>
      </w:pPr>
      <w:bookmarkStart w:id="189" w:name="_Toc354105"/>
      <w:r>
        <w:t>Cypress CY8CKIT-062-WiFi-BT</w:t>
      </w:r>
      <w:bookmarkEnd w:id="189"/>
    </w:p>
    <w:p w14:paraId="3FA5F98C" w14:textId="7819232B" w:rsidR="00416F09" w:rsidRDefault="00416F09" w:rsidP="00416F09">
      <w:pPr>
        <w:pStyle w:val="ListParagraph"/>
        <w:numPr>
          <w:ilvl w:val="0"/>
          <w:numId w:val="27"/>
        </w:numPr>
      </w:pPr>
      <w:r>
        <w:rPr>
          <w:noProof/>
        </w:rPr>
        <w:drawing>
          <wp:anchor distT="0" distB="0" distL="114300" distR="114300" simplePos="0" relativeHeight="251660800" behindDoc="1" locked="0" layoutInCell="1" allowOverlap="1" wp14:anchorId="571B96A5" wp14:editId="2CAA9E3E">
            <wp:simplePos x="0" y="0"/>
            <wp:positionH relativeFrom="column">
              <wp:posOffset>3230084</wp:posOffset>
            </wp:positionH>
            <wp:positionV relativeFrom="paragraph">
              <wp:posOffset>66675</wp:posOffset>
            </wp:positionV>
            <wp:extent cx="2663190" cy="1418590"/>
            <wp:effectExtent l="0" t="0" r="3810" b="0"/>
            <wp:wrapTight wrapText="bothSides">
              <wp:wrapPolygon edited="0">
                <wp:start x="0" y="0"/>
                <wp:lineTo x="0" y="21175"/>
                <wp:lineTo x="21476" y="21175"/>
                <wp:lineTo x="21476" y="0"/>
                <wp:lineTo x="0" y="0"/>
              </wp:wrapPolygon>
            </wp:wrapTight>
            <wp:docPr id="6" name="Picture 6" descr="C:\Users\gjl\AppData\Local\Microsoft\Windows\INetCache\Content.Word\SS2_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SS2_3625.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9072" t="31978" r="31206" b="20120"/>
                    <a:stretch/>
                  </pic:blipFill>
                  <pic:spPr bwMode="auto">
                    <a:xfrm>
                      <a:off x="0" y="0"/>
                      <a:ext cx="2663190" cy="1418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Wi-Fi + BLE combo kit</w:t>
      </w:r>
      <w:r w:rsidR="005D5523">
        <w:t xml:space="preserve"> (CYW4343W)</w:t>
      </w:r>
    </w:p>
    <w:p w14:paraId="28AC2F0E" w14:textId="70CB4280" w:rsidR="00416F09" w:rsidRDefault="005D5523" w:rsidP="00416F09">
      <w:pPr>
        <w:pStyle w:val="ListParagraph"/>
        <w:numPr>
          <w:ilvl w:val="0"/>
          <w:numId w:val="27"/>
        </w:numPr>
      </w:pPr>
      <w:r>
        <w:t>PSoC 6 with 150MHz M4 and 100 MHz M0+</w:t>
      </w:r>
    </w:p>
    <w:p w14:paraId="695BED91" w14:textId="78AA6188" w:rsidR="004A1907" w:rsidRDefault="004A1907" w:rsidP="00416F09">
      <w:pPr>
        <w:pStyle w:val="ListParagraph"/>
        <w:numPr>
          <w:ilvl w:val="0"/>
          <w:numId w:val="27"/>
        </w:numPr>
      </w:pPr>
      <w:r>
        <w:t>1MB Onboard Flash, 512 MB External Flash, 288kB SRAM</w:t>
      </w:r>
    </w:p>
    <w:p w14:paraId="5DAA507B" w14:textId="5B2041E6" w:rsidR="004A1907" w:rsidRDefault="004A1907" w:rsidP="00416F09">
      <w:pPr>
        <w:pStyle w:val="ListParagraph"/>
        <w:numPr>
          <w:ilvl w:val="0"/>
          <w:numId w:val="27"/>
        </w:numPr>
      </w:pPr>
      <w:r>
        <w:t>CCG3 USB Type-C Power Delivery</w:t>
      </w:r>
    </w:p>
    <w:p w14:paraId="7F8CEC98" w14:textId="59083677" w:rsidR="004A1907" w:rsidRDefault="004A1907" w:rsidP="00416F09">
      <w:pPr>
        <w:pStyle w:val="ListParagraph"/>
        <w:numPr>
          <w:ilvl w:val="0"/>
          <w:numId w:val="27"/>
        </w:numPr>
      </w:pPr>
      <w:r>
        <w:t>USB host and device support</w:t>
      </w:r>
    </w:p>
    <w:p w14:paraId="2403009A" w14:textId="7F807492" w:rsidR="00416F09" w:rsidRDefault="005D5523" w:rsidP="00416F09">
      <w:pPr>
        <w:pStyle w:val="ListParagraph"/>
        <w:numPr>
          <w:ilvl w:val="0"/>
          <w:numId w:val="27"/>
        </w:numPr>
      </w:pPr>
      <w:r>
        <w:t>CapSense Buttons</w:t>
      </w:r>
      <w:r w:rsidR="004A1907">
        <w:t xml:space="preserve">, </w:t>
      </w:r>
      <w:r>
        <w:t>Slider</w:t>
      </w:r>
      <w:r w:rsidR="004A1907">
        <w:t>, and Proximity</w:t>
      </w:r>
    </w:p>
    <w:p w14:paraId="4F842631" w14:textId="5EF88655" w:rsidR="00416F09" w:rsidRDefault="005D5523" w:rsidP="00416F09">
      <w:pPr>
        <w:pStyle w:val="ListParagraph"/>
        <w:numPr>
          <w:ilvl w:val="0"/>
          <w:numId w:val="27"/>
        </w:numPr>
      </w:pPr>
      <w:r>
        <w:t>1 User Mechanical Button, 2 LEDs, 1 RGB LED</w:t>
      </w:r>
    </w:p>
    <w:p w14:paraId="73A84AAB" w14:textId="3EADBB3F" w:rsidR="005D5523" w:rsidRPr="00416F09" w:rsidRDefault="005D5523" w:rsidP="00F5629C">
      <w:pPr>
        <w:pStyle w:val="ListParagraph"/>
        <w:numPr>
          <w:ilvl w:val="0"/>
          <w:numId w:val="27"/>
        </w:numPr>
      </w:pPr>
      <w:r>
        <w:t>Includes a CY8CKIT-028-TFT Display Shield</w:t>
      </w:r>
    </w:p>
    <w:p w14:paraId="2548F25D" w14:textId="249EAF1E" w:rsidR="00E46913" w:rsidRDefault="00E46913" w:rsidP="00B452C3">
      <w:pPr>
        <w:pStyle w:val="Heading2"/>
      </w:pPr>
      <w:bookmarkStart w:id="190" w:name="_Toc354106"/>
      <w:r>
        <w:rPr>
          <w:noProof/>
        </w:rPr>
        <w:drawing>
          <wp:anchor distT="0" distB="0" distL="114300" distR="114300" simplePos="0" relativeHeight="251650560" behindDoc="1" locked="0" layoutInCell="1" allowOverlap="1" wp14:anchorId="21FBCD75" wp14:editId="28857F80">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4F9">
        <w:rPr>
          <w:rStyle w:val="Hyperlink"/>
        </w:rPr>
        <w:fldChar w:fldCharType="begin"/>
      </w:r>
      <w:r w:rsidR="005314F9">
        <w:rPr>
          <w:rStyle w:val="Hyperlink"/>
        </w:rPr>
        <w:instrText xml:space="preserve"> HYPERLINK "http://www.cypress.com/document</w:instrText>
      </w:r>
      <w:r w:rsidR="005314F9">
        <w:rPr>
          <w:rStyle w:val="Hyperlink"/>
        </w:rPr>
        <w:instrText xml:space="preserve">ation/development-kitsboards/cyw943907aeval1f-evaluation-kit" </w:instrText>
      </w:r>
      <w:ins w:id="191" w:author="Greg Landry" w:date="2019-02-06T14:01:00Z">
        <w:r w:rsidR="001C2334">
          <w:rPr>
            <w:rStyle w:val="Hyperlink"/>
          </w:rPr>
        </w:r>
      </w:ins>
      <w:r w:rsidR="005314F9">
        <w:rPr>
          <w:rStyle w:val="Hyperlink"/>
        </w:rPr>
        <w:fldChar w:fldCharType="separate"/>
      </w:r>
      <w:r w:rsidRPr="00C665A7">
        <w:rPr>
          <w:rStyle w:val="Hyperlink"/>
        </w:rPr>
        <w:t>Cypress CYW943907AEVAL1F</w:t>
      </w:r>
      <w:bookmarkEnd w:id="190"/>
      <w:r w:rsidR="005314F9">
        <w:rPr>
          <w:rStyle w:val="Hyperlink"/>
        </w:rPr>
        <w:fldChar w:fldCharType="end"/>
      </w:r>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76B0C73F" w:rsidR="00E46913" w:rsidRDefault="00E46913" w:rsidP="00B452C3">
      <w:pPr>
        <w:pStyle w:val="Heading2"/>
      </w:pPr>
      <w:bookmarkStart w:id="192" w:name="_Toc354107"/>
      <w:r>
        <w:rPr>
          <w:noProof/>
        </w:rPr>
        <w:drawing>
          <wp:anchor distT="0" distB="0" distL="114300" distR="114300" simplePos="0" relativeHeight="251643392" behindDoc="1" locked="0" layoutInCell="1" allowOverlap="1" wp14:anchorId="7E440194" wp14:editId="24791636">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r w:rsidR="005314F9">
        <w:rPr>
          <w:rStyle w:val="Hyperlink"/>
        </w:rPr>
        <w:fldChar w:fldCharType="begin"/>
      </w:r>
      <w:r w:rsidR="005314F9">
        <w:rPr>
          <w:rStyle w:val="Hyperlink"/>
        </w:rPr>
        <w:instrText xml:space="preserve"> HYPERLINK "http://w</w:instrText>
      </w:r>
      <w:r w:rsidR="005314F9">
        <w:rPr>
          <w:rStyle w:val="Hyperlink"/>
        </w:rPr>
        <w:instrText xml:space="preserve">ww.cypress.com/documentation/development-kitsboards/bcm94343wwcd1evb-evaluation-and-development-kit" </w:instrText>
      </w:r>
      <w:ins w:id="193" w:author="Greg Landry" w:date="2019-02-06T14:01:00Z">
        <w:r w:rsidR="001C2334">
          <w:rPr>
            <w:rStyle w:val="Hyperlink"/>
          </w:rPr>
        </w:r>
      </w:ins>
      <w:r w:rsidR="005314F9">
        <w:rPr>
          <w:rStyle w:val="Hyperlink"/>
        </w:rPr>
        <w:fldChar w:fldCharType="separate"/>
      </w:r>
      <w:r w:rsidRPr="005D6132">
        <w:rPr>
          <w:rStyle w:val="Hyperlink"/>
        </w:rPr>
        <w:t xml:space="preserve">Cypress </w:t>
      </w:r>
      <w:r w:rsidR="002A7197">
        <w:rPr>
          <w:rStyle w:val="Hyperlink"/>
        </w:rPr>
        <w:t>CYW</w:t>
      </w:r>
      <w:r w:rsidRPr="005D6132">
        <w:rPr>
          <w:rStyle w:val="Hyperlink"/>
        </w:rPr>
        <w:t>94343WWCD1_EVB Evaluation and Development Kit</w:t>
      </w:r>
      <w:bookmarkEnd w:id="192"/>
      <w:r w:rsidR="005314F9">
        <w:rPr>
          <w:rStyle w:val="Hyperlink"/>
        </w:rPr>
        <w:fldChar w:fldCharType="end"/>
      </w:r>
    </w:p>
    <w:p w14:paraId="5CB6F719" w14:textId="79749E87" w:rsidR="00E46913" w:rsidRDefault="00E46913" w:rsidP="00B25487">
      <w:pPr>
        <w:pStyle w:val="ListParagraph"/>
        <w:numPr>
          <w:ilvl w:val="0"/>
          <w:numId w:val="7"/>
        </w:numPr>
        <w:spacing w:after="0"/>
      </w:pPr>
      <w:r>
        <w:t>Wi-Fi + BLE combo kit (</w:t>
      </w:r>
      <w:r w:rsidR="002A7197">
        <w:t>CYW</w:t>
      </w:r>
      <w:r>
        <w:t>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8752" behindDoc="1" locked="0" layoutInCell="1" allowOverlap="1" wp14:anchorId="614C614E" wp14:editId="5455DEBF">
            <wp:simplePos x="0" y="0"/>
            <wp:positionH relativeFrom="column">
              <wp:posOffset>3064510</wp:posOffset>
            </wp:positionH>
            <wp:positionV relativeFrom="paragraph">
              <wp:posOffset>7639</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76D8A250" w:rsidR="000711F3" w:rsidRDefault="005314F9" w:rsidP="00B452C3">
      <w:pPr>
        <w:pStyle w:val="Heading2"/>
      </w:pPr>
      <w:r>
        <w:rPr>
          <w:rStyle w:val="Hyperlink"/>
        </w:rPr>
        <w:fldChar w:fldCharType="begin"/>
      </w:r>
      <w:r>
        <w:rPr>
          <w:rStyle w:val="Hyperlink"/>
        </w:rPr>
        <w:instrText xml:space="preserve"> HYPERLINK "http://www.futureelectronics.com/en/Technologies/Product.aspx?ProductID=NEB1DX01FCS1089735" </w:instrText>
      </w:r>
      <w:ins w:id="194" w:author="Greg Landry" w:date="2019-02-06T14:01:00Z">
        <w:r w:rsidR="001C2334">
          <w:rPr>
            <w:rStyle w:val="Hyperlink"/>
          </w:rPr>
        </w:r>
      </w:ins>
      <w:r>
        <w:rPr>
          <w:rStyle w:val="Hyperlink"/>
        </w:rPr>
        <w:fldChar w:fldCharType="separate"/>
      </w:r>
      <w:bookmarkStart w:id="195" w:name="_Toc354108"/>
      <w:r w:rsidR="000711F3" w:rsidRPr="000711F3">
        <w:rPr>
          <w:rStyle w:val="Hyperlink"/>
        </w:rPr>
        <w:t>Future Nebula IoT Development Kit</w:t>
      </w:r>
      <w:bookmarkEnd w:id="195"/>
      <w:r>
        <w:rPr>
          <w:rStyle w:val="Hyperlink"/>
        </w:rPr>
        <w:fldChar w:fldCharType="end"/>
      </w:r>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(CYW4343W)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36A2C949" w:rsidR="00070677" w:rsidRPr="000711F3" w:rsidRDefault="00070677" w:rsidP="00070677"/>
    <w:p w14:paraId="0765EC03" w14:textId="6FD7BC96" w:rsidR="002C0B37" w:rsidRDefault="00D22510" w:rsidP="00B452C3">
      <w:pPr>
        <w:pStyle w:val="Heading2"/>
        <w:rPr>
          <w:rStyle w:val="Hyperlink"/>
          <w:color w:val="1F4E79" w:themeColor="accent1" w:themeShade="80"/>
          <w:u w:val="none"/>
        </w:rPr>
      </w:pPr>
      <w:bookmarkStart w:id="196" w:name="_Toc354109"/>
      <w:r>
        <w:rPr>
          <w:rStyle w:val="Hyperlink"/>
          <w:b w:val="0"/>
          <w:noProof/>
          <w:color w:val="1F4E79" w:themeColor="accent1" w:themeShade="80"/>
        </w:rPr>
        <w:drawing>
          <wp:anchor distT="0" distB="0" distL="114300" distR="114300" simplePos="0" relativeHeight="251656704" behindDoc="1" locked="0" layoutInCell="1" allowOverlap="1" wp14:anchorId="2E0EEE26" wp14:editId="7D4F2A03">
            <wp:simplePos x="0" y="0"/>
            <wp:positionH relativeFrom="column">
              <wp:posOffset>4375785</wp:posOffset>
            </wp:positionH>
            <wp:positionV relativeFrom="paragraph">
              <wp:posOffset>18415</wp:posOffset>
            </wp:positionV>
            <wp:extent cx="1330960" cy="1612900"/>
            <wp:effectExtent l="0" t="0" r="2540" b="6350"/>
            <wp:wrapTight wrapText="bothSides">
              <wp:wrapPolygon edited="0">
                <wp:start x="0" y="0"/>
                <wp:lineTo x="0" y="21430"/>
                <wp:lineTo x="21332" y="21430"/>
                <wp:lineTo x="21332" y="0"/>
                <wp:lineTo x="0" y="0"/>
              </wp:wrapPolygon>
            </wp:wrapTight>
            <wp:docPr id="22" name="Picture 22" descr="C:\Users\wesi\AppData\Local\Microsoft\Windows\INetCache\Content.MSO\C84BD8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si\AppData\Local\Microsoft\Windows\INetCache\Content.MSO\C84BD85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0960"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4F9">
        <w:rPr>
          <w:rStyle w:val="Hyperlink"/>
        </w:rPr>
        <w:fldChar w:fldCharType="begin"/>
      </w:r>
      <w:r w:rsidR="005314F9">
        <w:rPr>
          <w:rStyle w:val="Hyperlink"/>
        </w:rPr>
        <w:instrText xml:space="preserve"> HYPERLINK "https://cms.edn.com/ContentEETimes/Documents/EDN/WP_Arrow_Quadro_IOT_WiFi_Kit.pdf" </w:instrText>
      </w:r>
      <w:ins w:id="197" w:author="Greg Landry" w:date="2019-02-06T14:01:00Z">
        <w:r w:rsidR="001C2334">
          <w:rPr>
            <w:rStyle w:val="Hyperlink"/>
          </w:rPr>
        </w:r>
      </w:ins>
      <w:r w:rsidR="005314F9">
        <w:rPr>
          <w:rStyle w:val="Hyperlink"/>
        </w:rPr>
        <w:fldChar w:fldCharType="separate"/>
      </w:r>
      <w:r w:rsidR="002C0B37" w:rsidRPr="00EB151E">
        <w:rPr>
          <w:rStyle w:val="Hyperlink"/>
        </w:rPr>
        <w:t>Arrow Quadro IoT Wi-Fi Kit</w:t>
      </w:r>
      <w:bookmarkEnd w:id="196"/>
      <w:r w:rsidR="005314F9">
        <w:rPr>
          <w:rStyle w:val="Hyperlink"/>
        </w:rPr>
        <w:fldChar w:fldCharType="end"/>
      </w:r>
      <w:r w:rsidR="00EB151E" w:rsidRPr="00EB151E">
        <w:rPr>
          <w:rStyle w:val="Hyperlink"/>
          <w:b w:val="0"/>
          <w:color w:val="1F4E79" w:themeColor="accent1" w:themeShade="80"/>
        </w:rPr>
        <w:t xml:space="preserve"> </w:t>
      </w:r>
    </w:p>
    <w:p w14:paraId="5F594F69" w14:textId="4CC14AD2" w:rsidR="00D13A80" w:rsidRDefault="00D13A80" w:rsidP="00D13A80">
      <w:pPr>
        <w:pStyle w:val="ListParagraph"/>
        <w:numPr>
          <w:ilvl w:val="0"/>
          <w:numId w:val="7"/>
        </w:numPr>
        <w:spacing w:after="0"/>
      </w:pPr>
      <w:r w:rsidRPr="00F304D3">
        <w:rPr>
          <w:bCs/>
        </w:rPr>
        <w:t>Dual band 2.4 and 5GHz</w:t>
      </w:r>
      <w:r>
        <w:rPr>
          <w:bCs/>
        </w:rPr>
        <w:t xml:space="preserve"> WiFi</w:t>
      </w:r>
    </w:p>
    <w:p w14:paraId="6FDCE073" w14:textId="2E603ED8" w:rsidR="00D13A80" w:rsidRPr="00F304D3" w:rsidRDefault="00D13A80" w:rsidP="00D13A80">
      <w:pPr>
        <w:pStyle w:val="ListParagraph"/>
        <w:numPr>
          <w:ilvl w:val="0"/>
          <w:numId w:val="7"/>
        </w:numPr>
        <w:spacing w:after="0"/>
      </w:pPr>
      <w:r>
        <w:t>Ethernet</w:t>
      </w:r>
    </w:p>
    <w:p w14:paraId="079B8F79" w14:textId="77777777" w:rsidR="00D13A80" w:rsidRPr="00F304D3" w:rsidRDefault="00D13A80" w:rsidP="00D13A80">
      <w:pPr>
        <w:numPr>
          <w:ilvl w:val="0"/>
          <w:numId w:val="7"/>
        </w:numPr>
        <w:spacing w:after="0"/>
      </w:pPr>
      <w:r w:rsidRPr="00F304D3">
        <w:rPr>
          <w:bCs/>
        </w:rPr>
        <w:t>2MB on chip RAM</w:t>
      </w:r>
    </w:p>
    <w:p w14:paraId="0AA82761" w14:textId="4FCE8261" w:rsidR="00D13A80" w:rsidRDefault="00D13A80" w:rsidP="00D13A80">
      <w:pPr>
        <w:pStyle w:val="ListParagraph"/>
        <w:numPr>
          <w:ilvl w:val="0"/>
          <w:numId w:val="7"/>
        </w:numPr>
        <w:spacing w:after="0"/>
      </w:pPr>
      <w:r>
        <w:rPr>
          <w:bCs/>
        </w:rPr>
        <w:t>Designed for mounting on a custom PCB</w:t>
      </w:r>
    </w:p>
    <w:p w14:paraId="6ABA5FED" w14:textId="426ACB7D" w:rsidR="00D22510" w:rsidRDefault="001C2334" w:rsidP="00D22510">
      <w:pPr>
        <w:pStyle w:val="Heading2"/>
        <w:rPr>
          <w:rStyle w:val="Hyperlink"/>
          <w:color w:val="1F4E79" w:themeColor="accent1" w:themeShade="80"/>
          <w:u w:val="none"/>
        </w:rPr>
      </w:pPr>
      <w:ins w:id="198" w:author="Greg Landry" w:date="2019-02-06T13:59:00Z">
        <w:r>
          <w:rPr>
            <w:rStyle w:val="Hyperlink"/>
          </w:rPr>
          <w:fldChar w:fldCharType="begin"/>
        </w:r>
        <w:r>
          <w:rPr>
            <w:rStyle w:val="Hyperlink"/>
          </w:rPr>
          <w:instrText xml:space="preserve"> HYPERLINK "https://cms.edn.com/ContentEETimes/Documents/EDN/WP_Arrow_Quadro_IOT_WiFi_Kit.pdf" </w:instrText>
        </w:r>
      </w:ins>
      <w:ins w:id="199" w:author="Greg Landry" w:date="2019-02-06T14:01:00Z">
        <w:r>
          <w:rPr>
            <w:rStyle w:val="Hyperlink"/>
          </w:rPr>
        </w:r>
      </w:ins>
      <w:ins w:id="200" w:author="Greg Landry" w:date="2019-02-06T13:59:00Z">
        <w:r>
          <w:rPr>
            <w:rStyle w:val="Hyperlink"/>
          </w:rPr>
          <w:fldChar w:fldCharType="separate"/>
        </w:r>
        <w:bookmarkStart w:id="201" w:name="_Toc354110"/>
        <w:r w:rsidRPr="00EB151E">
          <w:rPr>
            <w:rStyle w:val="Hyperlink"/>
          </w:rPr>
          <w:t xml:space="preserve">Arrow </w:t>
        </w:r>
        <w:r>
          <w:rPr>
            <w:rStyle w:val="Hyperlink"/>
          </w:rPr>
          <w:t>Quicksilver</w:t>
        </w:r>
        <w:r w:rsidRPr="00EB151E">
          <w:rPr>
            <w:rStyle w:val="Hyperlink"/>
          </w:rPr>
          <w:t xml:space="preserve"> IoT Kit</w:t>
        </w:r>
        <w:bookmarkEnd w:id="201"/>
        <w:r>
          <w:rPr>
            <w:rStyle w:val="Hyperlink"/>
          </w:rPr>
          <w:fldChar w:fldCharType="end"/>
        </w:r>
      </w:ins>
      <w:r w:rsidR="00D22510" w:rsidRPr="00EB151E">
        <w:rPr>
          <w:rStyle w:val="Hyperlink"/>
          <w:b w:val="0"/>
          <w:color w:val="1F4E79" w:themeColor="accent1" w:themeShade="80"/>
        </w:rPr>
        <w:t xml:space="preserve"> </w:t>
      </w:r>
    </w:p>
    <w:p w14:paraId="40A574E3" w14:textId="1B5EA342" w:rsidR="00D22510" w:rsidRPr="00D22510" w:rsidRDefault="00E61700" w:rsidP="00D22510">
      <w:pPr>
        <w:pStyle w:val="ListParagraph"/>
        <w:numPr>
          <w:ilvl w:val="0"/>
          <w:numId w:val="7"/>
        </w:numPr>
        <w:spacing w:after="0"/>
      </w:pPr>
      <w:ins w:id="202" w:author="Greg Landry" w:date="2019-02-06T13:58:00Z">
        <w:r>
          <w:rPr>
            <w:bCs/>
          </w:rPr>
          <w:t>CWY943907 Wi-Fi</w:t>
        </w:r>
      </w:ins>
    </w:p>
    <w:p w14:paraId="3ACBB397" w14:textId="18A9DB45" w:rsidR="00D22510" w:rsidRDefault="00E61700" w:rsidP="00D22510">
      <w:pPr>
        <w:pStyle w:val="ListParagraph"/>
        <w:numPr>
          <w:ilvl w:val="0"/>
          <w:numId w:val="7"/>
        </w:numPr>
        <w:spacing w:after="0"/>
      </w:pPr>
      <w:ins w:id="203" w:author="Greg Landry" w:date="2019-02-06T13:58:00Z">
        <w:r>
          <w:t>Ethernet</w:t>
        </w:r>
      </w:ins>
      <w:r w:rsidR="00D22510" w:rsidRPr="00D22510">
        <w:rPr>
          <w:noProof/>
        </w:rPr>
        <w:t xml:space="preserve"> </w:t>
      </w:r>
    </w:p>
    <w:p w14:paraId="4CB2AC3D" w14:textId="0601119B" w:rsidR="00D22510" w:rsidRDefault="001C2334" w:rsidP="00D22510">
      <w:pPr>
        <w:pStyle w:val="ListParagraph"/>
        <w:numPr>
          <w:ilvl w:val="0"/>
          <w:numId w:val="7"/>
        </w:numPr>
        <w:spacing w:after="0"/>
      </w:pPr>
      <w:ins w:id="204" w:author="Greg Landry" w:date="2019-02-06T13:58:00Z">
        <w:r>
          <w:t>Cypress 64Mb QSPI NOR Flash</w:t>
        </w:r>
        <w:r>
          <w:t xml:space="preserve"> </w:t>
        </w:r>
      </w:ins>
    </w:p>
    <w:p w14:paraId="03E382CB" w14:textId="428DDB7C" w:rsidR="00D22510" w:rsidRDefault="001C2334" w:rsidP="00D22510">
      <w:pPr>
        <w:pStyle w:val="ListParagraph"/>
        <w:numPr>
          <w:ilvl w:val="0"/>
          <w:numId w:val="7"/>
        </w:numPr>
        <w:spacing w:after="0"/>
      </w:pPr>
      <w:ins w:id="205" w:author="Greg Landry" w:date="2019-02-06T13:58:00Z">
        <w:r>
          <w:t>Temperature and Humidity Sensors</w:t>
        </w:r>
        <w:r w:rsidRPr="00D22510">
          <w:rPr>
            <w:noProof/>
          </w:rPr>
          <w:t xml:space="preserve"> </w:t>
        </w:r>
      </w:ins>
    </w:p>
    <w:p w14:paraId="25C64412" w14:textId="0729B225" w:rsidR="00D22510" w:rsidRDefault="001C2334" w:rsidP="00D22510">
      <w:pPr>
        <w:pStyle w:val="ListParagraph"/>
        <w:numPr>
          <w:ilvl w:val="0"/>
          <w:numId w:val="7"/>
        </w:numPr>
        <w:spacing w:after="0"/>
      </w:pPr>
      <w:ins w:id="206" w:author="Greg Landry" w:date="2019-02-06T13:59:00Z">
        <w:r>
          <w:t>Arduino Compatible Headers</w:t>
        </w:r>
      </w:ins>
    </w:p>
    <w:p w14:paraId="63AECED3" w14:textId="77777777" w:rsidR="001A5413" w:rsidRPr="002C0B37" w:rsidRDefault="001A5413" w:rsidP="00EB151E"/>
    <w:p w14:paraId="487F67ED" w14:textId="160D6423" w:rsidR="00E46913" w:rsidRDefault="00EB151E" w:rsidP="00B452C3">
      <w:pPr>
        <w:pStyle w:val="Heading2"/>
      </w:pPr>
      <w:bookmarkStart w:id="207" w:name="_Toc354111"/>
      <w:r w:rsidRPr="00723554">
        <w:rPr>
          <w:noProof/>
        </w:rPr>
        <w:drawing>
          <wp:anchor distT="0" distB="0" distL="114300" distR="114300" simplePos="0" relativeHeight="251644416" behindDoc="1" locked="0" layoutInCell="1" allowOverlap="1" wp14:anchorId="472239E8" wp14:editId="18E373D2">
            <wp:simplePos x="0" y="0"/>
            <wp:positionH relativeFrom="column">
              <wp:posOffset>3877945</wp:posOffset>
            </wp:positionH>
            <wp:positionV relativeFrom="paragraph">
              <wp:posOffset>34290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26">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14F9">
        <w:rPr>
          <w:rStyle w:val="Hyperlink"/>
        </w:rPr>
        <w:fldChar w:fldCharType="begin"/>
      </w:r>
      <w:r w:rsidR="005314F9">
        <w:rPr>
          <w:rStyle w:val="Hyperlink"/>
        </w:rPr>
        <w:instrText xml:space="preserve"> HYPERLINK "http://cloudconnectkits.org/product/avnet-bcm4343w-iot-starter-kit" </w:instrText>
      </w:r>
      <w:ins w:id="208" w:author="Greg Landry" w:date="2019-02-06T14:01:00Z">
        <w:r w:rsidR="001C2334">
          <w:rPr>
            <w:rStyle w:val="Hyperlink"/>
          </w:rPr>
        </w:r>
      </w:ins>
      <w:r w:rsidR="005314F9">
        <w:rPr>
          <w:rStyle w:val="Hyperlink"/>
        </w:rPr>
        <w:fldChar w:fldCharType="separate"/>
      </w:r>
      <w:r w:rsidR="00E46913" w:rsidRPr="005302CD">
        <w:rPr>
          <w:rStyle w:val="Hyperlink"/>
        </w:rPr>
        <w:t>Avnet BCM4343W IoT Starter Kit</w:t>
      </w:r>
      <w:bookmarkEnd w:id="207"/>
      <w:r w:rsidR="005314F9">
        <w:rPr>
          <w:rStyle w:val="Hyperlink"/>
        </w:rPr>
        <w:fldChar w:fldCharType="end"/>
      </w:r>
    </w:p>
    <w:p w14:paraId="5AC2C1BE" w14:textId="3EC706A5" w:rsidR="00E46913" w:rsidRDefault="00E46913" w:rsidP="00B25487">
      <w:pPr>
        <w:pStyle w:val="ListParagraph"/>
        <w:numPr>
          <w:ilvl w:val="0"/>
          <w:numId w:val="7"/>
        </w:numPr>
        <w:spacing w:after="0"/>
      </w:pPr>
      <w:r>
        <w:t>Wi-Fi + BLE combo kit (</w:t>
      </w:r>
      <w:r w:rsidR="00846CC9">
        <w:t>CYW</w:t>
      </w:r>
      <w:r>
        <w:t>4343W)</w:t>
      </w:r>
    </w:p>
    <w:p w14:paraId="7C8F7D45" w14:textId="600051B9"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52E2CF4D" w:rsidR="00E46913" w:rsidRDefault="00E46913" w:rsidP="00B25487"/>
    <w:p w14:paraId="2706E56C" w14:textId="1AC75182" w:rsidR="00C665A7" w:rsidRPr="00C665A7" w:rsidRDefault="00EB151E" w:rsidP="00B452C3">
      <w:pPr>
        <w:pStyle w:val="Heading2"/>
      </w:pPr>
      <w:bookmarkStart w:id="209" w:name="_Toc354112"/>
      <w:r>
        <w:rPr>
          <w:noProof/>
        </w:rPr>
        <w:drawing>
          <wp:anchor distT="0" distB="0" distL="114300" distR="114300" simplePos="0" relativeHeight="251655680" behindDoc="1" locked="0" layoutInCell="1" allowOverlap="1" wp14:anchorId="31E53C83" wp14:editId="68DF04AC">
            <wp:simplePos x="0" y="0"/>
            <wp:positionH relativeFrom="column">
              <wp:posOffset>4110990</wp:posOffset>
            </wp:positionH>
            <wp:positionV relativeFrom="paragraph">
              <wp:posOffset>10795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r w:rsidR="005314F9">
        <w:rPr>
          <w:rStyle w:val="Hyperlink"/>
        </w:rPr>
        <w:fldChar w:fldCharType="begin"/>
      </w:r>
      <w:r w:rsidR="005314F9">
        <w:rPr>
          <w:rStyle w:val="Hyperlink"/>
        </w:rPr>
        <w:instrText xml:space="preserve"> HYPERLINK "https://www.adafruit.com/products/3056" </w:instrText>
      </w:r>
      <w:ins w:id="210" w:author="Greg Landry" w:date="2019-02-06T14:01:00Z">
        <w:r w:rsidR="001C2334">
          <w:rPr>
            <w:rStyle w:val="Hyperlink"/>
          </w:rPr>
        </w:r>
      </w:ins>
      <w:r w:rsidR="005314F9">
        <w:rPr>
          <w:rStyle w:val="Hyperlink"/>
        </w:rPr>
        <w:fldChar w:fldCharType="separate"/>
      </w:r>
      <w:r w:rsidR="00E46913" w:rsidRPr="00871379">
        <w:rPr>
          <w:rStyle w:val="Hyperlink"/>
        </w:rPr>
        <w:t>Adafruit Feather</w:t>
      </w:r>
      <w:bookmarkEnd w:id="209"/>
      <w:r w:rsidR="005314F9">
        <w:rPr>
          <w:rStyle w:val="Hyperlink"/>
        </w:rPr>
        <w:fldChar w:fldCharType="end"/>
      </w:r>
    </w:p>
    <w:p w14:paraId="75810460" w14:textId="066A53E8" w:rsidR="00E46913" w:rsidRDefault="00E46913" w:rsidP="00C665A7">
      <w:pPr>
        <w:pStyle w:val="ListParagraph"/>
        <w:numPr>
          <w:ilvl w:val="0"/>
          <w:numId w:val="8"/>
        </w:numPr>
        <w:spacing w:after="0"/>
      </w:pPr>
      <w:r>
        <w:t>Wi-Fi kit (</w:t>
      </w:r>
      <w:r w:rsidR="00846CC9">
        <w:t>CYW</w:t>
      </w:r>
      <w:r>
        <w:t>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5E205781" w:rsidR="00E46913" w:rsidRDefault="00E46913" w:rsidP="00B25487"/>
    <w:p w14:paraId="0F873527" w14:textId="6B8EA3F1" w:rsidR="00E46913" w:rsidRPr="00C665A7" w:rsidRDefault="00E46913" w:rsidP="00B452C3">
      <w:pPr>
        <w:pStyle w:val="Heading2"/>
      </w:pPr>
      <w:r>
        <w:rPr>
          <w:rFonts w:ascii="Times New Roman" w:hAnsi="Times New Roman"/>
        </w:rPr>
        <w:fldChar w:fldCharType="begin"/>
      </w:r>
      <w:r>
        <w:instrText xml:space="preserve"> HYPERLINK "https://www.electricimp.com/platform/" </w:instrText>
      </w:r>
      <w:ins w:id="211" w:author="Greg Landry" w:date="2019-02-06T14:01:00Z">
        <w:r w:rsidR="001C2334">
          <w:rPr>
            <w:rFonts w:ascii="Times New Roman" w:hAnsi="Times New Roman"/>
          </w:rPr>
        </w:r>
      </w:ins>
      <w:r>
        <w:rPr>
          <w:rFonts w:ascii="Times New Roman" w:hAnsi="Times New Roman"/>
        </w:rPr>
        <w:fldChar w:fldCharType="separate"/>
      </w:r>
      <w:bookmarkStart w:id="212" w:name="_Toc354113"/>
      <w:r w:rsidRPr="000C2ECE">
        <w:rPr>
          <w:rStyle w:val="Hyperlink"/>
        </w:rPr>
        <w:t>Electric Imp</w:t>
      </w:r>
      <w:bookmarkEnd w:id="212"/>
    </w:p>
    <w:p w14:paraId="510EE37F" w14:textId="386EF20D"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 xml:space="preserve">Wi-Fi kit (IMP003- </w:t>
      </w:r>
      <w:r w:rsidR="00846CC9">
        <w:t>CYW</w:t>
      </w:r>
      <w:r>
        <w:t xml:space="preserve">43362, IMP005 – </w:t>
      </w:r>
      <w:r w:rsidR="00846CC9">
        <w:t>CYW</w:t>
      </w:r>
      <w:r>
        <w:t>43907)</w:t>
      </w:r>
    </w:p>
    <w:p w14:paraId="433A602B" w14:textId="43F66B5B" w:rsidR="00E46913" w:rsidRDefault="00E46913" w:rsidP="00B25487">
      <w:pPr>
        <w:pStyle w:val="ListParagraph"/>
        <w:numPr>
          <w:ilvl w:val="0"/>
          <w:numId w:val="11"/>
        </w:numPr>
        <w:spacing w:after="0"/>
      </w:pPr>
      <w:r>
        <w:t>Programmable using imp IDE</w:t>
      </w:r>
    </w:p>
    <w:p w14:paraId="7F18C261" w14:textId="61465334" w:rsidR="00416F09" w:rsidRDefault="00416F09" w:rsidP="00416F09">
      <w:pPr>
        <w:pStyle w:val="ListParagraph"/>
        <w:spacing w:after="0"/>
      </w:pPr>
    </w:p>
    <w:p w14:paraId="3B4467B1" w14:textId="286CB38B" w:rsidR="00416F09" w:rsidRPr="005D6132" w:rsidRDefault="00416F09" w:rsidP="00416F09">
      <w:pPr>
        <w:pStyle w:val="ListParagraph"/>
        <w:spacing w:after="0"/>
      </w:pPr>
    </w:p>
    <w:p w14:paraId="72D1E0F6" w14:textId="234E312D" w:rsidR="00416F09" w:rsidRPr="00C665A7" w:rsidRDefault="00D22510" w:rsidP="00416F09">
      <w:pPr>
        <w:pStyle w:val="Heading2"/>
      </w:pPr>
      <w:bookmarkStart w:id="213" w:name="_Toc354114"/>
      <w:r>
        <w:rPr>
          <w:rFonts w:ascii="Helvetica" w:hAnsi="Helvetica" w:cs="Helvetica"/>
          <w:noProof/>
        </w:rPr>
        <w:lastRenderedPageBreak/>
        <w:drawing>
          <wp:anchor distT="0" distB="0" distL="114300" distR="114300" simplePos="0" relativeHeight="251653632" behindDoc="1" locked="0" layoutInCell="1" allowOverlap="1" wp14:anchorId="332FD868" wp14:editId="4EC31BF7">
            <wp:simplePos x="0" y="0"/>
            <wp:positionH relativeFrom="column">
              <wp:posOffset>3719195</wp:posOffset>
            </wp:positionH>
            <wp:positionV relativeFrom="paragraph">
              <wp:posOffset>12700</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8DA">
        <w:rPr>
          <w:rStyle w:val="Hyperlink"/>
        </w:rPr>
        <w:fldChar w:fldCharType="begin"/>
      </w:r>
      <w:r w:rsidR="00BA78DA">
        <w:rPr>
          <w:rStyle w:val="Hyperlink"/>
        </w:rPr>
        <w:instrText xml:space="preserve"> HYPERLINK "https://www.particle.io/products/hardware/photon-wifi-dev-kit" </w:instrText>
      </w:r>
      <w:ins w:id="214" w:author="Greg Landry" w:date="2019-02-06T14:01:00Z">
        <w:r w:rsidR="001C2334">
          <w:rPr>
            <w:rStyle w:val="Hyperlink"/>
          </w:rPr>
        </w:r>
      </w:ins>
      <w:r w:rsidR="00BA78DA">
        <w:rPr>
          <w:rStyle w:val="Hyperlink"/>
        </w:rPr>
        <w:fldChar w:fldCharType="separate"/>
      </w:r>
      <w:r w:rsidR="00416F09" w:rsidRPr="00871379">
        <w:rPr>
          <w:rStyle w:val="Hyperlink"/>
        </w:rPr>
        <w:t>Particle</w:t>
      </w:r>
      <w:r w:rsidR="00BA78DA">
        <w:rPr>
          <w:rStyle w:val="Hyperlink"/>
        </w:rPr>
        <w:fldChar w:fldCharType="end"/>
      </w:r>
      <w:r w:rsidR="00416F09">
        <w:rPr>
          <w:rStyle w:val="Hyperlink"/>
        </w:rPr>
        <w:t xml:space="preserve"> </w:t>
      </w:r>
      <w:r w:rsidR="005314F9">
        <w:rPr>
          <w:rStyle w:val="Hyperlink"/>
        </w:rPr>
        <w:fldChar w:fldCharType="begin"/>
      </w:r>
      <w:r w:rsidR="005314F9">
        <w:rPr>
          <w:rStyle w:val="Hyperlink"/>
        </w:rPr>
        <w:instrText xml:space="preserve"> HYPERLINK "https://www.particle.io/products/hardware/photon-wifi-dev-kit" </w:instrText>
      </w:r>
      <w:ins w:id="215" w:author="Greg Landry" w:date="2019-02-06T14:01:00Z">
        <w:r w:rsidR="001C2334">
          <w:rPr>
            <w:rStyle w:val="Hyperlink"/>
          </w:rPr>
        </w:r>
      </w:ins>
      <w:r w:rsidR="005314F9">
        <w:rPr>
          <w:rStyle w:val="Hyperlink"/>
        </w:rPr>
        <w:fldChar w:fldCharType="separate"/>
      </w:r>
      <w:r w:rsidR="00416F09" w:rsidRPr="00871379">
        <w:rPr>
          <w:rStyle w:val="Hyperlink"/>
        </w:rPr>
        <w:t>Photon</w:t>
      </w:r>
      <w:bookmarkEnd w:id="213"/>
      <w:r w:rsidR="005314F9">
        <w:rPr>
          <w:rStyle w:val="Hyperlink"/>
        </w:rPr>
        <w:fldChar w:fldCharType="end"/>
      </w:r>
    </w:p>
    <w:p w14:paraId="78B038B2" w14:textId="26BB3AF9" w:rsidR="00416F09" w:rsidRDefault="00416F09" w:rsidP="00416F09">
      <w:pPr>
        <w:pStyle w:val="ListParagraph"/>
        <w:numPr>
          <w:ilvl w:val="0"/>
          <w:numId w:val="8"/>
        </w:numPr>
        <w:spacing w:after="0"/>
      </w:pPr>
      <w:r>
        <w:t>Wi-Fi kit (CYW43362)</w:t>
      </w:r>
    </w:p>
    <w:p w14:paraId="7FBC8B6D" w14:textId="2BC9F178" w:rsidR="002C0B37" w:rsidRDefault="00416F09" w:rsidP="00D22510">
      <w:pPr>
        <w:pStyle w:val="ListParagraph"/>
        <w:numPr>
          <w:ilvl w:val="0"/>
          <w:numId w:val="8"/>
        </w:numPr>
        <w:spacing w:after="0"/>
      </w:pPr>
      <w:r>
        <w:t>1MB Flash, 128kB SRAM</w:t>
      </w:r>
    </w:p>
    <w:p w14:paraId="7D416055" w14:textId="77777777" w:rsidR="00D22510" w:rsidRDefault="00D22510" w:rsidP="00D22510">
      <w:pPr>
        <w:pStyle w:val="ListParagraph"/>
        <w:numPr>
          <w:ilvl w:val="0"/>
          <w:numId w:val="8"/>
        </w:numPr>
        <w:spacing w:after="0"/>
      </w:pPr>
    </w:p>
    <w:p w14:paraId="7FF4343C" w14:textId="5684D9D5" w:rsidR="00D22510" w:rsidRDefault="00D22510" w:rsidP="00D22510">
      <w:pPr>
        <w:pStyle w:val="Heading2"/>
        <w:numPr>
          <w:ilvl w:val="0"/>
          <w:numId w:val="0"/>
        </w:numPr>
        <w:ind w:left="576" w:hanging="576"/>
        <w:rPr>
          <w:rStyle w:val="Hyperlink"/>
          <w:color w:val="1F4E79" w:themeColor="accent1" w:themeShade="80"/>
          <w:u w:val="none"/>
        </w:rPr>
      </w:pPr>
    </w:p>
    <w:p w14:paraId="41A599EB" w14:textId="090EA889" w:rsidR="00D22510" w:rsidRDefault="00D22510" w:rsidP="00D22510"/>
    <w:p w14:paraId="12645348" w14:textId="77777777" w:rsidR="00D22510" w:rsidRPr="00D22510" w:rsidRDefault="00D22510" w:rsidP="00D22510"/>
    <w:p w14:paraId="1F94EF02" w14:textId="09C15C6C" w:rsidR="00416F09" w:rsidRDefault="00416F09" w:rsidP="00416F09">
      <w:pPr>
        <w:pStyle w:val="Heading2"/>
      </w:pPr>
      <w:bookmarkStart w:id="216" w:name="_Toc354115"/>
      <w:r>
        <w:rPr>
          <w:noProof/>
        </w:rPr>
        <w:drawing>
          <wp:anchor distT="0" distB="0" distL="114300" distR="114300" simplePos="0" relativeHeight="251647488" behindDoc="1" locked="0" layoutInCell="1" allowOverlap="1" wp14:anchorId="54D0F4E7" wp14:editId="2E14B8A2">
            <wp:simplePos x="0" y="0"/>
            <wp:positionH relativeFrom="column">
              <wp:posOffset>3260090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r w:rsidR="005314F9">
        <w:rPr>
          <w:rStyle w:val="Hyperlink"/>
        </w:rPr>
        <w:fldChar w:fldCharType="begin"/>
      </w:r>
      <w:r w:rsidR="005314F9">
        <w:rPr>
          <w:rStyle w:val="Hyperlink"/>
        </w:rPr>
        <w:instrText xml:space="preserve"> HYPERLINK "https://www.sparkfun.com/products/13321" </w:instrText>
      </w:r>
      <w:ins w:id="217" w:author="Greg Landry" w:date="2019-02-06T14:01:00Z">
        <w:r w:rsidR="001C2334">
          <w:rPr>
            <w:rStyle w:val="Hyperlink"/>
          </w:rPr>
        </w:r>
      </w:ins>
      <w:r w:rsidR="005314F9">
        <w:rPr>
          <w:rStyle w:val="Hyperlink"/>
        </w:rPr>
        <w:fldChar w:fldCharType="separate"/>
      </w:r>
      <w:proofErr w:type="spellStart"/>
      <w:r w:rsidRPr="009517DE">
        <w:rPr>
          <w:rStyle w:val="Hyperlink"/>
        </w:rPr>
        <w:t>SparkFun</w:t>
      </w:r>
      <w:proofErr w:type="spellEnd"/>
      <w:r w:rsidRPr="009517DE">
        <w:rPr>
          <w:rStyle w:val="Hyperlink"/>
        </w:rPr>
        <w:t xml:space="preserve"> with Particle Photon Module</w:t>
      </w:r>
      <w:bookmarkEnd w:id="216"/>
      <w:r w:rsidR="005314F9">
        <w:rPr>
          <w:rStyle w:val="Hyperlink"/>
        </w:rPr>
        <w:fldChar w:fldCharType="end"/>
      </w:r>
    </w:p>
    <w:p w14:paraId="2FA1F24D" w14:textId="77777777" w:rsidR="00416F09" w:rsidRDefault="00416F09" w:rsidP="00416F09">
      <w:pPr>
        <w:pStyle w:val="ListParagraph"/>
        <w:numPr>
          <w:ilvl w:val="0"/>
          <w:numId w:val="9"/>
        </w:numPr>
        <w:spacing w:after="0"/>
      </w:pPr>
      <w:r>
        <w:t>Wi-Fi kit (CYW43362)</w:t>
      </w:r>
    </w:p>
    <w:p w14:paraId="72D944E4" w14:textId="77777777" w:rsidR="00416F09" w:rsidRDefault="00416F09" w:rsidP="00416F09">
      <w:pPr>
        <w:pStyle w:val="ListParagraph"/>
        <w:numPr>
          <w:ilvl w:val="0"/>
          <w:numId w:val="9"/>
        </w:numPr>
        <w:spacing w:after="0"/>
      </w:pPr>
      <w:r>
        <w:t>1MB Flash, 128kB SRAM</w:t>
      </w:r>
    </w:p>
    <w:p w14:paraId="1434E5A1" w14:textId="77777777" w:rsidR="00416F09" w:rsidRDefault="00416F09" w:rsidP="00416F09">
      <w:pPr>
        <w:pStyle w:val="ListParagraph"/>
        <w:numPr>
          <w:ilvl w:val="0"/>
          <w:numId w:val="9"/>
        </w:numPr>
        <w:spacing w:after="0"/>
      </w:pPr>
      <w:r>
        <w:t>Arduino Compatible Headers</w:t>
      </w:r>
    </w:p>
    <w:p w14:paraId="53D6C440" w14:textId="77777777" w:rsidR="002C0B37" w:rsidRDefault="002C0B37">
      <w:pPr>
        <w:rPr>
          <w:rFonts w:eastAsia="Times New Roman"/>
          <w:b/>
          <w:color w:val="1F4E79" w:themeColor="accent1" w:themeShade="80"/>
          <w:sz w:val="24"/>
          <w:szCs w:val="26"/>
        </w:rPr>
      </w:pPr>
    </w:p>
    <w:p w14:paraId="31883414" w14:textId="5A03633D" w:rsidR="00E46913" w:rsidRPr="00C665A7" w:rsidRDefault="005314F9" w:rsidP="00B452C3">
      <w:pPr>
        <w:pStyle w:val="Heading2"/>
      </w:pPr>
      <w:r>
        <w:rPr>
          <w:rStyle w:val="Hyperlink"/>
        </w:rPr>
        <w:fldChar w:fldCharType="begin"/>
      </w:r>
      <w:r>
        <w:rPr>
          <w:rStyle w:val="Hyperlink"/>
        </w:rPr>
        <w:instrText xml:space="preserve"> HYPERLINK "http://www.inventeksys.com/" </w:instrText>
      </w:r>
      <w:ins w:id="218" w:author="Greg Landry" w:date="2019-02-06T14:01:00Z">
        <w:r w:rsidR="001C2334">
          <w:rPr>
            <w:rStyle w:val="Hyperlink"/>
          </w:rPr>
        </w:r>
      </w:ins>
      <w:r>
        <w:rPr>
          <w:rStyle w:val="Hyperlink"/>
        </w:rPr>
        <w:fldChar w:fldCharType="separate"/>
      </w:r>
      <w:bookmarkStart w:id="219" w:name="_Toc354116"/>
      <w:proofErr w:type="spellStart"/>
      <w:r w:rsidR="00E46913" w:rsidRPr="00871379">
        <w:rPr>
          <w:rStyle w:val="Hyperlink"/>
        </w:rPr>
        <w:t>Inventek</w:t>
      </w:r>
      <w:bookmarkEnd w:id="219"/>
      <w:proofErr w:type="spellEnd"/>
      <w:r>
        <w:rPr>
          <w:rStyle w:val="Hyperlink"/>
        </w:rPr>
        <w:fldChar w:fldCharType="end"/>
      </w:r>
    </w:p>
    <w:p w14:paraId="5142B0AA" w14:textId="7A4B3AC0" w:rsidR="00E46913" w:rsidRDefault="00E46913" w:rsidP="00B25487">
      <w:r>
        <w:t>ISM43362-M3G-EVB</w:t>
      </w:r>
    </w:p>
    <w:p w14:paraId="06805BF4" w14:textId="4FBF9A61" w:rsidR="00E46913" w:rsidRDefault="00E46913" w:rsidP="00B25487">
      <w:pPr>
        <w:pStyle w:val="ListParagraph"/>
        <w:numPr>
          <w:ilvl w:val="0"/>
          <w:numId w:val="10"/>
        </w:numPr>
        <w:spacing w:after="0"/>
      </w:pPr>
      <w:r>
        <w:t>Wi-Fi Kit (</w:t>
      </w:r>
      <w:r w:rsidR="00846CC9">
        <w:t>CYW</w:t>
      </w:r>
      <w:r>
        <w:t>43362)</w:t>
      </w:r>
    </w:p>
    <w:p w14:paraId="05544C3A" w14:textId="3319CEAA" w:rsidR="00E46913" w:rsidRDefault="00007DB4" w:rsidP="00B25487">
      <w:pPr>
        <w:pStyle w:val="ListParagraph"/>
        <w:numPr>
          <w:ilvl w:val="0"/>
          <w:numId w:val="10"/>
        </w:numPr>
        <w:spacing w:after="0"/>
      </w:pPr>
      <w:r>
        <w:rPr>
          <w:noProof/>
        </w:rPr>
        <w:drawing>
          <wp:anchor distT="0" distB="0" distL="114300" distR="114300" simplePos="0" relativeHeight="251642368" behindDoc="1" locked="0" layoutInCell="1" allowOverlap="1" wp14:anchorId="7557856F" wp14:editId="6BFBF9E3">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E46913">
        <w:t>2 User Buttons, 2 User LEDs</w:t>
      </w:r>
    </w:p>
    <w:p w14:paraId="0DFD0379" w14:textId="77777777" w:rsidR="00E46913" w:rsidRDefault="00E46913" w:rsidP="00B25487">
      <w:pPr>
        <w:pStyle w:val="ListParagraph"/>
        <w:numPr>
          <w:ilvl w:val="0"/>
          <w:numId w:val="10"/>
        </w:numPr>
        <w:spacing w:after="0"/>
      </w:pPr>
      <w:r>
        <w:t>Thermistor</w:t>
      </w:r>
    </w:p>
    <w:p w14:paraId="3E7AE77D" w14:textId="2283BA6A" w:rsidR="00E46913" w:rsidRDefault="00E46913" w:rsidP="00B25487">
      <w:pPr>
        <w:pStyle w:val="ListParagraph"/>
        <w:numPr>
          <w:ilvl w:val="0"/>
          <w:numId w:val="10"/>
        </w:numPr>
        <w:spacing w:after="0"/>
      </w:pPr>
      <w:r>
        <w:t>USB JTAG Programmer/Debugger</w:t>
      </w:r>
    </w:p>
    <w:p w14:paraId="0C0F7889" w14:textId="67058A3B" w:rsidR="00E46913" w:rsidRDefault="00E46913" w:rsidP="00B25487">
      <w:r>
        <w:t>ISM43340-M4G-EVB</w:t>
      </w:r>
    </w:p>
    <w:p w14:paraId="488FD63E" w14:textId="2DA1D4D7" w:rsidR="00E46913" w:rsidRDefault="00E46913" w:rsidP="00B25487">
      <w:pPr>
        <w:pStyle w:val="ListParagraph"/>
        <w:numPr>
          <w:ilvl w:val="0"/>
          <w:numId w:val="10"/>
        </w:numPr>
        <w:spacing w:after="0"/>
      </w:pPr>
      <w:r>
        <w:t>Wi-Fi &amp; Bluetooth Combo Kit (</w:t>
      </w:r>
      <w:r w:rsidR="00846CC9">
        <w:t>CYW</w:t>
      </w:r>
      <w:r>
        <w:t>43340)</w:t>
      </w:r>
    </w:p>
    <w:p w14:paraId="511AE463" w14:textId="77777777" w:rsidR="00E46913" w:rsidRDefault="00E46913" w:rsidP="00B25487">
      <w:pPr>
        <w:pStyle w:val="ListParagraph"/>
        <w:numPr>
          <w:ilvl w:val="0"/>
          <w:numId w:val="10"/>
        </w:numPr>
        <w:spacing w:after="0"/>
      </w:pPr>
      <w:r>
        <w:t>2 User Buttons, 2 User LEDs</w:t>
      </w:r>
    </w:p>
    <w:p w14:paraId="0FB877F8" w14:textId="5340B9BA" w:rsidR="00E46913" w:rsidRDefault="00007DB4" w:rsidP="00B25487">
      <w:pPr>
        <w:pStyle w:val="ListParagraph"/>
        <w:numPr>
          <w:ilvl w:val="0"/>
          <w:numId w:val="10"/>
        </w:numPr>
        <w:spacing w:after="0"/>
      </w:pPr>
      <w:r>
        <w:rPr>
          <w:noProof/>
        </w:rPr>
        <w:drawing>
          <wp:anchor distT="0" distB="0" distL="114300" distR="114300" simplePos="0" relativeHeight="251661824" behindDoc="1" locked="0" layoutInCell="1" allowOverlap="1" wp14:anchorId="52AE8CD3" wp14:editId="32CB23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E46913">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2D7D79B1" w:rsidR="00E46913" w:rsidRDefault="00E46913" w:rsidP="00B25487">
      <w:pPr>
        <w:pStyle w:val="ListParagraph"/>
        <w:numPr>
          <w:ilvl w:val="0"/>
          <w:numId w:val="12"/>
        </w:numPr>
        <w:spacing w:after="0"/>
      </w:pPr>
      <w:r>
        <w:t>Wi-Fi, Bluetooth, NFC Combo (</w:t>
      </w:r>
      <w:r w:rsidR="00846CC9">
        <w:t>CYW</w:t>
      </w:r>
      <w:r>
        <w:t>43362)</w:t>
      </w:r>
    </w:p>
    <w:p w14:paraId="4C7ADF93" w14:textId="77777777" w:rsidR="00E46913" w:rsidRDefault="00E46913" w:rsidP="00B25487">
      <w:pPr>
        <w:pStyle w:val="ListParagraph"/>
        <w:numPr>
          <w:ilvl w:val="0"/>
          <w:numId w:val="12"/>
        </w:numPr>
        <w:spacing w:after="0"/>
      </w:pPr>
      <w:r>
        <w:t>Arduino stackable shield</w:t>
      </w:r>
    </w:p>
    <w:p w14:paraId="20DFF780" w14:textId="1FACFF6C" w:rsidR="00E46913" w:rsidRDefault="00E46913" w:rsidP="00B25487">
      <w:r>
        <w:t>ISM43340-L77-EVB</w:t>
      </w:r>
    </w:p>
    <w:p w14:paraId="4B26AEF5" w14:textId="7F55F535" w:rsidR="00E46913" w:rsidRDefault="00E46913" w:rsidP="00B25487">
      <w:pPr>
        <w:pStyle w:val="ListParagraph"/>
        <w:numPr>
          <w:ilvl w:val="0"/>
          <w:numId w:val="13"/>
        </w:numPr>
        <w:spacing w:after="0"/>
      </w:pPr>
      <w:r>
        <w:rPr>
          <w:noProof/>
        </w:rPr>
        <w:drawing>
          <wp:anchor distT="0" distB="0" distL="114300" distR="114300" simplePos="0" relativeHeight="251649536" behindDoc="1" locked="0" layoutInCell="1" allowOverlap="1" wp14:anchorId="50FAD1E2" wp14:editId="177FDAD3">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w:t>
      </w:r>
      <w:r w:rsidR="00846CC9">
        <w:t>CYW</w:t>
      </w:r>
      <w:r>
        <w:t>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0B2E3C8C" w14:textId="77777777" w:rsidR="005B0460" w:rsidRPr="00E82A82" w:rsidRDefault="005B0460" w:rsidP="00B25487"/>
    <w:p w14:paraId="75D45928" w14:textId="77777777" w:rsidR="00E46913" w:rsidRDefault="00E46913" w:rsidP="00B452C3">
      <w:pPr>
        <w:pStyle w:val="Heading1"/>
      </w:pPr>
      <w:bookmarkStart w:id="220" w:name="_Toc354117"/>
      <w:r>
        <w:t>Exercise(s)</w:t>
      </w:r>
      <w:bookmarkEnd w:id="220"/>
    </w:p>
    <w:p w14:paraId="6E6D5501" w14:textId="58318F8C" w:rsidR="00E46913" w:rsidRDefault="00E46913" w:rsidP="00B452C3">
      <w:pPr>
        <w:pStyle w:val="Exercise"/>
      </w:pPr>
      <w:bookmarkStart w:id="221" w:name="_Toc354118"/>
      <w:r>
        <w:t>Create a forum account</w:t>
      </w:r>
      <w:bookmarkEnd w:id="221"/>
    </w:p>
    <w:p w14:paraId="736302C4" w14:textId="4F030A5A" w:rsidR="00E46913" w:rsidRDefault="00E46913" w:rsidP="00717E34">
      <w:pPr>
        <w:pStyle w:val="ListParagraph"/>
        <w:numPr>
          <w:ilvl w:val="0"/>
          <w:numId w:val="14"/>
        </w:numPr>
        <w:spacing w:after="120"/>
      </w:pPr>
      <w:r>
        <w:t xml:space="preserve">Go to </w:t>
      </w:r>
      <w:r w:rsidR="005314F9">
        <w:rPr>
          <w:rStyle w:val="Hyperlink"/>
        </w:rPr>
        <w:fldChar w:fldCharType="begin"/>
      </w:r>
      <w:r w:rsidR="005314F9">
        <w:rPr>
          <w:rStyle w:val="Hyperlink"/>
        </w:rPr>
        <w:instrText xml:space="preserve"> HYPERLINK "https://community.cypress.com/welcome" </w:instrText>
      </w:r>
      <w:ins w:id="222" w:author="Greg Landry" w:date="2019-02-06T14:01:00Z">
        <w:r w:rsidR="001C2334">
          <w:rPr>
            <w:rStyle w:val="Hyperlink"/>
          </w:rPr>
        </w:r>
      </w:ins>
      <w:r w:rsidR="005314F9">
        <w:rPr>
          <w:rStyle w:val="Hyperlink"/>
        </w:rPr>
        <w:fldChar w:fldCharType="separate"/>
      </w:r>
      <w:r w:rsidRPr="00260B00">
        <w:rPr>
          <w:rStyle w:val="Hyperlink"/>
        </w:rPr>
        <w:t>https://community.cypress.com/welcome</w:t>
      </w:r>
      <w:r w:rsidR="005314F9">
        <w:rPr>
          <w:rStyle w:val="Hyperlink"/>
        </w:rPr>
        <w:fldChar w:fldCharType="end"/>
      </w:r>
      <w:r>
        <w:t xml:space="preserve"> </w:t>
      </w:r>
    </w:p>
    <w:p w14:paraId="73C2F1A9" w14:textId="3567D57B" w:rsidR="00E46913" w:rsidRDefault="000F7AE9" w:rsidP="000F7AE9">
      <w:pPr>
        <w:pStyle w:val="ListParagraph"/>
        <w:numPr>
          <w:ilvl w:val="0"/>
          <w:numId w:val="14"/>
        </w:numPr>
        <w:spacing w:after="120"/>
      </w:pPr>
      <w:r>
        <w:t>C</w:t>
      </w:r>
      <w:r w:rsidR="00E46913">
        <w:t>lick “Log in” from t</w:t>
      </w:r>
      <w:r>
        <w:t xml:space="preserve">he top right corner of the page and login to your Cypress account. </w:t>
      </w:r>
      <w:r w:rsidR="00E46913">
        <w:t xml:space="preserve">If you do not have an account, </w:t>
      </w:r>
      <w:r>
        <w:t>you will need to create one first</w:t>
      </w:r>
      <w:r w:rsidR="00E46913">
        <w:t>.</w:t>
      </w:r>
    </w:p>
    <w:p w14:paraId="18BDE638" w14:textId="0BDAA682" w:rsidR="00E46913" w:rsidRDefault="00E46913" w:rsidP="00717E34">
      <w:pPr>
        <w:pStyle w:val="ListParagraph"/>
        <w:numPr>
          <w:ilvl w:val="0"/>
          <w:numId w:val="14"/>
        </w:numPr>
        <w:spacing w:after="120"/>
      </w:pPr>
      <w:r>
        <w:t>Once you are logged in, click the “</w:t>
      </w:r>
      <w:r w:rsidR="000F7AE9">
        <w:t>Wireless</w:t>
      </w:r>
      <w:r>
        <w:t>” icon</w:t>
      </w:r>
      <w:r w:rsidR="00CF6D88">
        <w:t xml:space="preserve"> and then the “Wi</w:t>
      </w:r>
      <w:r w:rsidR="00854F64">
        <w:t xml:space="preserve">-Fi + Bluetooth </w:t>
      </w:r>
      <w:r w:rsidR="00CF6D88">
        <w:t>Combo” icon</w:t>
      </w:r>
      <w:r>
        <w:t>.</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B452C3">
      <w:pPr>
        <w:pStyle w:val="Exercise"/>
      </w:pPr>
      <w:bookmarkStart w:id="223" w:name="_Toc354119"/>
      <w:r>
        <w:t>Open the documentation</w:t>
      </w:r>
      <w:bookmarkEnd w:id="223"/>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419B32EB" w:rsidR="00E46913" w:rsidRDefault="00E46913" w:rsidP="00B25487">
      <w:pPr>
        <w:pStyle w:val="ListParagraph"/>
      </w:pPr>
      <w:r>
        <w:t>Depending on your browser and security settings, you may need to allow ActiveX controls to get the page to display correctly.</w:t>
      </w:r>
    </w:p>
    <w:p w14:paraId="6AC68AF5" w14:textId="77777777" w:rsidR="00297CF2" w:rsidRDefault="00297CF2" w:rsidP="00297CF2">
      <w:pPr>
        <w:pStyle w:val="ListParagraph"/>
        <w:ind w:left="0"/>
      </w:pPr>
    </w:p>
    <w:p w14:paraId="79FD3690" w14:textId="4877F9C4" w:rsidR="00297CF2" w:rsidRDefault="00297CF2" w:rsidP="00297CF2">
      <w:pPr>
        <w:pStyle w:val="ListParagraph"/>
        <w:numPr>
          <w:ilvl w:val="0"/>
          <w:numId w:val="15"/>
        </w:numPr>
        <w:spacing w:after="0"/>
      </w:pPr>
      <w:r>
        <w:t>Navigate through the Project Explorer folders to see what is available in each:</w:t>
      </w:r>
    </w:p>
    <w:p w14:paraId="428DA105" w14:textId="2E0FD561" w:rsidR="00297CF2" w:rsidRDefault="00E61700" w:rsidP="00297CF2">
      <w:pPr>
        <w:pStyle w:val="ListParagraph"/>
        <w:numPr>
          <w:ilvl w:val="1"/>
          <w:numId w:val="15"/>
        </w:numPr>
        <w:spacing w:after="0"/>
      </w:pPr>
      <w:ins w:id="224" w:author="Greg Landry" w:date="2019-02-06T13:57:00Z">
        <w:r>
          <w:t>Apps</w:t>
        </w:r>
      </w:ins>
      <w:r w:rsidR="0094205B">
        <w:t>/d</w:t>
      </w:r>
      <w:r w:rsidR="00297CF2">
        <w:t xml:space="preserve">emo and </w:t>
      </w:r>
      <w:ins w:id="225" w:author="Greg Landry" w:date="2019-02-06T13:57:00Z">
        <w:r>
          <w:t>Apps</w:t>
        </w:r>
      </w:ins>
      <w:r w:rsidR="0094205B">
        <w:t>/</w:t>
      </w:r>
      <w:r w:rsidR="00297CF2">
        <w:t>snip for example projects</w:t>
      </w:r>
    </w:p>
    <w:p w14:paraId="08926B1A" w14:textId="538083F9" w:rsidR="00297CF2" w:rsidRDefault="00297CF2" w:rsidP="00297CF2">
      <w:pPr>
        <w:pStyle w:val="ListParagraph"/>
        <w:numPr>
          <w:ilvl w:val="1"/>
          <w:numId w:val="15"/>
        </w:numPr>
        <w:spacing w:after="0"/>
      </w:pPr>
      <w:r>
        <w:t>Libraries for helpful functions and utilities</w:t>
      </w:r>
    </w:p>
    <w:p w14:paraId="7825BA22" w14:textId="347C3972" w:rsidR="00297CF2" w:rsidRDefault="00297CF2" w:rsidP="00297CF2">
      <w:pPr>
        <w:pStyle w:val="ListParagraph"/>
        <w:numPr>
          <w:ilvl w:val="1"/>
          <w:numId w:val="15"/>
        </w:numPr>
        <w:spacing w:after="0"/>
      </w:pPr>
      <w:r>
        <w:t>Doc for documentation</w:t>
      </w:r>
    </w:p>
    <w:p w14:paraId="1FD11786" w14:textId="072BC2EC" w:rsidR="00297CF2" w:rsidRDefault="00297CF2" w:rsidP="00297CF2">
      <w:pPr>
        <w:pStyle w:val="ListParagraph"/>
        <w:numPr>
          <w:ilvl w:val="1"/>
          <w:numId w:val="15"/>
        </w:numPr>
        <w:spacing w:after="0"/>
      </w:pPr>
      <w:r>
        <w:t>Platforms for the supported kits</w:t>
      </w:r>
    </w:p>
    <w:p w14:paraId="34E1897D" w14:textId="52C4F6D4" w:rsidR="00297CF2" w:rsidRDefault="00297CF2" w:rsidP="00297CF2">
      <w:pPr>
        <w:pStyle w:val="ListParagraph"/>
        <w:numPr>
          <w:ilvl w:val="1"/>
          <w:numId w:val="15"/>
        </w:numPr>
        <w:spacing w:after="0"/>
      </w:pPr>
      <w:r>
        <w:t>Resources for additional app information</w:t>
      </w:r>
    </w:p>
    <w:p w14:paraId="29FF783A" w14:textId="77777777" w:rsidR="00297CF2" w:rsidRDefault="00297CF2" w:rsidP="00B25487">
      <w:pPr>
        <w:pStyle w:val="ListParagraph"/>
      </w:pP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31E13" w14:textId="77777777" w:rsidR="005314F9" w:rsidRDefault="005314F9" w:rsidP="00DF6D18">
      <w:r>
        <w:separator/>
      </w:r>
    </w:p>
  </w:endnote>
  <w:endnote w:type="continuationSeparator" w:id="0">
    <w:p w14:paraId="37483F72" w14:textId="77777777" w:rsidR="005314F9" w:rsidRDefault="005314F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18E82921" w:rsidR="00E85ADF" w:rsidRDefault="00E85ADF" w:rsidP="00E60124">
            <w:pPr>
              <w:pStyle w:val="Footer"/>
              <w:spacing w:after="0"/>
            </w:pPr>
            <w:r>
              <w:t xml:space="preserve">Chapter 1 WICED </w:t>
            </w:r>
            <w:r w:rsidR="00C10DCF">
              <w:t>Tour</w:t>
            </w:r>
            <w:r>
              <w:tab/>
            </w:r>
            <w:r>
              <w:tab/>
              <w:t xml:space="preserve">Page </w:t>
            </w:r>
            <w:r>
              <w:fldChar w:fldCharType="begin"/>
            </w:r>
            <w:r>
              <w:instrText xml:space="preserve"> PAGE </w:instrText>
            </w:r>
            <w:r>
              <w:fldChar w:fldCharType="separate"/>
            </w:r>
            <w:r w:rsidR="00F6281B">
              <w:rPr>
                <w:noProof/>
              </w:rPr>
              <w:t>16</w:t>
            </w:r>
            <w:r>
              <w:fldChar w:fldCharType="end"/>
            </w:r>
            <w:r>
              <w:t xml:space="preserve"> of </w:t>
            </w:r>
            <w:r w:rsidR="00BA78DA">
              <w:rPr>
                <w:noProof/>
              </w:rPr>
              <w:fldChar w:fldCharType="begin"/>
            </w:r>
            <w:r w:rsidR="00BA78DA">
              <w:rPr>
                <w:noProof/>
              </w:rPr>
              <w:instrText xml:space="preserve"> NUMPAGES  </w:instrText>
            </w:r>
            <w:r w:rsidR="00BA78DA">
              <w:rPr>
                <w:noProof/>
              </w:rPr>
              <w:fldChar w:fldCharType="separate"/>
            </w:r>
            <w:r w:rsidR="00F6281B">
              <w:rPr>
                <w:noProof/>
              </w:rPr>
              <w:t>16</w:t>
            </w:r>
            <w:r w:rsidR="00BA78DA">
              <w:rPr>
                <w:noProof/>
              </w:rPr>
              <w:fldChar w:fldCharType="end"/>
            </w:r>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DA670" w14:textId="77777777" w:rsidR="005314F9" w:rsidRDefault="005314F9" w:rsidP="00DF6D18">
      <w:r>
        <w:separator/>
      </w:r>
    </w:p>
  </w:footnote>
  <w:footnote w:type="continuationSeparator" w:id="0">
    <w:p w14:paraId="0719A3DD" w14:textId="77777777" w:rsidR="005314F9" w:rsidRDefault="005314F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64EACB0E"/>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15054A"/>
    <w:multiLevelType w:val="hybridMultilevel"/>
    <w:tmpl w:val="0AF4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564038"/>
    <w:multiLevelType w:val="hybridMultilevel"/>
    <w:tmpl w:val="B6521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2103F"/>
    <w:multiLevelType w:val="multilevel"/>
    <w:tmpl w:val="2CFAC3D6"/>
    <w:lvl w:ilvl="0">
      <w:start w:val="1"/>
      <w:numFmt w:val="decimal"/>
      <w:pStyle w:val="Heading1"/>
      <w:lvlText w:val="1.%1"/>
      <w:lvlJc w:val="left"/>
      <w:pPr>
        <w:ind w:left="432" w:hanging="432"/>
      </w:pPr>
      <w:rPr>
        <w:rFonts w:hint="default"/>
      </w:rPr>
    </w:lvl>
    <w:lvl w:ilvl="1">
      <w:start w:val="1"/>
      <w:numFmt w:val="decimal"/>
      <w:pStyle w:val="Heading2"/>
      <w:lvlText w:val="1.%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8"/>
  </w:num>
  <w:num w:numId="3">
    <w:abstractNumId w:val="1"/>
  </w:num>
  <w:num w:numId="4">
    <w:abstractNumId w:val="3"/>
  </w:num>
  <w:num w:numId="5">
    <w:abstractNumId w:val="26"/>
  </w:num>
  <w:num w:numId="6">
    <w:abstractNumId w:val="14"/>
  </w:num>
  <w:num w:numId="7">
    <w:abstractNumId w:val="6"/>
  </w:num>
  <w:num w:numId="8">
    <w:abstractNumId w:val="27"/>
  </w:num>
  <w:num w:numId="9">
    <w:abstractNumId w:val="11"/>
  </w:num>
  <w:num w:numId="10">
    <w:abstractNumId w:val="15"/>
  </w:num>
  <w:num w:numId="11">
    <w:abstractNumId w:val="12"/>
  </w:num>
  <w:num w:numId="12">
    <w:abstractNumId w:val="22"/>
  </w:num>
  <w:num w:numId="13">
    <w:abstractNumId w:val="25"/>
  </w:num>
  <w:num w:numId="14">
    <w:abstractNumId w:val="4"/>
  </w:num>
  <w:num w:numId="15">
    <w:abstractNumId w:val="5"/>
  </w:num>
  <w:num w:numId="16">
    <w:abstractNumId w:val="21"/>
  </w:num>
  <w:num w:numId="17">
    <w:abstractNumId w:val="10"/>
  </w:num>
  <w:num w:numId="18">
    <w:abstractNumId w:val="18"/>
  </w:num>
  <w:num w:numId="19">
    <w:abstractNumId w:val="0"/>
  </w:num>
  <w:num w:numId="20">
    <w:abstractNumId w:val="7"/>
  </w:num>
  <w:num w:numId="21">
    <w:abstractNumId w:val="17"/>
  </w:num>
  <w:num w:numId="22">
    <w:abstractNumId w:val="19"/>
  </w:num>
  <w:num w:numId="23">
    <w:abstractNumId w:val="2"/>
  </w:num>
  <w:num w:numId="24">
    <w:abstractNumId w:val="13"/>
  </w:num>
  <w:num w:numId="25">
    <w:abstractNumId w:val="9"/>
  </w:num>
  <w:num w:numId="26">
    <w:abstractNumId w:val="23"/>
  </w:num>
  <w:num w:numId="27">
    <w:abstractNumId w:val="16"/>
  </w:num>
  <w:num w:numId="28">
    <w:abstractNumId w:val="2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5-21-3828945024-3187688870-2345676969-5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7DB4"/>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C7DEF"/>
    <w:rsid w:val="000D5180"/>
    <w:rsid w:val="000D5CC1"/>
    <w:rsid w:val="000D7031"/>
    <w:rsid w:val="000E36BD"/>
    <w:rsid w:val="000E68B4"/>
    <w:rsid w:val="000F2E84"/>
    <w:rsid w:val="000F4EBA"/>
    <w:rsid w:val="000F7AE9"/>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A5413"/>
    <w:rsid w:val="001B1B56"/>
    <w:rsid w:val="001B22CC"/>
    <w:rsid w:val="001C2334"/>
    <w:rsid w:val="001C3071"/>
    <w:rsid w:val="001C41CE"/>
    <w:rsid w:val="001D092F"/>
    <w:rsid w:val="001E01B2"/>
    <w:rsid w:val="001E0CD6"/>
    <w:rsid w:val="001E500C"/>
    <w:rsid w:val="001E5730"/>
    <w:rsid w:val="00202274"/>
    <w:rsid w:val="002025AB"/>
    <w:rsid w:val="002141D2"/>
    <w:rsid w:val="00214414"/>
    <w:rsid w:val="00214543"/>
    <w:rsid w:val="002162FF"/>
    <w:rsid w:val="00216CA1"/>
    <w:rsid w:val="002203F9"/>
    <w:rsid w:val="00221074"/>
    <w:rsid w:val="00222FA2"/>
    <w:rsid w:val="00227150"/>
    <w:rsid w:val="00242C1E"/>
    <w:rsid w:val="00245BA0"/>
    <w:rsid w:val="00254990"/>
    <w:rsid w:val="002563F7"/>
    <w:rsid w:val="00263211"/>
    <w:rsid w:val="00264AA3"/>
    <w:rsid w:val="00266D14"/>
    <w:rsid w:val="00270EE0"/>
    <w:rsid w:val="00280BC8"/>
    <w:rsid w:val="00283B23"/>
    <w:rsid w:val="0028641F"/>
    <w:rsid w:val="00287758"/>
    <w:rsid w:val="00292555"/>
    <w:rsid w:val="0029288C"/>
    <w:rsid w:val="00292E3E"/>
    <w:rsid w:val="0029333E"/>
    <w:rsid w:val="00296706"/>
    <w:rsid w:val="00297CF2"/>
    <w:rsid w:val="002A0044"/>
    <w:rsid w:val="002A0254"/>
    <w:rsid w:val="002A7197"/>
    <w:rsid w:val="002C0B37"/>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33537"/>
    <w:rsid w:val="003445E6"/>
    <w:rsid w:val="00350E39"/>
    <w:rsid w:val="003526CF"/>
    <w:rsid w:val="00362F0E"/>
    <w:rsid w:val="003667B1"/>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138A"/>
    <w:rsid w:val="00406245"/>
    <w:rsid w:val="00410B59"/>
    <w:rsid w:val="004119D6"/>
    <w:rsid w:val="00416612"/>
    <w:rsid w:val="00416F09"/>
    <w:rsid w:val="00417EB2"/>
    <w:rsid w:val="00423020"/>
    <w:rsid w:val="004320E0"/>
    <w:rsid w:val="004377C2"/>
    <w:rsid w:val="004408FA"/>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1907"/>
    <w:rsid w:val="004A4D30"/>
    <w:rsid w:val="004A59A0"/>
    <w:rsid w:val="004B40D3"/>
    <w:rsid w:val="004B4198"/>
    <w:rsid w:val="004C1AEE"/>
    <w:rsid w:val="004C42B9"/>
    <w:rsid w:val="004C76D0"/>
    <w:rsid w:val="004D3236"/>
    <w:rsid w:val="004D51FE"/>
    <w:rsid w:val="004D532F"/>
    <w:rsid w:val="004F02B0"/>
    <w:rsid w:val="004F42AC"/>
    <w:rsid w:val="00502B57"/>
    <w:rsid w:val="005112DE"/>
    <w:rsid w:val="005131C6"/>
    <w:rsid w:val="005202BB"/>
    <w:rsid w:val="005314F9"/>
    <w:rsid w:val="00533AB8"/>
    <w:rsid w:val="00536FB2"/>
    <w:rsid w:val="00542D5D"/>
    <w:rsid w:val="00547CF1"/>
    <w:rsid w:val="00553617"/>
    <w:rsid w:val="00554518"/>
    <w:rsid w:val="005548D0"/>
    <w:rsid w:val="00556C7D"/>
    <w:rsid w:val="005624A5"/>
    <w:rsid w:val="00566882"/>
    <w:rsid w:val="0056799C"/>
    <w:rsid w:val="00583ABA"/>
    <w:rsid w:val="0058531C"/>
    <w:rsid w:val="00591008"/>
    <w:rsid w:val="00591056"/>
    <w:rsid w:val="00593945"/>
    <w:rsid w:val="005B0460"/>
    <w:rsid w:val="005B467B"/>
    <w:rsid w:val="005C585F"/>
    <w:rsid w:val="005D08CE"/>
    <w:rsid w:val="005D48B6"/>
    <w:rsid w:val="005D5523"/>
    <w:rsid w:val="005E248C"/>
    <w:rsid w:val="005E5743"/>
    <w:rsid w:val="005E5EED"/>
    <w:rsid w:val="005F0D90"/>
    <w:rsid w:val="005F3959"/>
    <w:rsid w:val="005F67C7"/>
    <w:rsid w:val="005F73D7"/>
    <w:rsid w:val="00605378"/>
    <w:rsid w:val="00612559"/>
    <w:rsid w:val="00621EDB"/>
    <w:rsid w:val="006237A2"/>
    <w:rsid w:val="006254D6"/>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D2796"/>
    <w:rsid w:val="006E18DC"/>
    <w:rsid w:val="006E6E02"/>
    <w:rsid w:val="006F5B29"/>
    <w:rsid w:val="007019EB"/>
    <w:rsid w:val="0070483D"/>
    <w:rsid w:val="007077A4"/>
    <w:rsid w:val="007111FC"/>
    <w:rsid w:val="0071136F"/>
    <w:rsid w:val="00717E34"/>
    <w:rsid w:val="00720F0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6819"/>
    <w:rsid w:val="00846CC9"/>
    <w:rsid w:val="008470CF"/>
    <w:rsid w:val="00854F64"/>
    <w:rsid w:val="00855385"/>
    <w:rsid w:val="008563F7"/>
    <w:rsid w:val="00857DC2"/>
    <w:rsid w:val="00862D39"/>
    <w:rsid w:val="00864681"/>
    <w:rsid w:val="00866A4D"/>
    <w:rsid w:val="00871379"/>
    <w:rsid w:val="00881B13"/>
    <w:rsid w:val="0088212B"/>
    <w:rsid w:val="0088346B"/>
    <w:rsid w:val="008846B1"/>
    <w:rsid w:val="00884ADB"/>
    <w:rsid w:val="00886A18"/>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205B"/>
    <w:rsid w:val="00943513"/>
    <w:rsid w:val="00947034"/>
    <w:rsid w:val="00950A53"/>
    <w:rsid w:val="009528A5"/>
    <w:rsid w:val="00953D36"/>
    <w:rsid w:val="009566F5"/>
    <w:rsid w:val="009600E6"/>
    <w:rsid w:val="00966E0D"/>
    <w:rsid w:val="0097160E"/>
    <w:rsid w:val="00973963"/>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CC3"/>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D743E"/>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2C3"/>
    <w:rsid w:val="00B457AA"/>
    <w:rsid w:val="00B50F42"/>
    <w:rsid w:val="00B512CF"/>
    <w:rsid w:val="00B51B42"/>
    <w:rsid w:val="00B5677D"/>
    <w:rsid w:val="00B62221"/>
    <w:rsid w:val="00B73DF5"/>
    <w:rsid w:val="00B7795F"/>
    <w:rsid w:val="00B8159B"/>
    <w:rsid w:val="00B8344E"/>
    <w:rsid w:val="00B85D2F"/>
    <w:rsid w:val="00B86DD9"/>
    <w:rsid w:val="00B86F7E"/>
    <w:rsid w:val="00B920F0"/>
    <w:rsid w:val="00BA78DA"/>
    <w:rsid w:val="00BB0671"/>
    <w:rsid w:val="00BB5DED"/>
    <w:rsid w:val="00BC0B4C"/>
    <w:rsid w:val="00BD3EF6"/>
    <w:rsid w:val="00BE426A"/>
    <w:rsid w:val="00BF4692"/>
    <w:rsid w:val="00BF6BBA"/>
    <w:rsid w:val="00BF71DE"/>
    <w:rsid w:val="00C028DA"/>
    <w:rsid w:val="00C05D66"/>
    <w:rsid w:val="00C073D6"/>
    <w:rsid w:val="00C10DCF"/>
    <w:rsid w:val="00C2234C"/>
    <w:rsid w:val="00C2360D"/>
    <w:rsid w:val="00C26608"/>
    <w:rsid w:val="00C31525"/>
    <w:rsid w:val="00C368EB"/>
    <w:rsid w:val="00C438F9"/>
    <w:rsid w:val="00C43986"/>
    <w:rsid w:val="00C47483"/>
    <w:rsid w:val="00C53A42"/>
    <w:rsid w:val="00C53D77"/>
    <w:rsid w:val="00C61F72"/>
    <w:rsid w:val="00C644F6"/>
    <w:rsid w:val="00C64A5F"/>
    <w:rsid w:val="00C665A7"/>
    <w:rsid w:val="00C71CCA"/>
    <w:rsid w:val="00C74394"/>
    <w:rsid w:val="00C75B49"/>
    <w:rsid w:val="00C814E5"/>
    <w:rsid w:val="00C8243B"/>
    <w:rsid w:val="00C85AD6"/>
    <w:rsid w:val="00C878D7"/>
    <w:rsid w:val="00C90C9E"/>
    <w:rsid w:val="00C94457"/>
    <w:rsid w:val="00CB0E99"/>
    <w:rsid w:val="00CB3ED0"/>
    <w:rsid w:val="00CB618C"/>
    <w:rsid w:val="00CC0918"/>
    <w:rsid w:val="00CC0C6F"/>
    <w:rsid w:val="00CE30F0"/>
    <w:rsid w:val="00CE4045"/>
    <w:rsid w:val="00CE405B"/>
    <w:rsid w:val="00CE6C3C"/>
    <w:rsid w:val="00CF6D88"/>
    <w:rsid w:val="00CF74A1"/>
    <w:rsid w:val="00D02195"/>
    <w:rsid w:val="00D04B02"/>
    <w:rsid w:val="00D13A80"/>
    <w:rsid w:val="00D15072"/>
    <w:rsid w:val="00D22510"/>
    <w:rsid w:val="00D23BFF"/>
    <w:rsid w:val="00D24F2C"/>
    <w:rsid w:val="00D363F6"/>
    <w:rsid w:val="00D42501"/>
    <w:rsid w:val="00D432C5"/>
    <w:rsid w:val="00D54AF3"/>
    <w:rsid w:val="00D55167"/>
    <w:rsid w:val="00D60F56"/>
    <w:rsid w:val="00D62CFA"/>
    <w:rsid w:val="00D70DE2"/>
    <w:rsid w:val="00D755D5"/>
    <w:rsid w:val="00D7774C"/>
    <w:rsid w:val="00D82992"/>
    <w:rsid w:val="00D84485"/>
    <w:rsid w:val="00D93234"/>
    <w:rsid w:val="00D95C4D"/>
    <w:rsid w:val="00DA3B3F"/>
    <w:rsid w:val="00DA58E9"/>
    <w:rsid w:val="00DB0D93"/>
    <w:rsid w:val="00DB51BB"/>
    <w:rsid w:val="00DC09F3"/>
    <w:rsid w:val="00DC4995"/>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2FED"/>
    <w:rsid w:val="00E358FB"/>
    <w:rsid w:val="00E46913"/>
    <w:rsid w:val="00E535B0"/>
    <w:rsid w:val="00E53A81"/>
    <w:rsid w:val="00E55300"/>
    <w:rsid w:val="00E560BF"/>
    <w:rsid w:val="00E60124"/>
    <w:rsid w:val="00E61700"/>
    <w:rsid w:val="00E63761"/>
    <w:rsid w:val="00E66428"/>
    <w:rsid w:val="00E84BBB"/>
    <w:rsid w:val="00E85ADF"/>
    <w:rsid w:val="00E86347"/>
    <w:rsid w:val="00E86CFE"/>
    <w:rsid w:val="00E912C6"/>
    <w:rsid w:val="00E96613"/>
    <w:rsid w:val="00EA0936"/>
    <w:rsid w:val="00EA3E7C"/>
    <w:rsid w:val="00EA7CF5"/>
    <w:rsid w:val="00EB151E"/>
    <w:rsid w:val="00EB1C66"/>
    <w:rsid w:val="00EB48A8"/>
    <w:rsid w:val="00EB629E"/>
    <w:rsid w:val="00EC3102"/>
    <w:rsid w:val="00EC48F8"/>
    <w:rsid w:val="00EC66DC"/>
    <w:rsid w:val="00ED0FED"/>
    <w:rsid w:val="00ED12DA"/>
    <w:rsid w:val="00ED5415"/>
    <w:rsid w:val="00EF1688"/>
    <w:rsid w:val="00EF4590"/>
    <w:rsid w:val="00F02629"/>
    <w:rsid w:val="00F02F1D"/>
    <w:rsid w:val="00F03A6A"/>
    <w:rsid w:val="00F06EC1"/>
    <w:rsid w:val="00F07F32"/>
    <w:rsid w:val="00F11252"/>
    <w:rsid w:val="00F135C9"/>
    <w:rsid w:val="00F25363"/>
    <w:rsid w:val="00F25415"/>
    <w:rsid w:val="00F27CBB"/>
    <w:rsid w:val="00F30FF7"/>
    <w:rsid w:val="00F322B8"/>
    <w:rsid w:val="00F34740"/>
    <w:rsid w:val="00F37A6B"/>
    <w:rsid w:val="00F417BC"/>
    <w:rsid w:val="00F54F87"/>
    <w:rsid w:val="00F5629C"/>
    <w:rsid w:val="00F6018E"/>
    <w:rsid w:val="00F614D5"/>
    <w:rsid w:val="00F6281B"/>
    <w:rsid w:val="00F64B14"/>
    <w:rsid w:val="00F672F4"/>
    <w:rsid w:val="00F73D45"/>
    <w:rsid w:val="00F753E6"/>
    <w:rsid w:val="00F82D16"/>
    <w:rsid w:val="00F83AA6"/>
    <w:rsid w:val="00F94CE2"/>
    <w:rsid w:val="00FA257D"/>
    <w:rsid w:val="00FA2812"/>
    <w:rsid w:val="00FA39BB"/>
    <w:rsid w:val="00FB4066"/>
    <w:rsid w:val="00FB7D17"/>
    <w:rsid w:val="00FC7C91"/>
    <w:rsid w:val="00FD59B1"/>
    <w:rsid w:val="00FD7E6E"/>
    <w:rsid w:val="00FE1344"/>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42CC3"/>
  </w:style>
  <w:style w:type="paragraph" w:styleId="Heading1">
    <w:name w:val="heading 1"/>
    <w:basedOn w:val="Normal"/>
    <w:next w:val="Normal"/>
    <w:link w:val="Heading1Char"/>
    <w:autoRedefine/>
    <w:uiPriority w:val="9"/>
    <w:qFormat/>
    <w:rsid w:val="00B452C3"/>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452C3"/>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numPr>
        <w:ilvl w:val="2"/>
        <w:numId w:val="1"/>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rsid w:val="00B452C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452C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452C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52C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A42CC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42CC3"/>
  </w:style>
  <w:style w:type="character" w:customStyle="1" w:styleId="Heading1Char">
    <w:name w:val="Heading 1 Char"/>
    <w:link w:val="Heading1"/>
    <w:uiPriority w:val="9"/>
    <w:rsid w:val="00B452C3"/>
    <w:rPr>
      <w:rFonts w:eastAsia="Times New Roman"/>
      <w:b/>
      <w:bCs/>
      <w:color w:val="1F4E79" w:themeColor="accent1" w:themeShade="80"/>
      <w:sz w:val="28"/>
      <w:szCs w:val="28"/>
    </w:rPr>
  </w:style>
  <w:style w:type="character" w:customStyle="1" w:styleId="Heading2Char">
    <w:name w:val="Heading 2 Char"/>
    <w:link w:val="Heading2"/>
    <w:uiPriority w:val="9"/>
    <w:rsid w:val="00B452C3"/>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 w:type="character" w:customStyle="1" w:styleId="Heading6Char">
    <w:name w:val="Heading 6 Char"/>
    <w:basedOn w:val="DefaultParagraphFont"/>
    <w:link w:val="Heading6"/>
    <w:uiPriority w:val="9"/>
    <w:semiHidden/>
    <w:rsid w:val="00B452C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452C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452C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52C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people" Target="people.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7F0366-7EE7-4C8C-BCDB-6FE13A15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Pages>
  <Words>2350</Words>
  <Characters>13400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82</cp:revision>
  <cp:lastPrinted>2019-02-06T19:02:00Z</cp:lastPrinted>
  <dcterms:created xsi:type="dcterms:W3CDTF">2017-09-08T12:19:00Z</dcterms:created>
  <dcterms:modified xsi:type="dcterms:W3CDTF">2019-02-06T19:02:00Z</dcterms:modified>
</cp:coreProperties>
</file>
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D9C59A9" w14:textId="572F5A5C" w:rsidR="00663C19" w:rsidRPr="00406245" w:rsidRDefault="00663C19" w:rsidP="00663C19">
      <w:pPr>
        <w:rPr>
          <w:rStyle w:val="BookTitle"/>
        </w:rPr>
      </w:pPr>
      <w:r w:rsidRPr="00406245">
        <w:rPr>
          <w:rStyle w:val="BookTitle"/>
        </w:rPr>
        <w:t xml:space="preserve">Chapter </w:t>
      </w:r>
      <w:r>
        <w:rPr>
          <w:rStyle w:val="BookTitle"/>
        </w:rPr>
        <w:t>7</w:t>
      </w:r>
      <w:r w:rsidR="00405EDD">
        <w:rPr>
          <w:rStyle w:val="BookTitle"/>
        </w:rPr>
        <w:t>B</w:t>
      </w:r>
      <w:r w:rsidRPr="00406245">
        <w:rPr>
          <w:rStyle w:val="BookTitle"/>
        </w:rPr>
        <w:t xml:space="preserve">: </w:t>
      </w:r>
      <w:r w:rsidRPr="007A5CA1">
        <w:rPr>
          <w:rStyle w:val="BookTitle"/>
        </w:rPr>
        <w:t>Cloud</w:t>
      </w:r>
      <w:r w:rsidRPr="00406245">
        <w:rPr>
          <w:rStyle w:val="BookTitle"/>
        </w:rPr>
        <w:t xml:space="preserve"> </w:t>
      </w:r>
      <w:r w:rsidRPr="007A5CA1">
        <w:rPr>
          <w:rStyle w:val="BookTitle"/>
        </w:rPr>
        <w:t>Connectivity</w:t>
      </w:r>
      <w:r w:rsidRPr="00406245">
        <w:rPr>
          <w:rStyle w:val="BookTitle"/>
        </w:rPr>
        <w:t xml:space="preserve"> using HTTP 1.1</w:t>
      </w:r>
    </w:p>
    <w:p w14:paraId="421F45D6" w14:textId="39027AFA" w:rsidR="003B4337" w:rsidRDefault="003B4337" w:rsidP="00663C19">
      <w:r>
        <w:t>Time 2 Hours</w:t>
      </w:r>
    </w:p>
    <w:p w14:paraId="7BC4D3AA" w14:textId="51E0AD07" w:rsidR="00663C19" w:rsidRPr="00406245" w:rsidRDefault="00663C19" w:rsidP="00663C19">
      <w:r w:rsidRPr="00406245">
        <w:t xml:space="preserve">At this end of Chapter </w:t>
      </w:r>
      <w:r>
        <w:t>7</w:t>
      </w:r>
      <w:r w:rsidR="00405EDD">
        <w:t>B</w:t>
      </w:r>
      <w:r w:rsidRPr="00406245">
        <w:t xml:space="preserve"> you will understand:</w:t>
      </w:r>
    </w:p>
    <w:p w14:paraId="48F92C80" w14:textId="77777777" w:rsidR="00663C19" w:rsidRPr="00E53A81" w:rsidRDefault="00663C19" w:rsidP="00663C19">
      <w:pPr>
        <w:pStyle w:val="ListParagraph"/>
        <w:numPr>
          <w:ilvl w:val="0"/>
          <w:numId w:val="11"/>
        </w:numPr>
      </w:pPr>
      <w:r w:rsidRPr="00E53A81">
        <w:t xml:space="preserve">The HTTP </w:t>
      </w:r>
      <w:r>
        <w:t>1.1 p</w:t>
      </w:r>
      <w:r w:rsidRPr="00E53A81">
        <w:t xml:space="preserve">rotocol </w:t>
      </w:r>
    </w:p>
    <w:p w14:paraId="1A2CFB33" w14:textId="77777777" w:rsidR="00663C19" w:rsidRPr="004C1AEE" w:rsidRDefault="00663C19" w:rsidP="00663C19">
      <w:pPr>
        <w:pStyle w:val="ListParagraph"/>
        <w:numPr>
          <w:ilvl w:val="0"/>
          <w:numId w:val="11"/>
        </w:numPr>
      </w:pPr>
      <w:r w:rsidRPr="004C1AEE">
        <w:t xml:space="preserve">The </w:t>
      </w:r>
      <w:r>
        <w:t>a</w:t>
      </w:r>
      <w:r w:rsidRPr="004C1AEE">
        <w:t xml:space="preserve">rchitecture and use model of the WICED </w:t>
      </w:r>
      <w:proofErr w:type="spellStart"/>
      <w:r w:rsidRPr="004C1AEE">
        <w:t>http_client</w:t>
      </w:r>
      <w:proofErr w:type="spellEnd"/>
      <w:r w:rsidRPr="004C1AEE">
        <w:t xml:space="preserve"> library</w:t>
      </w:r>
    </w:p>
    <w:p w14:paraId="01BBB987" w14:textId="20F7376D" w:rsidR="00663C19" w:rsidRPr="004C1AEE" w:rsidRDefault="00663C19" w:rsidP="00663C19">
      <w:pPr>
        <w:pStyle w:val="ListParagraph"/>
        <w:numPr>
          <w:ilvl w:val="0"/>
          <w:numId w:val="11"/>
        </w:numPr>
      </w:pPr>
      <w:r w:rsidRPr="004C1AEE">
        <w:t xml:space="preserve">How to use </w:t>
      </w:r>
      <w:r>
        <w:t>CURL</w:t>
      </w:r>
      <w:r w:rsidR="00C002E2">
        <w:t xml:space="preserve"> to test HTTP(S</w:t>
      </w:r>
      <w:r w:rsidRPr="004C1AEE">
        <w:t>)</w:t>
      </w:r>
      <w:r>
        <w:t xml:space="preserve"> s</w:t>
      </w:r>
      <w:r w:rsidRPr="004C1AEE">
        <w:t>ervers</w:t>
      </w:r>
    </w:p>
    <w:p w14:paraId="658E1980" w14:textId="23FDA96B" w:rsidR="005267C6" w:rsidRDefault="005267C6" w:rsidP="005267C6">
      <w:pPr>
        <w:pStyle w:val="ListParagraph"/>
        <w:numPr>
          <w:ilvl w:val="0"/>
          <w:numId w:val="11"/>
        </w:numPr>
      </w:pPr>
      <w:r>
        <w:t>How to use HTTP(S</w:t>
      </w:r>
      <w:r w:rsidRPr="004C1AEE">
        <w:t>) to read &amp; write data to the Cloud using RESTful APIs</w:t>
      </w:r>
    </w:p>
    <w:p w14:paraId="19C91091" w14:textId="653D30A5" w:rsidR="00663C19" w:rsidRPr="004C1AEE" w:rsidRDefault="00663C19" w:rsidP="00663C19">
      <w:pPr>
        <w:pStyle w:val="ListParagraph"/>
        <w:numPr>
          <w:ilvl w:val="0"/>
          <w:numId w:val="11"/>
        </w:numPr>
      </w:pPr>
      <w:r w:rsidRPr="004C1AEE">
        <w:t>How to create an HTTPS</w:t>
      </w:r>
      <w:bookmarkStart w:id="0" w:name="_GoBack"/>
      <w:bookmarkEnd w:id="0"/>
      <w:r w:rsidRPr="004C1AEE">
        <w:t xml:space="preserve"> connection </w:t>
      </w:r>
      <w:r w:rsidR="005267C6">
        <w:t xml:space="preserve">in WICED </w:t>
      </w:r>
      <w:r w:rsidRPr="004C1AEE">
        <w:t>using TLS</w:t>
      </w:r>
    </w:p>
    <w:p w14:paraId="518D37B6" w14:textId="77777777" w:rsidR="00663C19" w:rsidRPr="004C1AEE" w:rsidRDefault="00663C19" w:rsidP="00663C19">
      <w:pPr>
        <w:pStyle w:val="ListParagraph"/>
        <w:numPr>
          <w:ilvl w:val="0"/>
          <w:numId w:val="11"/>
        </w:numPr>
      </w:pPr>
      <w:r w:rsidRPr="004C1AEE">
        <w:t>How to test your HTTP client using HTTPBIN</w:t>
      </w:r>
    </w:p>
    <w:p w14:paraId="121EA700" w14:textId="4119F2C1" w:rsidR="009879F0" w:rsidRDefault="00663C19">
      <w:pPr>
        <w:pStyle w:val="TOC1"/>
        <w:tabs>
          <w:tab w:val="left" w:pos="720"/>
          <w:tab w:val="right" w:leader="dot" w:pos="9350"/>
        </w:tabs>
        <w:rPr>
          <w:ins w:id="1" w:author="Wesley Siebenthaler" w:date="2018-08-07T13:38:00Z"/>
          <w:rFonts w:asciiTheme="minorHAnsi" w:eastAsiaTheme="minorEastAsia" w:hAnsiTheme="minorHAnsi"/>
          <w:b w:val="0"/>
          <w:bCs w:val="0"/>
          <w:caps w:val="0"/>
          <w:noProof/>
        </w:rPr>
      </w:pPr>
      <w:r w:rsidRPr="00406245">
        <w:fldChar w:fldCharType="begin"/>
      </w:r>
      <w:r w:rsidRPr="00406245">
        <w:instrText xml:space="preserve"> TOC \o "1-2" </w:instrText>
      </w:r>
      <w:r w:rsidRPr="00406245">
        <w:fldChar w:fldCharType="separate"/>
      </w:r>
      <w:ins w:id="2" w:author="Wesley Siebenthaler" w:date="2018-08-07T13:38:00Z">
        <w:r w:rsidR="009879F0">
          <w:rPr>
            <w:noProof/>
          </w:rPr>
          <w:t>7B.1</w:t>
        </w:r>
        <w:r w:rsidR="009879F0">
          <w:rPr>
            <w:rFonts w:asciiTheme="minorHAnsi" w:eastAsiaTheme="minorEastAsia" w:hAnsiTheme="minorHAnsi"/>
            <w:b w:val="0"/>
            <w:bCs w:val="0"/>
            <w:caps w:val="0"/>
            <w:noProof/>
          </w:rPr>
          <w:tab/>
        </w:r>
        <w:r w:rsidR="009879F0">
          <w:rPr>
            <w:noProof/>
          </w:rPr>
          <w:t>Introduction</w:t>
        </w:r>
        <w:r w:rsidR="009879F0">
          <w:rPr>
            <w:noProof/>
          </w:rPr>
          <w:tab/>
        </w:r>
        <w:r w:rsidR="009879F0">
          <w:rPr>
            <w:noProof/>
          </w:rPr>
          <w:fldChar w:fldCharType="begin"/>
        </w:r>
        <w:r w:rsidR="009879F0">
          <w:rPr>
            <w:noProof/>
          </w:rPr>
          <w:instrText xml:space="preserve"> PAGEREF _Toc521412430 \h </w:instrText>
        </w:r>
        <w:r w:rsidR="009879F0">
          <w:rPr>
            <w:noProof/>
          </w:rPr>
        </w:r>
      </w:ins>
      <w:r w:rsidR="009879F0">
        <w:rPr>
          <w:noProof/>
        </w:rPr>
        <w:fldChar w:fldCharType="separate"/>
      </w:r>
      <w:ins w:id="3" w:author="Wesley Siebenthaler" w:date="2018-08-07T13:38:00Z">
        <w:r w:rsidR="009879F0">
          <w:rPr>
            <w:noProof/>
          </w:rPr>
          <w:t>3</w:t>
        </w:r>
        <w:r w:rsidR="009879F0">
          <w:rPr>
            <w:noProof/>
          </w:rPr>
          <w:fldChar w:fldCharType="end"/>
        </w:r>
      </w:ins>
    </w:p>
    <w:p w14:paraId="3CF96C1D" w14:textId="7C85D943" w:rsidR="009879F0" w:rsidRDefault="009879F0">
      <w:pPr>
        <w:pStyle w:val="TOC1"/>
        <w:tabs>
          <w:tab w:val="left" w:pos="720"/>
          <w:tab w:val="right" w:leader="dot" w:pos="9350"/>
        </w:tabs>
        <w:rPr>
          <w:ins w:id="4" w:author="Wesley Siebenthaler" w:date="2018-08-07T13:38:00Z"/>
          <w:rFonts w:asciiTheme="minorHAnsi" w:eastAsiaTheme="minorEastAsia" w:hAnsiTheme="minorHAnsi"/>
          <w:b w:val="0"/>
          <w:bCs w:val="0"/>
          <w:caps w:val="0"/>
          <w:noProof/>
        </w:rPr>
      </w:pPr>
      <w:ins w:id="5" w:author="Wesley Siebenthaler" w:date="2018-08-07T13:38:00Z">
        <w:r>
          <w:rPr>
            <w:noProof/>
          </w:rPr>
          <w:t>7B.2</w:t>
        </w:r>
        <w:r>
          <w:rPr>
            <w:rFonts w:asciiTheme="minorHAnsi" w:eastAsiaTheme="minorEastAsia" w:hAnsiTheme="minorHAnsi"/>
            <w:b w:val="0"/>
            <w:bCs w:val="0"/>
            <w:caps w:val="0"/>
            <w:noProof/>
          </w:rPr>
          <w:tab/>
        </w:r>
        <w:r>
          <w:rPr>
            <w:noProof/>
          </w:rPr>
          <w:t>HTTP 1.1 Protocol</w:t>
        </w:r>
        <w:r>
          <w:rPr>
            <w:noProof/>
          </w:rPr>
          <w:tab/>
        </w:r>
        <w:r>
          <w:rPr>
            <w:noProof/>
          </w:rPr>
          <w:fldChar w:fldCharType="begin"/>
        </w:r>
        <w:r>
          <w:rPr>
            <w:noProof/>
          </w:rPr>
          <w:instrText xml:space="preserve"> PAGEREF _Toc521412431 \h </w:instrText>
        </w:r>
        <w:r>
          <w:rPr>
            <w:noProof/>
          </w:rPr>
        </w:r>
      </w:ins>
      <w:r>
        <w:rPr>
          <w:noProof/>
        </w:rPr>
        <w:fldChar w:fldCharType="separate"/>
      </w:r>
      <w:ins w:id="6" w:author="Wesley Siebenthaler" w:date="2018-08-07T13:38:00Z">
        <w:r>
          <w:rPr>
            <w:noProof/>
          </w:rPr>
          <w:t>3</w:t>
        </w:r>
        <w:r>
          <w:rPr>
            <w:noProof/>
          </w:rPr>
          <w:fldChar w:fldCharType="end"/>
        </w:r>
      </w:ins>
    </w:p>
    <w:p w14:paraId="47B56874" w14:textId="5A6E3312" w:rsidR="009879F0" w:rsidRDefault="009879F0">
      <w:pPr>
        <w:pStyle w:val="TOC2"/>
        <w:rPr>
          <w:ins w:id="7" w:author="Wesley Siebenthaler" w:date="2018-08-07T13:38:00Z"/>
          <w:rFonts w:asciiTheme="minorHAnsi" w:eastAsiaTheme="minorEastAsia" w:hAnsiTheme="minorHAnsi"/>
          <w:smallCaps w:val="0"/>
          <w:noProof/>
          <w:sz w:val="22"/>
        </w:rPr>
      </w:pPr>
      <w:ins w:id="8" w:author="Wesley Siebenthaler" w:date="2018-08-07T13:38:00Z">
        <w:r>
          <w:rPr>
            <w:noProof/>
          </w:rPr>
          <w:t>7B.2.1 Client Request Message Format</w:t>
        </w:r>
        <w:r>
          <w:rPr>
            <w:noProof/>
          </w:rPr>
          <w:tab/>
        </w:r>
        <w:r>
          <w:rPr>
            <w:noProof/>
          </w:rPr>
          <w:fldChar w:fldCharType="begin"/>
        </w:r>
        <w:r>
          <w:rPr>
            <w:noProof/>
          </w:rPr>
          <w:instrText xml:space="preserve"> PAGEREF _Toc521412432 \h </w:instrText>
        </w:r>
        <w:r>
          <w:rPr>
            <w:noProof/>
          </w:rPr>
        </w:r>
      </w:ins>
      <w:r>
        <w:rPr>
          <w:noProof/>
        </w:rPr>
        <w:fldChar w:fldCharType="separate"/>
      </w:r>
      <w:ins w:id="9" w:author="Wesley Siebenthaler" w:date="2018-08-07T13:38:00Z">
        <w:r>
          <w:rPr>
            <w:noProof/>
          </w:rPr>
          <w:t>4</w:t>
        </w:r>
        <w:r>
          <w:rPr>
            <w:noProof/>
          </w:rPr>
          <w:fldChar w:fldCharType="end"/>
        </w:r>
      </w:ins>
    </w:p>
    <w:p w14:paraId="157514C4" w14:textId="29A1CBCC" w:rsidR="009879F0" w:rsidRDefault="009879F0">
      <w:pPr>
        <w:pStyle w:val="TOC2"/>
        <w:rPr>
          <w:ins w:id="10" w:author="Wesley Siebenthaler" w:date="2018-08-07T13:38:00Z"/>
          <w:rFonts w:asciiTheme="minorHAnsi" w:eastAsiaTheme="minorEastAsia" w:hAnsiTheme="minorHAnsi"/>
          <w:smallCaps w:val="0"/>
          <w:noProof/>
          <w:sz w:val="22"/>
        </w:rPr>
      </w:pPr>
      <w:ins w:id="11" w:author="Wesley Siebenthaler" w:date="2018-08-07T13:38:00Z">
        <w:r>
          <w:rPr>
            <w:noProof/>
          </w:rPr>
          <w:t xml:space="preserve">7B.2.2 Client Request </w:t>
        </w:r>
        <w:r>
          <w:rPr>
            <w:noProof/>
          </w:rPr>
          <w:sym w:font="Wingdings" w:char="F0E0"/>
        </w:r>
        <w:r>
          <w:rPr>
            <w:noProof/>
          </w:rPr>
          <w:t xml:space="preserve"> Start Line</w:t>
        </w:r>
        <w:r>
          <w:rPr>
            <w:noProof/>
          </w:rPr>
          <w:tab/>
        </w:r>
        <w:r>
          <w:rPr>
            <w:noProof/>
          </w:rPr>
          <w:fldChar w:fldCharType="begin"/>
        </w:r>
        <w:r>
          <w:rPr>
            <w:noProof/>
          </w:rPr>
          <w:instrText xml:space="preserve"> PAGEREF _Toc521412433 \h </w:instrText>
        </w:r>
        <w:r>
          <w:rPr>
            <w:noProof/>
          </w:rPr>
        </w:r>
      </w:ins>
      <w:r>
        <w:rPr>
          <w:noProof/>
        </w:rPr>
        <w:fldChar w:fldCharType="separate"/>
      </w:r>
      <w:ins w:id="12" w:author="Wesley Siebenthaler" w:date="2018-08-07T13:38:00Z">
        <w:r>
          <w:rPr>
            <w:noProof/>
          </w:rPr>
          <w:t>4</w:t>
        </w:r>
        <w:r>
          <w:rPr>
            <w:noProof/>
          </w:rPr>
          <w:fldChar w:fldCharType="end"/>
        </w:r>
      </w:ins>
    </w:p>
    <w:p w14:paraId="47AA68E3" w14:textId="018FF72C" w:rsidR="009879F0" w:rsidRDefault="009879F0">
      <w:pPr>
        <w:pStyle w:val="TOC2"/>
        <w:rPr>
          <w:ins w:id="13" w:author="Wesley Siebenthaler" w:date="2018-08-07T13:38:00Z"/>
          <w:rFonts w:asciiTheme="minorHAnsi" w:eastAsiaTheme="minorEastAsia" w:hAnsiTheme="minorHAnsi"/>
          <w:smallCaps w:val="0"/>
          <w:noProof/>
          <w:sz w:val="22"/>
        </w:rPr>
      </w:pPr>
      <w:ins w:id="14" w:author="Wesley Siebenthaler" w:date="2018-08-07T13:38:00Z">
        <w:r>
          <w:rPr>
            <w:noProof/>
          </w:rPr>
          <w:t xml:space="preserve">7B.2.3 Client Request </w:t>
        </w:r>
        <w:r>
          <w:rPr>
            <w:noProof/>
          </w:rPr>
          <w:sym w:font="Wingdings" w:char="F0E0"/>
        </w:r>
        <w:r>
          <w:rPr>
            <w:noProof/>
          </w:rPr>
          <w:t xml:space="preserve"> Start Line </w:t>
        </w:r>
        <w:r>
          <w:rPr>
            <w:noProof/>
          </w:rPr>
          <w:sym w:font="Wingdings" w:char="F0E0"/>
        </w:r>
        <w:r>
          <w:rPr>
            <w:noProof/>
          </w:rPr>
          <w:t xml:space="preserve"> HTTP Methods</w:t>
        </w:r>
        <w:r>
          <w:rPr>
            <w:noProof/>
          </w:rPr>
          <w:tab/>
        </w:r>
        <w:r>
          <w:rPr>
            <w:noProof/>
          </w:rPr>
          <w:fldChar w:fldCharType="begin"/>
        </w:r>
        <w:r>
          <w:rPr>
            <w:noProof/>
          </w:rPr>
          <w:instrText xml:space="preserve"> PAGEREF _Toc521412434 \h </w:instrText>
        </w:r>
        <w:r>
          <w:rPr>
            <w:noProof/>
          </w:rPr>
        </w:r>
      </w:ins>
      <w:r>
        <w:rPr>
          <w:noProof/>
        </w:rPr>
        <w:fldChar w:fldCharType="separate"/>
      </w:r>
      <w:ins w:id="15" w:author="Wesley Siebenthaler" w:date="2018-08-07T13:38:00Z">
        <w:r>
          <w:rPr>
            <w:noProof/>
          </w:rPr>
          <w:t>4</w:t>
        </w:r>
        <w:r>
          <w:rPr>
            <w:noProof/>
          </w:rPr>
          <w:fldChar w:fldCharType="end"/>
        </w:r>
      </w:ins>
    </w:p>
    <w:p w14:paraId="6F86A374" w14:textId="1A47D2D0" w:rsidR="009879F0" w:rsidRDefault="009879F0">
      <w:pPr>
        <w:pStyle w:val="TOC2"/>
        <w:rPr>
          <w:ins w:id="16" w:author="Wesley Siebenthaler" w:date="2018-08-07T13:38:00Z"/>
          <w:rFonts w:asciiTheme="minorHAnsi" w:eastAsiaTheme="minorEastAsia" w:hAnsiTheme="minorHAnsi"/>
          <w:smallCaps w:val="0"/>
          <w:noProof/>
          <w:sz w:val="22"/>
        </w:rPr>
      </w:pPr>
      <w:ins w:id="17" w:author="Wesley Siebenthaler" w:date="2018-08-07T13:38:00Z">
        <w:r>
          <w:rPr>
            <w:noProof/>
          </w:rPr>
          <w:t xml:space="preserve">7B.2.4 Client Request </w:t>
        </w:r>
        <w:r>
          <w:rPr>
            <w:noProof/>
          </w:rPr>
          <w:sym w:font="Wingdings" w:char="F0E0"/>
        </w:r>
        <w:r>
          <w:rPr>
            <w:noProof/>
          </w:rPr>
          <w:t xml:space="preserve"> Start Line </w:t>
        </w:r>
        <w:r>
          <w:rPr>
            <w:noProof/>
          </w:rPr>
          <w:sym w:font="Wingdings" w:char="F0E0"/>
        </w:r>
        <w:r>
          <w:rPr>
            <w:noProof/>
          </w:rPr>
          <w:t xml:space="preserve"> Resources</w:t>
        </w:r>
        <w:r>
          <w:rPr>
            <w:noProof/>
          </w:rPr>
          <w:tab/>
        </w:r>
        <w:r>
          <w:rPr>
            <w:noProof/>
          </w:rPr>
          <w:fldChar w:fldCharType="begin"/>
        </w:r>
        <w:r>
          <w:rPr>
            <w:noProof/>
          </w:rPr>
          <w:instrText xml:space="preserve"> PAGEREF _Toc521412435 \h </w:instrText>
        </w:r>
        <w:r>
          <w:rPr>
            <w:noProof/>
          </w:rPr>
        </w:r>
      </w:ins>
      <w:r>
        <w:rPr>
          <w:noProof/>
        </w:rPr>
        <w:fldChar w:fldCharType="separate"/>
      </w:r>
      <w:ins w:id="18" w:author="Wesley Siebenthaler" w:date="2018-08-07T13:38:00Z">
        <w:r>
          <w:rPr>
            <w:noProof/>
          </w:rPr>
          <w:t>5</w:t>
        </w:r>
        <w:r>
          <w:rPr>
            <w:noProof/>
          </w:rPr>
          <w:fldChar w:fldCharType="end"/>
        </w:r>
      </w:ins>
    </w:p>
    <w:p w14:paraId="1B3994ED" w14:textId="5290715C" w:rsidR="009879F0" w:rsidRDefault="009879F0">
      <w:pPr>
        <w:pStyle w:val="TOC2"/>
        <w:rPr>
          <w:ins w:id="19" w:author="Wesley Siebenthaler" w:date="2018-08-07T13:38:00Z"/>
          <w:rFonts w:asciiTheme="minorHAnsi" w:eastAsiaTheme="minorEastAsia" w:hAnsiTheme="minorHAnsi"/>
          <w:smallCaps w:val="0"/>
          <w:noProof/>
          <w:sz w:val="22"/>
        </w:rPr>
      </w:pPr>
      <w:ins w:id="20" w:author="Wesley Siebenthaler" w:date="2018-08-07T13:38:00Z">
        <w:r>
          <w:rPr>
            <w:noProof/>
          </w:rPr>
          <w:t xml:space="preserve">7B.2.5 Client Request </w:t>
        </w:r>
        <w:r>
          <w:rPr>
            <w:noProof/>
          </w:rPr>
          <w:sym w:font="Wingdings" w:char="F0E0"/>
        </w:r>
        <w:r>
          <w:rPr>
            <w:noProof/>
          </w:rPr>
          <w:t xml:space="preserve"> Start Line </w:t>
        </w:r>
        <w:r>
          <w:rPr>
            <w:noProof/>
          </w:rPr>
          <w:sym w:font="Wingdings" w:char="F0E0"/>
        </w:r>
        <w:r>
          <w:rPr>
            <w:noProof/>
          </w:rPr>
          <w:t xml:space="preserve"> Options</w:t>
        </w:r>
        <w:r>
          <w:rPr>
            <w:noProof/>
          </w:rPr>
          <w:tab/>
        </w:r>
        <w:r>
          <w:rPr>
            <w:noProof/>
          </w:rPr>
          <w:fldChar w:fldCharType="begin"/>
        </w:r>
        <w:r>
          <w:rPr>
            <w:noProof/>
          </w:rPr>
          <w:instrText xml:space="preserve"> PAGEREF _Toc521412436 \h </w:instrText>
        </w:r>
        <w:r>
          <w:rPr>
            <w:noProof/>
          </w:rPr>
        </w:r>
      </w:ins>
      <w:r>
        <w:rPr>
          <w:noProof/>
        </w:rPr>
        <w:fldChar w:fldCharType="separate"/>
      </w:r>
      <w:ins w:id="21" w:author="Wesley Siebenthaler" w:date="2018-08-07T13:38:00Z">
        <w:r>
          <w:rPr>
            <w:noProof/>
          </w:rPr>
          <w:t>6</w:t>
        </w:r>
        <w:r>
          <w:rPr>
            <w:noProof/>
          </w:rPr>
          <w:fldChar w:fldCharType="end"/>
        </w:r>
      </w:ins>
    </w:p>
    <w:p w14:paraId="0B12FE46" w14:textId="31AB7F65" w:rsidR="009879F0" w:rsidRDefault="009879F0">
      <w:pPr>
        <w:pStyle w:val="TOC2"/>
        <w:rPr>
          <w:ins w:id="22" w:author="Wesley Siebenthaler" w:date="2018-08-07T13:38:00Z"/>
          <w:rFonts w:asciiTheme="minorHAnsi" w:eastAsiaTheme="minorEastAsia" w:hAnsiTheme="minorHAnsi"/>
          <w:smallCaps w:val="0"/>
          <w:noProof/>
          <w:sz w:val="22"/>
        </w:rPr>
      </w:pPr>
      <w:ins w:id="23" w:author="Wesley Siebenthaler" w:date="2018-08-07T13:38:00Z">
        <w:r>
          <w:rPr>
            <w:noProof/>
          </w:rPr>
          <w:t xml:space="preserve">7B.2.6 Client Request </w:t>
        </w:r>
        <w:r>
          <w:rPr>
            <w:noProof/>
          </w:rPr>
          <w:sym w:font="Wingdings" w:char="F0E0"/>
        </w:r>
        <w:r>
          <w:rPr>
            <w:noProof/>
          </w:rPr>
          <w:t xml:space="preserve"> Headers</w:t>
        </w:r>
        <w:r>
          <w:rPr>
            <w:noProof/>
          </w:rPr>
          <w:tab/>
        </w:r>
        <w:r>
          <w:rPr>
            <w:noProof/>
          </w:rPr>
          <w:fldChar w:fldCharType="begin"/>
        </w:r>
        <w:r>
          <w:rPr>
            <w:noProof/>
          </w:rPr>
          <w:instrText xml:space="preserve"> PAGEREF _Toc521412437 \h </w:instrText>
        </w:r>
        <w:r>
          <w:rPr>
            <w:noProof/>
          </w:rPr>
        </w:r>
      </w:ins>
      <w:r>
        <w:rPr>
          <w:noProof/>
        </w:rPr>
        <w:fldChar w:fldCharType="separate"/>
      </w:r>
      <w:ins w:id="24" w:author="Wesley Siebenthaler" w:date="2018-08-07T13:38:00Z">
        <w:r>
          <w:rPr>
            <w:noProof/>
          </w:rPr>
          <w:t>6</w:t>
        </w:r>
        <w:r>
          <w:rPr>
            <w:noProof/>
          </w:rPr>
          <w:fldChar w:fldCharType="end"/>
        </w:r>
      </w:ins>
    </w:p>
    <w:p w14:paraId="72B1836A" w14:textId="78B31ADC" w:rsidR="009879F0" w:rsidRDefault="009879F0">
      <w:pPr>
        <w:pStyle w:val="TOC2"/>
        <w:rPr>
          <w:ins w:id="25" w:author="Wesley Siebenthaler" w:date="2018-08-07T13:38:00Z"/>
          <w:rFonts w:asciiTheme="minorHAnsi" w:eastAsiaTheme="minorEastAsia" w:hAnsiTheme="minorHAnsi"/>
          <w:smallCaps w:val="0"/>
          <w:noProof/>
          <w:sz w:val="22"/>
        </w:rPr>
      </w:pPr>
      <w:ins w:id="26" w:author="Wesley Siebenthaler" w:date="2018-08-07T13:38:00Z">
        <w:r>
          <w:rPr>
            <w:noProof/>
          </w:rPr>
          <w:t xml:space="preserve">7B.2.7 Client Request </w:t>
        </w:r>
        <w:r>
          <w:rPr>
            <w:noProof/>
          </w:rPr>
          <w:sym w:font="Wingdings" w:char="F0E0"/>
        </w:r>
        <w:r>
          <w:rPr>
            <w:noProof/>
          </w:rPr>
          <w:t xml:space="preserve"> Content Body</w:t>
        </w:r>
        <w:r>
          <w:rPr>
            <w:noProof/>
          </w:rPr>
          <w:tab/>
        </w:r>
        <w:r>
          <w:rPr>
            <w:noProof/>
          </w:rPr>
          <w:fldChar w:fldCharType="begin"/>
        </w:r>
        <w:r>
          <w:rPr>
            <w:noProof/>
          </w:rPr>
          <w:instrText xml:space="preserve"> PAGEREF _Toc521412438 \h </w:instrText>
        </w:r>
        <w:r>
          <w:rPr>
            <w:noProof/>
          </w:rPr>
        </w:r>
      </w:ins>
      <w:r>
        <w:rPr>
          <w:noProof/>
        </w:rPr>
        <w:fldChar w:fldCharType="separate"/>
      </w:r>
      <w:ins w:id="27" w:author="Wesley Siebenthaler" w:date="2018-08-07T13:38:00Z">
        <w:r>
          <w:rPr>
            <w:noProof/>
          </w:rPr>
          <w:t>7</w:t>
        </w:r>
        <w:r>
          <w:rPr>
            <w:noProof/>
          </w:rPr>
          <w:fldChar w:fldCharType="end"/>
        </w:r>
      </w:ins>
    </w:p>
    <w:p w14:paraId="1F0B7E5C" w14:textId="322F81C1" w:rsidR="009879F0" w:rsidRDefault="009879F0">
      <w:pPr>
        <w:pStyle w:val="TOC2"/>
        <w:rPr>
          <w:ins w:id="28" w:author="Wesley Siebenthaler" w:date="2018-08-07T13:38:00Z"/>
          <w:rFonts w:asciiTheme="minorHAnsi" w:eastAsiaTheme="minorEastAsia" w:hAnsiTheme="minorHAnsi"/>
          <w:smallCaps w:val="0"/>
          <w:noProof/>
          <w:sz w:val="22"/>
        </w:rPr>
      </w:pPr>
      <w:ins w:id="29" w:author="Wesley Siebenthaler" w:date="2018-08-07T13:38:00Z">
        <w:r>
          <w:rPr>
            <w:noProof/>
          </w:rPr>
          <w:t>7B.2.8 Server Response Message Format</w:t>
        </w:r>
        <w:r>
          <w:rPr>
            <w:noProof/>
          </w:rPr>
          <w:tab/>
        </w:r>
        <w:r>
          <w:rPr>
            <w:noProof/>
          </w:rPr>
          <w:fldChar w:fldCharType="begin"/>
        </w:r>
        <w:r>
          <w:rPr>
            <w:noProof/>
          </w:rPr>
          <w:instrText xml:space="preserve"> PAGEREF _Toc521412439 \h </w:instrText>
        </w:r>
        <w:r>
          <w:rPr>
            <w:noProof/>
          </w:rPr>
        </w:r>
      </w:ins>
      <w:r>
        <w:rPr>
          <w:noProof/>
        </w:rPr>
        <w:fldChar w:fldCharType="separate"/>
      </w:r>
      <w:ins w:id="30" w:author="Wesley Siebenthaler" w:date="2018-08-07T13:38:00Z">
        <w:r>
          <w:rPr>
            <w:noProof/>
          </w:rPr>
          <w:t>7</w:t>
        </w:r>
        <w:r>
          <w:rPr>
            <w:noProof/>
          </w:rPr>
          <w:fldChar w:fldCharType="end"/>
        </w:r>
      </w:ins>
    </w:p>
    <w:p w14:paraId="16FB44D9" w14:textId="65505A5F" w:rsidR="009879F0" w:rsidRDefault="009879F0">
      <w:pPr>
        <w:pStyle w:val="TOC2"/>
        <w:rPr>
          <w:ins w:id="31" w:author="Wesley Siebenthaler" w:date="2018-08-07T13:38:00Z"/>
          <w:rFonts w:asciiTheme="minorHAnsi" w:eastAsiaTheme="minorEastAsia" w:hAnsiTheme="minorHAnsi"/>
          <w:smallCaps w:val="0"/>
          <w:noProof/>
          <w:sz w:val="22"/>
        </w:rPr>
      </w:pPr>
      <w:ins w:id="32" w:author="Wesley Siebenthaler" w:date="2018-08-07T13:38:00Z">
        <w:r>
          <w:rPr>
            <w:noProof/>
          </w:rPr>
          <w:t xml:space="preserve">7B.2.9 Server Response </w:t>
        </w:r>
        <w:r>
          <w:rPr>
            <w:noProof/>
          </w:rPr>
          <w:sym w:font="Wingdings" w:char="F0E0"/>
        </w:r>
        <w:r>
          <w:rPr>
            <w:noProof/>
          </w:rPr>
          <w:t xml:space="preserve"> Start Line</w:t>
        </w:r>
        <w:r>
          <w:rPr>
            <w:noProof/>
          </w:rPr>
          <w:tab/>
        </w:r>
        <w:r>
          <w:rPr>
            <w:noProof/>
          </w:rPr>
          <w:fldChar w:fldCharType="begin"/>
        </w:r>
        <w:r>
          <w:rPr>
            <w:noProof/>
          </w:rPr>
          <w:instrText xml:space="preserve"> PAGEREF _Toc521412440 \h </w:instrText>
        </w:r>
        <w:r>
          <w:rPr>
            <w:noProof/>
          </w:rPr>
        </w:r>
      </w:ins>
      <w:r>
        <w:rPr>
          <w:noProof/>
        </w:rPr>
        <w:fldChar w:fldCharType="separate"/>
      </w:r>
      <w:ins w:id="33" w:author="Wesley Siebenthaler" w:date="2018-08-07T13:38:00Z">
        <w:r>
          <w:rPr>
            <w:noProof/>
          </w:rPr>
          <w:t>8</w:t>
        </w:r>
        <w:r>
          <w:rPr>
            <w:noProof/>
          </w:rPr>
          <w:fldChar w:fldCharType="end"/>
        </w:r>
      </w:ins>
    </w:p>
    <w:p w14:paraId="408CFFDD" w14:textId="7FE8BD67" w:rsidR="009879F0" w:rsidRDefault="009879F0">
      <w:pPr>
        <w:pStyle w:val="TOC2"/>
        <w:rPr>
          <w:ins w:id="34" w:author="Wesley Siebenthaler" w:date="2018-08-07T13:38:00Z"/>
          <w:rFonts w:asciiTheme="minorHAnsi" w:eastAsiaTheme="minorEastAsia" w:hAnsiTheme="minorHAnsi"/>
          <w:smallCaps w:val="0"/>
          <w:noProof/>
          <w:sz w:val="22"/>
        </w:rPr>
      </w:pPr>
      <w:ins w:id="35" w:author="Wesley Siebenthaler" w:date="2018-08-07T13:38:00Z">
        <w:r>
          <w:rPr>
            <w:noProof/>
          </w:rPr>
          <w:t xml:space="preserve">7B.2.10 Server Response </w:t>
        </w:r>
        <w:r>
          <w:rPr>
            <w:noProof/>
          </w:rPr>
          <w:sym w:font="Wingdings" w:char="F0E0"/>
        </w:r>
        <w:r>
          <w:rPr>
            <w:noProof/>
          </w:rPr>
          <w:t xml:space="preserve"> Start Line </w:t>
        </w:r>
        <w:r>
          <w:rPr>
            <w:noProof/>
          </w:rPr>
          <w:sym w:font="Wingdings" w:char="F0E0"/>
        </w:r>
        <w:r>
          <w:rPr>
            <w:noProof/>
          </w:rPr>
          <w:t xml:space="preserve"> Status Codes</w:t>
        </w:r>
        <w:r>
          <w:rPr>
            <w:noProof/>
          </w:rPr>
          <w:tab/>
        </w:r>
        <w:r>
          <w:rPr>
            <w:noProof/>
          </w:rPr>
          <w:fldChar w:fldCharType="begin"/>
        </w:r>
        <w:r>
          <w:rPr>
            <w:noProof/>
          </w:rPr>
          <w:instrText xml:space="preserve"> PAGEREF _Toc521412441 \h </w:instrText>
        </w:r>
        <w:r>
          <w:rPr>
            <w:noProof/>
          </w:rPr>
        </w:r>
      </w:ins>
      <w:r>
        <w:rPr>
          <w:noProof/>
        </w:rPr>
        <w:fldChar w:fldCharType="separate"/>
      </w:r>
      <w:ins w:id="36" w:author="Wesley Siebenthaler" w:date="2018-08-07T13:38:00Z">
        <w:r>
          <w:rPr>
            <w:noProof/>
          </w:rPr>
          <w:t>8</w:t>
        </w:r>
        <w:r>
          <w:rPr>
            <w:noProof/>
          </w:rPr>
          <w:fldChar w:fldCharType="end"/>
        </w:r>
      </w:ins>
    </w:p>
    <w:p w14:paraId="7C40A29D" w14:textId="72B0ECA4" w:rsidR="009879F0" w:rsidRDefault="009879F0">
      <w:pPr>
        <w:pStyle w:val="TOC2"/>
        <w:rPr>
          <w:ins w:id="37" w:author="Wesley Siebenthaler" w:date="2018-08-07T13:38:00Z"/>
          <w:rFonts w:asciiTheme="minorHAnsi" w:eastAsiaTheme="minorEastAsia" w:hAnsiTheme="minorHAnsi"/>
          <w:smallCaps w:val="0"/>
          <w:noProof/>
          <w:sz w:val="22"/>
        </w:rPr>
      </w:pPr>
      <w:ins w:id="38" w:author="Wesley Siebenthaler" w:date="2018-08-07T13:38:00Z">
        <w:r>
          <w:rPr>
            <w:noProof/>
          </w:rPr>
          <w:t xml:space="preserve">7B.2.11 Server Response </w:t>
        </w:r>
        <w:r>
          <w:rPr>
            <w:noProof/>
          </w:rPr>
          <w:sym w:font="Wingdings" w:char="F0E0"/>
        </w:r>
        <w:r>
          <w:rPr>
            <w:noProof/>
          </w:rPr>
          <w:t xml:space="preserve"> Start Line </w:t>
        </w:r>
        <w:r>
          <w:rPr>
            <w:noProof/>
          </w:rPr>
          <w:sym w:font="Wingdings" w:char="F0E0"/>
        </w:r>
        <w:r>
          <w:rPr>
            <w:noProof/>
          </w:rPr>
          <w:t xml:space="preserve"> Status Message</w:t>
        </w:r>
        <w:r>
          <w:rPr>
            <w:noProof/>
          </w:rPr>
          <w:tab/>
        </w:r>
        <w:r>
          <w:rPr>
            <w:noProof/>
          </w:rPr>
          <w:fldChar w:fldCharType="begin"/>
        </w:r>
        <w:r>
          <w:rPr>
            <w:noProof/>
          </w:rPr>
          <w:instrText xml:space="preserve"> PAGEREF _Toc521412442 \h </w:instrText>
        </w:r>
        <w:r>
          <w:rPr>
            <w:noProof/>
          </w:rPr>
        </w:r>
      </w:ins>
      <w:r>
        <w:rPr>
          <w:noProof/>
        </w:rPr>
        <w:fldChar w:fldCharType="separate"/>
      </w:r>
      <w:ins w:id="39" w:author="Wesley Siebenthaler" w:date="2018-08-07T13:38:00Z">
        <w:r>
          <w:rPr>
            <w:noProof/>
          </w:rPr>
          <w:t>8</w:t>
        </w:r>
        <w:r>
          <w:rPr>
            <w:noProof/>
          </w:rPr>
          <w:fldChar w:fldCharType="end"/>
        </w:r>
      </w:ins>
    </w:p>
    <w:p w14:paraId="56AB5F5D" w14:textId="46A3CD33" w:rsidR="009879F0" w:rsidRDefault="009879F0">
      <w:pPr>
        <w:pStyle w:val="TOC2"/>
        <w:rPr>
          <w:ins w:id="40" w:author="Wesley Siebenthaler" w:date="2018-08-07T13:38:00Z"/>
          <w:rFonts w:asciiTheme="minorHAnsi" w:eastAsiaTheme="minorEastAsia" w:hAnsiTheme="minorHAnsi"/>
          <w:smallCaps w:val="0"/>
          <w:noProof/>
          <w:sz w:val="22"/>
        </w:rPr>
      </w:pPr>
      <w:ins w:id="41" w:author="Wesley Siebenthaler" w:date="2018-08-07T13:38:00Z">
        <w:r>
          <w:rPr>
            <w:noProof/>
          </w:rPr>
          <w:t xml:space="preserve">7B.2.12 Server Response </w:t>
        </w:r>
        <w:r>
          <w:rPr>
            <w:noProof/>
          </w:rPr>
          <w:sym w:font="Wingdings" w:char="F0E0"/>
        </w:r>
        <w:r>
          <w:rPr>
            <w:noProof/>
          </w:rPr>
          <w:t xml:space="preserve"> Headers</w:t>
        </w:r>
        <w:r>
          <w:rPr>
            <w:noProof/>
          </w:rPr>
          <w:tab/>
        </w:r>
        <w:r>
          <w:rPr>
            <w:noProof/>
          </w:rPr>
          <w:fldChar w:fldCharType="begin"/>
        </w:r>
        <w:r>
          <w:rPr>
            <w:noProof/>
          </w:rPr>
          <w:instrText xml:space="preserve"> PAGEREF _Toc521412443 \h </w:instrText>
        </w:r>
        <w:r>
          <w:rPr>
            <w:noProof/>
          </w:rPr>
        </w:r>
      </w:ins>
      <w:r>
        <w:rPr>
          <w:noProof/>
        </w:rPr>
        <w:fldChar w:fldCharType="separate"/>
      </w:r>
      <w:ins w:id="42" w:author="Wesley Siebenthaler" w:date="2018-08-07T13:38:00Z">
        <w:r>
          <w:rPr>
            <w:noProof/>
          </w:rPr>
          <w:t>9</w:t>
        </w:r>
        <w:r>
          <w:rPr>
            <w:noProof/>
          </w:rPr>
          <w:fldChar w:fldCharType="end"/>
        </w:r>
      </w:ins>
    </w:p>
    <w:p w14:paraId="07765638" w14:textId="54274377" w:rsidR="009879F0" w:rsidRDefault="009879F0">
      <w:pPr>
        <w:pStyle w:val="TOC2"/>
        <w:rPr>
          <w:ins w:id="43" w:author="Wesley Siebenthaler" w:date="2018-08-07T13:38:00Z"/>
          <w:rFonts w:asciiTheme="minorHAnsi" w:eastAsiaTheme="minorEastAsia" w:hAnsiTheme="minorHAnsi"/>
          <w:smallCaps w:val="0"/>
          <w:noProof/>
          <w:sz w:val="22"/>
        </w:rPr>
      </w:pPr>
      <w:ins w:id="44" w:author="Wesley Siebenthaler" w:date="2018-08-07T13:38:00Z">
        <w:r>
          <w:rPr>
            <w:noProof/>
          </w:rPr>
          <w:t xml:space="preserve">7B.2.13 Server Response </w:t>
        </w:r>
        <w:r>
          <w:rPr>
            <w:noProof/>
          </w:rPr>
          <w:sym w:font="Wingdings" w:char="F0E0"/>
        </w:r>
        <w:r>
          <w:rPr>
            <w:noProof/>
          </w:rPr>
          <w:t xml:space="preserve"> Content Body</w:t>
        </w:r>
        <w:r>
          <w:rPr>
            <w:noProof/>
          </w:rPr>
          <w:tab/>
        </w:r>
        <w:r>
          <w:rPr>
            <w:noProof/>
          </w:rPr>
          <w:fldChar w:fldCharType="begin"/>
        </w:r>
        <w:r>
          <w:rPr>
            <w:noProof/>
          </w:rPr>
          <w:instrText xml:space="preserve"> PAGEREF _Toc521412444 \h </w:instrText>
        </w:r>
        <w:r>
          <w:rPr>
            <w:noProof/>
          </w:rPr>
        </w:r>
      </w:ins>
      <w:r>
        <w:rPr>
          <w:noProof/>
        </w:rPr>
        <w:fldChar w:fldCharType="separate"/>
      </w:r>
      <w:ins w:id="45" w:author="Wesley Siebenthaler" w:date="2018-08-07T13:38:00Z">
        <w:r>
          <w:rPr>
            <w:noProof/>
          </w:rPr>
          <w:t>9</w:t>
        </w:r>
        <w:r>
          <w:rPr>
            <w:noProof/>
          </w:rPr>
          <w:fldChar w:fldCharType="end"/>
        </w:r>
      </w:ins>
    </w:p>
    <w:p w14:paraId="61D6573E" w14:textId="127EEF6D" w:rsidR="009879F0" w:rsidRDefault="009879F0">
      <w:pPr>
        <w:pStyle w:val="TOC1"/>
        <w:tabs>
          <w:tab w:val="left" w:pos="720"/>
          <w:tab w:val="right" w:leader="dot" w:pos="9350"/>
        </w:tabs>
        <w:rPr>
          <w:ins w:id="46" w:author="Wesley Siebenthaler" w:date="2018-08-07T13:38:00Z"/>
          <w:rFonts w:asciiTheme="minorHAnsi" w:eastAsiaTheme="minorEastAsia" w:hAnsiTheme="minorHAnsi"/>
          <w:b w:val="0"/>
          <w:bCs w:val="0"/>
          <w:caps w:val="0"/>
          <w:noProof/>
        </w:rPr>
      </w:pPr>
      <w:ins w:id="47" w:author="Wesley Siebenthaler" w:date="2018-08-07T13:38:00Z">
        <w:r>
          <w:rPr>
            <w:noProof/>
          </w:rPr>
          <w:t>7B.3</w:t>
        </w:r>
        <w:r>
          <w:rPr>
            <w:rFonts w:asciiTheme="minorHAnsi" w:eastAsiaTheme="minorEastAsia" w:hAnsiTheme="minorHAnsi"/>
            <w:b w:val="0"/>
            <w:bCs w:val="0"/>
            <w:caps w:val="0"/>
            <w:noProof/>
          </w:rPr>
          <w:tab/>
        </w:r>
        <w:r>
          <w:rPr>
            <w:noProof/>
          </w:rPr>
          <w:t>Client for URLs or "C" URL (CURL)</w:t>
        </w:r>
        <w:r>
          <w:rPr>
            <w:noProof/>
          </w:rPr>
          <w:tab/>
        </w:r>
        <w:r>
          <w:rPr>
            <w:noProof/>
          </w:rPr>
          <w:fldChar w:fldCharType="begin"/>
        </w:r>
        <w:r>
          <w:rPr>
            <w:noProof/>
          </w:rPr>
          <w:instrText xml:space="preserve"> PAGEREF _Toc521412445 \h </w:instrText>
        </w:r>
        <w:r>
          <w:rPr>
            <w:noProof/>
          </w:rPr>
        </w:r>
      </w:ins>
      <w:r>
        <w:rPr>
          <w:noProof/>
        </w:rPr>
        <w:fldChar w:fldCharType="separate"/>
      </w:r>
      <w:ins w:id="48" w:author="Wesley Siebenthaler" w:date="2018-08-07T13:38:00Z">
        <w:r>
          <w:rPr>
            <w:noProof/>
          </w:rPr>
          <w:t>9</w:t>
        </w:r>
        <w:r>
          <w:rPr>
            <w:noProof/>
          </w:rPr>
          <w:fldChar w:fldCharType="end"/>
        </w:r>
      </w:ins>
    </w:p>
    <w:p w14:paraId="76DDC880" w14:textId="5195BBFF" w:rsidR="009879F0" w:rsidRDefault="009879F0">
      <w:pPr>
        <w:pStyle w:val="TOC1"/>
        <w:tabs>
          <w:tab w:val="left" w:pos="720"/>
          <w:tab w:val="right" w:leader="dot" w:pos="9350"/>
        </w:tabs>
        <w:rPr>
          <w:ins w:id="49" w:author="Wesley Siebenthaler" w:date="2018-08-07T13:38:00Z"/>
          <w:rFonts w:asciiTheme="minorHAnsi" w:eastAsiaTheme="minorEastAsia" w:hAnsiTheme="minorHAnsi"/>
          <w:b w:val="0"/>
          <w:bCs w:val="0"/>
          <w:caps w:val="0"/>
          <w:noProof/>
        </w:rPr>
      </w:pPr>
      <w:ins w:id="50" w:author="Wesley Siebenthaler" w:date="2018-08-07T13:38:00Z">
        <w:r>
          <w:rPr>
            <w:noProof/>
          </w:rPr>
          <w:t>7B.4</w:t>
        </w:r>
        <w:r>
          <w:rPr>
            <w:rFonts w:asciiTheme="minorHAnsi" w:eastAsiaTheme="minorEastAsia" w:hAnsiTheme="minorHAnsi"/>
            <w:b w:val="0"/>
            <w:bCs w:val="0"/>
            <w:caps w:val="0"/>
            <w:noProof/>
          </w:rPr>
          <w:tab/>
        </w:r>
        <w:r>
          <w:rPr>
            <w:noProof/>
          </w:rPr>
          <w:t>Representational State Transfer (</w:t>
        </w:r>
        <w:r w:rsidRPr="003071A0">
          <w:rPr>
            <w:noProof/>
            <w:color w:val="0000FF"/>
            <w:u w:val="single"/>
          </w:rPr>
          <w:t>REST</w:t>
        </w:r>
        <w:r>
          <w:rPr>
            <w:noProof/>
          </w:rPr>
          <w:t>) &amp; RESTful APIs</w:t>
        </w:r>
        <w:r>
          <w:rPr>
            <w:noProof/>
          </w:rPr>
          <w:tab/>
        </w:r>
        <w:r>
          <w:rPr>
            <w:noProof/>
          </w:rPr>
          <w:fldChar w:fldCharType="begin"/>
        </w:r>
        <w:r>
          <w:rPr>
            <w:noProof/>
          </w:rPr>
          <w:instrText xml:space="preserve"> PAGEREF _Toc521412446 \h </w:instrText>
        </w:r>
        <w:r>
          <w:rPr>
            <w:noProof/>
          </w:rPr>
        </w:r>
      </w:ins>
      <w:r>
        <w:rPr>
          <w:noProof/>
        </w:rPr>
        <w:fldChar w:fldCharType="separate"/>
      </w:r>
      <w:ins w:id="51" w:author="Wesley Siebenthaler" w:date="2018-08-07T13:38:00Z">
        <w:r>
          <w:rPr>
            <w:noProof/>
          </w:rPr>
          <w:t>14</w:t>
        </w:r>
        <w:r>
          <w:rPr>
            <w:noProof/>
          </w:rPr>
          <w:fldChar w:fldCharType="end"/>
        </w:r>
      </w:ins>
    </w:p>
    <w:p w14:paraId="3561D4AE" w14:textId="318397AF" w:rsidR="009879F0" w:rsidRDefault="009879F0">
      <w:pPr>
        <w:pStyle w:val="TOC2"/>
        <w:rPr>
          <w:ins w:id="52" w:author="Wesley Siebenthaler" w:date="2018-08-07T13:38:00Z"/>
          <w:rFonts w:asciiTheme="minorHAnsi" w:eastAsiaTheme="minorEastAsia" w:hAnsiTheme="minorHAnsi"/>
          <w:smallCaps w:val="0"/>
          <w:noProof/>
          <w:sz w:val="22"/>
        </w:rPr>
      </w:pPr>
      <w:ins w:id="53" w:author="Wesley Siebenthaler" w:date="2018-08-07T13:38:00Z">
        <w:r>
          <w:rPr>
            <w:noProof/>
          </w:rPr>
          <w:t>7B.4.1 Web APIs</w:t>
        </w:r>
        <w:r>
          <w:rPr>
            <w:noProof/>
          </w:rPr>
          <w:tab/>
        </w:r>
        <w:r>
          <w:rPr>
            <w:noProof/>
          </w:rPr>
          <w:fldChar w:fldCharType="begin"/>
        </w:r>
        <w:r>
          <w:rPr>
            <w:noProof/>
          </w:rPr>
          <w:instrText xml:space="preserve"> PAGEREF _Toc521412447 \h </w:instrText>
        </w:r>
        <w:r>
          <w:rPr>
            <w:noProof/>
          </w:rPr>
        </w:r>
      </w:ins>
      <w:r>
        <w:rPr>
          <w:noProof/>
        </w:rPr>
        <w:fldChar w:fldCharType="separate"/>
      </w:r>
      <w:ins w:id="54" w:author="Wesley Siebenthaler" w:date="2018-08-07T13:38:00Z">
        <w:r>
          <w:rPr>
            <w:noProof/>
          </w:rPr>
          <w:t>15</w:t>
        </w:r>
        <w:r>
          <w:rPr>
            <w:noProof/>
          </w:rPr>
          <w:fldChar w:fldCharType="end"/>
        </w:r>
      </w:ins>
    </w:p>
    <w:p w14:paraId="0528EC8F" w14:textId="707ADD64" w:rsidR="009879F0" w:rsidRDefault="009879F0">
      <w:pPr>
        <w:pStyle w:val="TOC1"/>
        <w:tabs>
          <w:tab w:val="left" w:pos="720"/>
          <w:tab w:val="right" w:leader="dot" w:pos="9350"/>
        </w:tabs>
        <w:rPr>
          <w:ins w:id="55" w:author="Wesley Siebenthaler" w:date="2018-08-07T13:38:00Z"/>
          <w:rFonts w:asciiTheme="minorHAnsi" w:eastAsiaTheme="minorEastAsia" w:hAnsiTheme="minorHAnsi"/>
          <w:b w:val="0"/>
          <w:bCs w:val="0"/>
          <w:caps w:val="0"/>
          <w:noProof/>
        </w:rPr>
      </w:pPr>
      <w:ins w:id="56" w:author="Wesley Siebenthaler" w:date="2018-08-07T13:38:00Z">
        <w:r>
          <w:rPr>
            <w:noProof/>
          </w:rPr>
          <w:t>7B.5</w:t>
        </w:r>
        <w:r>
          <w:rPr>
            <w:rFonts w:asciiTheme="minorHAnsi" w:eastAsiaTheme="minorEastAsia" w:hAnsiTheme="minorHAnsi"/>
            <w:b w:val="0"/>
            <w:bCs w:val="0"/>
            <w:caps w:val="0"/>
            <w:noProof/>
          </w:rPr>
          <w:tab/>
        </w:r>
        <w:r>
          <w:rPr>
            <w:noProof/>
          </w:rPr>
          <w:t>WICED HTTP 1.1 Client Library</w:t>
        </w:r>
        <w:r>
          <w:rPr>
            <w:noProof/>
          </w:rPr>
          <w:tab/>
        </w:r>
        <w:r>
          <w:rPr>
            <w:noProof/>
          </w:rPr>
          <w:fldChar w:fldCharType="begin"/>
        </w:r>
        <w:r>
          <w:rPr>
            <w:noProof/>
          </w:rPr>
          <w:instrText xml:space="preserve"> PAGEREF _Toc521412448 \h </w:instrText>
        </w:r>
        <w:r>
          <w:rPr>
            <w:noProof/>
          </w:rPr>
        </w:r>
      </w:ins>
      <w:r>
        <w:rPr>
          <w:noProof/>
        </w:rPr>
        <w:fldChar w:fldCharType="separate"/>
      </w:r>
      <w:ins w:id="57" w:author="Wesley Siebenthaler" w:date="2018-08-07T13:38:00Z">
        <w:r>
          <w:rPr>
            <w:noProof/>
          </w:rPr>
          <w:t>16</w:t>
        </w:r>
        <w:r>
          <w:rPr>
            <w:noProof/>
          </w:rPr>
          <w:fldChar w:fldCharType="end"/>
        </w:r>
      </w:ins>
    </w:p>
    <w:p w14:paraId="0E07D928" w14:textId="019CA374" w:rsidR="009879F0" w:rsidRDefault="009879F0">
      <w:pPr>
        <w:pStyle w:val="TOC1"/>
        <w:tabs>
          <w:tab w:val="left" w:pos="720"/>
          <w:tab w:val="right" w:leader="dot" w:pos="9350"/>
        </w:tabs>
        <w:rPr>
          <w:ins w:id="58" w:author="Wesley Siebenthaler" w:date="2018-08-07T13:38:00Z"/>
          <w:rFonts w:asciiTheme="minorHAnsi" w:eastAsiaTheme="minorEastAsia" w:hAnsiTheme="minorHAnsi"/>
          <w:b w:val="0"/>
          <w:bCs w:val="0"/>
          <w:caps w:val="0"/>
          <w:noProof/>
        </w:rPr>
      </w:pPr>
      <w:ins w:id="59" w:author="Wesley Siebenthaler" w:date="2018-08-07T13:38:00Z">
        <w:r>
          <w:rPr>
            <w:noProof/>
          </w:rPr>
          <w:t>7B.6</w:t>
        </w:r>
        <w:r>
          <w:rPr>
            <w:rFonts w:asciiTheme="minorHAnsi" w:eastAsiaTheme="minorEastAsia" w:hAnsiTheme="minorHAnsi"/>
            <w:b w:val="0"/>
            <w:bCs w:val="0"/>
            <w:caps w:val="0"/>
            <w:noProof/>
          </w:rPr>
          <w:tab/>
        </w:r>
        <w:r>
          <w:rPr>
            <w:noProof/>
          </w:rPr>
          <w:t>Httpbin.org</w:t>
        </w:r>
        <w:r>
          <w:rPr>
            <w:noProof/>
          </w:rPr>
          <w:tab/>
        </w:r>
        <w:r>
          <w:rPr>
            <w:noProof/>
          </w:rPr>
          <w:fldChar w:fldCharType="begin"/>
        </w:r>
        <w:r>
          <w:rPr>
            <w:noProof/>
          </w:rPr>
          <w:instrText xml:space="preserve"> PAGEREF _Toc521412449 \h </w:instrText>
        </w:r>
        <w:r>
          <w:rPr>
            <w:noProof/>
          </w:rPr>
        </w:r>
      </w:ins>
      <w:r>
        <w:rPr>
          <w:noProof/>
        </w:rPr>
        <w:fldChar w:fldCharType="separate"/>
      </w:r>
      <w:ins w:id="60" w:author="Wesley Siebenthaler" w:date="2018-08-07T13:38:00Z">
        <w:r>
          <w:rPr>
            <w:noProof/>
          </w:rPr>
          <w:t>18</w:t>
        </w:r>
        <w:r>
          <w:rPr>
            <w:noProof/>
          </w:rPr>
          <w:fldChar w:fldCharType="end"/>
        </w:r>
      </w:ins>
    </w:p>
    <w:p w14:paraId="5E2297A4" w14:textId="72777013" w:rsidR="009879F0" w:rsidRDefault="009879F0">
      <w:pPr>
        <w:pStyle w:val="TOC1"/>
        <w:tabs>
          <w:tab w:val="left" w:pos="720"/>
          <w:tab w:val="right" w:leader="dot" w:pos="9350"/>
        </w:tabs>
        <w:rPr>
          <w:ins w:id="61" w:author="Wesley Siebenthaler" w:date="2018-08-07T13:38:00Z"/>
          <w:rFonts w:asciiTheme="minorHAnsi" w:eastAsiaTheme="minorEastAsia" w:hAnsiTheme="minorHAnsi"/>
          <w:b w:val="0"/>
          <w:bCs w:val="0"/>
          <w:caps w:val="0"/>
          <w:noProof/>
        </w:rPr>
      </w:pPr>
      <w:ins w:id="62" w:author="Wesley Siebenthaler" w:date="2018-08-07T13:38:00Z">
        <w:r>
          <w:rPr>
            <w:noProof/>
          </w:rPr>
          <w:t>7B.7</w:t>
        </w:r>
        <w:r>
          <w:rPr>
            <w:rFonts w:asciiTheme="minorHAnsi" w:eastAsiaTheme="minorEastAsia" w:hAnsiTheme="minorHAnsi"/>
            <w:b w:val="0"/>
            <w:bCs w:val="0"/>
            <w:caps w:val="0"/>
            <w:noProof/>
          </w:rPr>
          <w:tab/>
        </w:r>
        <w:r>
          <w:rPr>
            <w:noProof/>
          </w:rPr>
          <w:t>Initial State (Advanced)</w:t>
        </w:r>
        <w:r>
          <w:rPr>
            <w:noProof/>
          </w:rPr>
          <w:tab/>
        </w:r>
        <w:r>
          <w:rPr>
            <w:noProof/>
          </w:rPr>
          <w:fldChar w:fldCharType="begin"/>
        </w:r>
        <w:r>
          <w:rPr>
            <w:noProof/>
          </w:rPr>
          <w:instrText xml:space="preserve"> PAGEREF _Toc521412450 \h </w:instrText>
        </w:r>
        <w:r>
          <w:rPr>
            <w:noProof/>
          </w:rPr>
        </w:r>
      </w:ins>
      <w:r>
        <w:rPr>
          <w:noProof/>
        </w:rPr>
        <w:fldChar w:fldCharType="separate"/>
      </w:r>
      <w:ins w:id="63" w:author="Wesley Siebenthaler" w:date="2018-08-07T13:38:00Z">
        <w:r>
          <w:rPr>
            <w:noProof/>
          </w:rPr>
          <w:t>19</w:t>
        </w:r>
        <w:r>
          <w:rPr>
            <w:noProof/>
          </w:rPr>
          <w:fldChar w:fldCharType="end"/>
        </w:r>
      </w:ins>
    </w:p>
    <w:p w14:paraId="70204CAF" w14:textId="686B57F3" w:rsidR="009879F0" w:rsidRDefault="009879F0">
      <w:pPr>
        <w:pStyle w:val="TOC2"/>
        <w:rPr>
          <w:ins w:id="64" w:author="Wesley Siebenthaler" w:date="2018-08-07T13:38:00Z"/>
          <w:rFonts w:asciiTheme="minorHAnsi" w:eastAsiaTheme="minorEastAsia" w:hAnsiTheme="minorHAnsi"/>
          <w:smallCaps w:val="0"/>
          <w:noProof/>
          <w:sz w:val="22"/>
        </w:rPr>
      </w:pPr>
      <w:ins w:id="65" w:author="Wesley Siebenthaler" w:date="2018-08-07T13:38:00Z">
        <w:r>
          <w:rPr>
            <w:noProof/>
          </w:rPr>
          <w:t>7B.7.1 Introduction</w:t>
        </w:r>
        <w:r>
          <w:rPr>
            <w:noProof/>
          </w:rPr>
          <w:tab/>
        </w:r>
        <w:r>
          <w:rPr>
            <w:noProof/>
          </w:rPr>
          <w:fldChar w:fldCharType="begin"/>
        </w:r>
        <w:r>
          <w:rPr>
            <w:noProof/>
          </w:rPr>
          <w:instrText xml:space="preserve"> PAGEREF _Toc521412451 \h </w:instrText>
        </w:r>
        <w:r>
          <w:rPr>
            <w:noProof/>
          </w:rPr>
        </w:r>
      </w:ins>
      <w:r>
        <w:rPr>
          <w:noProof/>
        </w:rPr>
        <w:fldChar w:fldCharType="separate"/>
      </w:r>
      <w:ins w:id="66" w:author="Wesley Siebenthaler" w:date="2018-08-07T13:38:00Z">
        <w:r>
          <w:rPr>
            <w:noProof/>
          </w:rPr>
          <w:t>19</w:t>
        </w:r>
        <w:r>
          <w:rPr>
            <w:noProof/>
          </w:rPr>
          <w:fldChar w:fldCharType="end"/>
        </w:r>
      </w:ins>
    </w:p>
    <w:p w14:paraId="222ADB2C" w14:textId="72A7FB83" w:rsidR="009879F0" w:rsidRDefault="009879F0">
      <w:pPr>
        <w:pStyle w:val="TOC2"/>
        <w:rPr>
          <w:ins w:id="67" w:author="Wesley Siebenthaler" w:date="2018-08-07T13:38:00Z"/>
          <w:rFonts w:asciiTheme="minorHAnsi" w:eastAsiaTheme="minorEastAsia" w:hAnsiTheme="minorHAnsi"/>
          <w:smallCaps w:val="0"/>
          <w:noProof/>
          <w:sz w:val="22"/>
        </w:rPr>
      </w:pPr>
      <w:ins w:id="68" w:author="Wesley Siebenthaler" w:date="2018-08-07T13:38:00Z">
        <w:r>
          <w:rPr>
            <w:noProof/>
          </w:rPr>
          <w:t>7B.7.2 Using Initial State</w:t>
        </w:r>
        <w:r>
          <w:rPr>
            <w:noProof/>
          </w:rPr>
          <w:tab/>
        </w:r>
        <w:r>
          <w:rPr>
            <w:noProof/>
          </w:rPr>
          <w:fldChar w:fldCharType="begin"/>
        </w:r>
        <w:r>
          <w:rPr>
            <w:noProof/>
          </w:rPr>
          <w:instrText xml:space="preserve"> PAGEREF _Toc521412452 \h </w:instrText>
        </w:r>
        <w:r>
          <w:rPr>
            <w:noProof/>
          </w:rPr>
        </w:r>
      </w:ins>
      <w:r>
        <w:rPr>
          <w:noProof/>
        </w:rPr>
        <w:fldChar w:fldCharType="separate"/>
      </w:r>
      <w:ins w:id="69" w:author="Wesley Siebenthaler" w:date="2018-08-07T13:38:00Z">
        <w:r>
          <w:rPr>
            <w:noProof/>
          </w:rPr>
          <w:t>21</w:t>
        </w:r>
        <w:r>
          <w:rPr>
            <w:noProof/>
          </w:rPr>
          <w:fldChar w:fldCharType="end"/>
        </w:r>
      </w:ins>
    </w:p>
    <w:p w14:paraId="6126FBBA" w14:textId="1D2A4CFA" w:rsidR="009879F0" w:rsidRDefault="009879F0">
      <w:pPr>
        <w:pStyle w:val="TOC1"/>
        <w:tabs>
          <w:tab w:val="left" w:pos="720"/>
          <w:tab w:val="right" w:leader="dot" w:pos="9350"/>
        </w:tabs>
        <w:rPr>
          <w:ins w:id="70" w:author="Wesley Siebenthaler" w:date="2018-08-07T13:38:00Z"/>
          <w:rFonts w:asciiTheme="minorHAnsi" w:eastAsiaTheme="minorEastAsia" w:hAnsiTheme="minorHAnsi"/>
          <w:b w:val="0"/>
          <w:bCs w:val="0"/>
          <w:caps w:val="0"/>
          <w:noProof/>
        </w:rPr>
      </w:pPr>
      <w:ins w:id="71" w:author="Wesley Siebenthaler" w:date="2018-08-07T13:38:00Z">
        <w:r>
          <w:rPr>
            <w:noProof/>
          </w:rPr>
          <w:t>7B.8</w:t>
        </w:r>
        <w:r>
          <w:rPr>
            <w:rFonts w:asciiTheme="minorHAnsi" w:eastAsiaTheme="minorEastAsia" w:hAnsiTheme="minorHAnsi"/>
            <w:b w:val="0"/>
            <w:bCs w:val="0"/>
            <w:caps w:val="0"/>
            <w:noProof/>
          </w:rPr>
          <w:tab/>
        </w:r>
        <w:r>
          <w:rPr>
            <w:noProof/>
          </w:rPr>
          <w:t>Exercise(s)</w:t>
        </w:r>
        <w:r>
          <w:rPr>
            <w:noProof/>
          </w:rPr>
          <w:tab/>
        </w:r>
        <w:r>
          <w:rPr>
            <w:noProof/>
          </w:rPr>
          <w:fldChar w:fldCharType="begin"/>
        </w:r>
        <w:r>
          <w:rPr>
            <w:noProof/>
          </w:rPr>
          <w:instrText xml:space="preserve"> PAGEREF _Toc521412453 \h </w:instrText>
        </w:r>
        <w:r>
          <w:rPr>
            <w:noProof/>
          </w:rPr>
        </w:r>
      </w:ins>
      <w:r>
        <w:rPr>
          <w:noProof/>
        </w:rPr>
        <w:fldChar w:fldCharType="separate"/>
      </w:r>
      <w:ins w:id="72" w:author="Wesley Siebenthaler" w:date="2018-08-07T13:38:00Z">
        <w:r>
          <w:rPr>
            <w:noProof/>
          </w:rPr>
          <w:t>27</w:t>
        </w:r>
        <w:r>
          <w:rPr>
            <w:noProof/>
          </w:rPr>
          <w:fldChar w:fldCharType="end"/>
        </w:r>
      </w:ins>
    </w:p>
    <w:p w14:paraId="2F93F91F" w14:textId="47209244" w:rsidR="009879F0" w:rsidRDefault="009879F0">
      <w:pPr>
        <w:pStyle w:val="TOC2"/>
        <w:rPr>
          <w:ins w:id="73" w:author="Wesley Siebenthaler" w:date="2018-08-07T13:38:00Z"/>
          <w:rFonts w:asciiTheme="minorHAnsi" w:eastAsiaTheme="minorEastAsia" w:hAnsiTheme="minorHAnsi"/>
          <w:smallCaps w:val="0"/>
          <w:noProof/>
          <w:sz w:val="22"/>
        </w:rPr>
      </w:pPr>
      <w:ins w:id="74" w:author="Wesley Siebenthaler" w:date="2018-08-07T13:38:00Z">
        <w:r w:rsidRPr="003071A0">
          <w:rPr>
            <w:noProof/>
            <w14:scene3d>
              <w14:camera w14:prst="orthographicFront"/>
              <w14:lightRig w14:rig="threePt" w14:dir="t">
                <w14:rot w14:lat="0" w14:lon="0" w14:rev="0"/>
              </w14:lightRig>
            </w14:scene3d>
          </w:rPr>
          <w:t>Exercise - 7B.1</w:t>
        </w:r>
        <w:r>
          <w:rPr>
            <w:noProof/>
          </w:rPr>
          <w:t xml:space="preserve"> Use CURL to access </w:t>
        </w:r>
        <w:r w:rsidRPr="003071A0">
          <w:rPr>
            <w:noProof/>
            <w:color w:val="0000FF"/>
            <w:u w:val="single"/>
          </w:rPr>
          <w:t>http://httpbin.org</w:t>
        </w:r>
        <w:r>
          <w:rPr>
            <w:noProof/>
          </w:rPr>
          <w:tab/>
        </w:r>
        <w:r>
          <w:rPr>
            <w:noProof/>
          </w:rPr>
          <w:fldChar w:fldCharType="begin"/>
        </w:r>
        <w:r>
          <w:rPr>
            <w:noProof/>
          </w:rPr>
          <w:instrText xml:space="preserve"> PAGEREF _Toc521412454 \h </w:instrText>
        </w:r>
        <w:r>
          <w:rPr>
            <w:noProof/>
          </w:rPr>
        </w:r>
      </w:ins>
      <w:r>
        <w:rPr>
          <w:noProof/>
        </w:rPr>
        <w:fldChar w:fldCharType="separate"/>
      </w:r>
      <w:ins w:id="75" w:author="Wesley Siebenthaler" w:date="2018-08-07T13:38:00Z">
        <w:r>
          <w:rPr>
            <w:noProof/>
          </w:rPr>
          <w:t>27</w:t>
        </w:r>
        <w:r>
          <w:rPr>
            <w:noProof/>
          </w:rPr>
          <w:fldChar w:fldCharType="end"/>
        </w:r>
      </w:ins>
    </w:p>
    <w:p w14:paraId="5AC8D8FA" w14:textId="31F117CE" w:rsidR="009879F0" w:rsidRDefault="009879F0">
      <w:pPr>
        <w:pStyle w:val="TOC2"/>
        <w:rPr>
          <w:ins w:id="76" w:author="Wesley Siebenthaler" w:date="2018-08-07T13:38:00Z"/>
          <w:rFonts w:asciiTheme="minorHAnsi" w:eastAsiaTheme="minorEastAsia" w:hAnsiTheme="minorHAnsi"/>
          <w:smallCaps w:val="0"/>
          <w:noProof/>
          <w:sz w:val="22"/>
        </w:rPr>
      </w:pPr>
      <w:ins w:id="77" w:author="Wesley Siebenthaler" w:date="2018-08-07T13:38:00Z">
        <w:r w:rsidRPr="003071A0">
          <w:rPr>
            <w:noProof/>
            <w14:scene3d>
              <w14:camera w14:prst="orthographicFront"/>
              <w14:lightRig w14:rig="threePt" w14:dir="t">
                <w14:rot w14:lat="0" w14:lon="0" w14:rev="0"/>
              </w14:lightRig>
            </w14:scene3d>
          </w:rPr>
          <w:t>Exercise - 7B.2</w:t>
        </w:r>
        <w:r>
          <w:rPr>
            <w:noProof/>
          </w:rPr>
          <w:t xml:space="preserve"> Use CURL to access </w:t>
        </w:r>
        <w:r w:rsidRPr="003071A0">
          <w:rPr>
            <w:noProof/>
            <w:color w:val="0000FF"/>
            <w:u w:val="single"/>
          </w:rPr>
          <w:t>https://httpbin.org</w:t>
        </w:r>
        <w:r>
          <w:rPr>
            <w:noProof/>
          </w:rPr>
          <w:t xml:space="preserve"> using TLS</w:t>
        </w:r>
        <w:r>
          <w:rPr>
            <w:noProof/>
          </w:rPr>
          <w:tab/>
        </w:r>
        <w:r>
          <w:rPr>
            <w:noProof/>
          </w:rPr>
          <w:fldChar w:fldCharType="begin"/>
        </w:r>
        <w:r>
          <w:rPr>
            <w:noProof/>
          </w:rPr>
          <w:instrText xml:space="preserve"> PAGEREF _Toc521412455 \h </w:instrText>
        </w:r>
        <w:r>
          <w:rPr>
            <w:noProof/>
          </w:rPr>
        </w:r>
      </w:ins>
      <w:r>
        <w:rPr>
          <w:noProof/>
        </w:rPr>
        <w:fldChar w:fldCharType="separate"/>
      </w:r>
      <w:ins w:id="78" w:author="Wesley Siebenthaler" w:date="2018-08-07T13:38:00Z">
        <w:r>
          <w:rPr>
            <w:noProof/>
          </w:rPr>
          <w:t>27</w:t>
        </w:r>
        <w:r>
          <w:rPr>
            <w:noProof/>
          </w:rPr>
          <w:fldChar w:fldCharType="end"/>
        </w:r>
      </w:ins>
    </w:p>
    <w:p w14:paraId="6638C9EE" w14:textId="5317B71B" w:rsidR="009879F0" w:rsidRDefault="009879F0">
      <w:pPr>
        <w:pStyle w:val="TOC2"/>
        <w:rPr>
          <w:ins w:id="79" w:author="Wesley Siebenthaler" w:date="2018-08-07T13:38:00Z"/>
          <w:rFonts w:asciiTheme="minorHAnsi" w:eastAsiaTheme="minorEastAsia" w:hAnsiTheme="minorHAnsi"/>
          <w:smallCaps w:val="0"/>
          <w:noProof/>
          <w:sz w:val="22"/>
        </w:rPr>
      </w:pPr>
      <w:ins w:id="80" w:author="Wesley Siebenthaler" w:date="2018-08-07T13:38:00Z">
        <w:r w:rsidRPr="003071A0">
          <w:rPr>
            <w:noProof/>
            <w14:scene3d>
              <w14:camera w14:prst="orthographicFront"/>
              <w14:lightRig w14:rig="threePt" w14:dir="t">
                <w14:rot w14:lat="0" w14:lon="0" w14:rev="0"/>
              </w14:lightRig>
            </w14:scene3d>
          </w:rPr>
          <w:t>Exercise - 7B.3</w:t>
        </w:r>
        <w:r>
          <w:rPr>
            <w:noProof/>
          </w:rPr>
          <w:t xml:space="preserve"> Use the WICED kit to Get Data from httpbin.org</w:t>
        </w:r>
        <w:r>
          <w:rPr>
            <w:noProof/>
          </w:rPr>
          <w:tab/>
        </w:r>
        <w:r>
          <w:rPr>
            <w:noProof/>
          </w:rPr>
          <w:fldChar w:fldCharType="begin"/>
        </w:r>
        <w:r>
          <w:rPr>
            <w:noProof/>
          </w:rPr>
          <w:instrText xml:space="preserve"> PAGEREF _Toc521412456 \h </w:instrText>
        </w:r>
        <w:r>
          <w:rPr>
            <w:noProof/>
          </w:rPr>
        </w:r>
      </w:ins>
      <w:r>
        <w:rPr>
          <w:noProof/>
        </w:rPr>
        <w:fldChar w:fldCharType="separate"/>
      </w:r>
      <w:ins w:id="81" w:author="Wesley Siebenthaler" w:date="2018-08-07T13:38:00Z">
        <w:r>
          <w:rPr>
            <w:noProof/>
          </w:rPr>
          <w:t>28</w:t>
        </w:r>
        <w:r>
          <w:rPr>
            <w:noProof/>
          </w:rPr>
          <w:fldChar w:fldCharType="end"/>
        </w:r>
      </w:ins>
    </w:p>
    <w:p w14:paraId="2BA7AADF" w14:textId="3E702A67" w:rsidR="009879F0" w:rsidRDefault="009879F0">
      <w:pPr>
        <w:pStyle w:val="TOC2"/>
        <w:rPr>
          <w:ins w:id="82" w:author="Wesley Siebenthaler" w:date="2018-08-07T13:38:00Z"/>
          <w:rFonts w:asciiTheme="minorHAnsi" w:eastAsiaTheme="minorEastAsia" w:hAnsiTheme="minorHAnsi"/>
          <w:smallCaps w:val="0"/>
          <w:noProof/>
          <w:sz w:val="22"/>
        </w:rPr>
      </w:pPr>
      <w:ins w:id="83" w:author="Wesley Siebenthaler" w:date="2018-08-07T13:38:00Z">
        <w:r w:rsidRPr="003071A0">
          <w:rPr>
            <w:noProof/>
            <w14:scene3d>
              <w14:camera w14:prst="orthographicFront"/>
              <w14:lightRig w14:rig="threePt" w14:dir="t">
                <w14:rot w14:lat="0" w14:lon="0" w14:rev="0"/>
              </w14:lightRig>
            </w14:scene3d>
          </w:rPr>
          <w:t>Exercise - 7B.4</w:t>
        </w:r>
        <w:r>
          <w:rPr>
            <w:noProof/>
          </w:rPr>
          <w:t xml:space="preserve"> Use the WICED kit to Get Data from httpbin.org using TLS</w:t>
        </w:r>
        <w:r>
          <w:rPr>
            <w:noProof/>
          </w:rPr>
          <w:tab/>
        </w:r>
        <w:r>
          <w:rPr>
            <w:noProof/>
          </w:rPr>
          <w:fldChar w:fldCharType="begin"/>
        </w:r>
        <w:r>
          <w:rPr>
            <w:noProof/>
          </w:rPr>
          <w:instrText xml:space="preserve"> PAGEREF _Toc521412457 \h </w:instrText>
        </w:r>
        <w:r>
          <w:rPr>
            <w:noProof/>
          </w:rPr>
        </w:r>
      </w:ins>
      <w:r>
        <w:rPr>
          <w:noProof/>
        </w:rPr>
        <w:fldChar w:fldCharType="separate"/>
      </w:r>
      <w:ins w:id="84" w:author="Wesley Siebenthaler" w:date="2018-08-07T13:38:00Z">
        <w:r>
          <w:rPr>
            <w:noProof/>
          </w:rPr>
          <w:t>29</w:t>
        </w:r>
        <w:r>
          <w:rPr>
            <w:noProof/>
          </w:rPr>
          <w:fldChar w:fldCharType="end"/>
        </w:r>
      </w:ins>
    </w:p>
    <w:p w14:paraId="5A52E6B5" w14:textId="52F2ACE3" w:rsidR="009879F0" w:rsidRDefault="009879F0">
      <w:pPr>
        <w:pStyle w:val="TOC2"/>
        <w:rPr>
          <w:ins w:id="85" w:author="Wesley Siebenthaler" w:date="2018-08-07T13:38:00Z"/>
          <w:rFonts w:asciiTheme="minorHAnsi" w:eastAsiaTheme="minorEastAsia" w:hAnsiTheme="minorHAnsi"/>
          <w:smallCaps w:val="0"/>
          <w:noProof/>
          <w:sz w:val="22"/>
        </w:rPr>
      </w:pPr>
      <w:ins w:id="86" w:author="Wesley Siebenthaler" w:date="2018-08-07T13:38:00Z">
        <w:r w:rsidRPr="003071A0">
          <w:rPr>
            <w:noProof/>
            <w14:scene3d>
              <w14:camera w14:prst="orthographicFront"/>
              <w14:lightRig w14:rig="threePt" w14:dir="t">
                <w14:rot w14:lat="0" w14:lon="0" w14:rev="0"/>
              </w14:lightRig>
            </w14:scene3d>
          </w:rPr>
          <w:t>Exercise - 7B.5</w:t>
        </w:r>
        <w:r>
          <w:rPr>
            <w:noProof/>
          </w:rPr>
          <w:t xml:space="preserve"> Use the WICED kit to Post Data to httpbin.org</w:t>
        </w:r>
        <w:r>
          <w:rPr>
            <w:noProof/>
          </w:rPr>
          <w:tab/>
        </w:r>
        <w:r>
          <w:rPr>
            <w:noProof/>
          </w:rPr>
          <w:fldChar w:fldCharType="begin"/>
        </w:r>
        <w:r>
          <w:rPr>
            <w:noProof/>
          </w:rPr>
          <w:instrText xml:space="preserve"> PAGEREF _Toc521412458 \h </w:instrText>
        </w:r>
        <w:r>
          <w:rPr>
            <w:noProof/>
          </w:rPr>
        </w:r>
      </w:ins>
      <w:r>
        <w:rPr>
          <w:noProof/>
        </w:rPr>
        <w:fldChar w:fldCharType="separate"/>
      </w:r>
      <w:ins w:id="87" w:author="Wesley Siebenthaler" w:date="2018-08-07T13:38:00Z">
        <w:r>
          <w:rPr>
            <w:noProof/>
          </w:rPr>
          <w:t>29</w:t>
        </w:r>
        <w:r>
          <w:rPr>
            <w:noProof/>
          </w:rPr>
          <w:fldChar w:fldCharType="end"/>
        </w:r>
      </w:ins>
    </w:p>
    <w:p w14:paraId="39698259" w14:textId="10BD0FCD" w:rsidR="009879F0" w:rsidRDefault="009879F0">
      <w:pPr>
        <w:pStyle w:val="TOC2"/>
        <w:rPr>
          <w:ins w:id="88" w:author="Wesley Siebenthaler" w:date="2018-08-07T13:38:00Z"/>
          <w:rFonts w:asciiTheme="minorHAnsi" w:eastAsiaTheme="minorEastAsia" w:hAnsiTheme="minorHAnsi"/>
          <w:smallCaps w:val="0"/>
          <w:noProof/>
          <w:sz w:val="22"/>
        </w:rPr>
      </w:pPr>
      <w:ins w:id="89" w:author="Wesley Siebenthaler" w:date="2018-08-07T13:38:00Z">
        <w:r w:rsidRPr="003071A0">
          <w:rPr>
            <w:noProof/>
            <w14:scene3d>
              <w14:camera w14:prst="orthographicFront"/>
              <w14:lightRig w14:rig="threePt" w14:dir="t">
                <w14:rot w14:lat="0" w14:lon="0" w14:rev="0"/>
              </w14:lightRig>
            </w14:scene3d>
          </w:rPr>
          <w:t>Exercise - 7B.6</w:t>
        </w:r>
        <w:r>
          <w:rPr>
            <w:noProof/>
          </w:rPr>
          <w:t xml:space="preserve"> Use the WICED kit to Post Data to httpbin.org using TLS</w:t>
        </w:r>
        <w:r>
          <w:rPr>
            <w:noProof/>
          </w:rPr>
          <w:tab/>
        </w:r>
        <w:r>
          <w:rPr>
            <w:noProof/>
          </w:rPr>
          <w:fldChar w:fldCharType="begin"/>
        </w:r>
        <w:r>
          <w:rPr>
            <w:noProof/>
          </w:rPr>
          <w:instrText xml:space="preserve"> PAGEREF _Toc521412459 \h </w:instrText>
        </w:r>
        <w:r>
          <w:rPr>
            <w:noProof/>
          </w:rPr>
        </w:r>
      </w:ins>
      <w:r>
        <w:rPr>
          <w:noProof/>
        </w:rPr>
        <w:fldChar w:fldCharType="separate"/>
      </w:r>
      <w:ins w:id="90" w:author="Wesley Siebenthaler" w:date="2018-08-07T13:38:00Z">
        <w:r>
          <w:rPr>
            <w:noProof/>
          </w:rPr>
          <w:t>30</w:t>
        </w:r>
        <w:r>
          <w:rPr>
            <w:noProof/>
          </w:rPr>
          <w:fldChar w:fldCharType="end"/>
        </w:r>
      </w:ins>
    </w:p>
    <w:p w14:paraId="1FBA6CF2" w14:textId="54D8A7E6" w:rsidR="009879F0" w:rsidRDefault="009879F0">
      <w:pPr>
        <w:pStyle w:val="TOC2"/>
        <w:rPr>
          <w:ins w:id="91" w:author="Wesley Siebenthaler" w:date="2018-08-07T13:38:00Z"/>
          <w:rFonts w:asciiTheme="minorHAnsi" w:eastAsiaTheme="minorEastAsia" w:hAnsiTheme="minorHAnsi"/>
          <w:smallCaps w:val="0"/>
          <w:noProof/>
          <w:sz w:val="22"/>
        </w:rPr>
      </w:pPr>
      <w:ins w:id="92" w:author="Wesley Siebenthaler" w:date="2018-08-07T13:38:00Z">
        <w:r w:rsidRPr="003071A0">
          <w:rPr>
            <w:noProof/>
            <w14:scene3d>
              <w14:camera w14:prst="orthographicFront"/>
              <w14:lightRig w14:rig="threePt" w14:dir="t">
                <w14:rot w14:lat="0" w14:lon="0" w14:rev="0"/>
              </w14:lightRig>
            </w14:scene3d>
          </w:rPr>
          <w:t>Exercise - 7B.7</w:t>
        </w:r>
        <w:r>
          <w:rPr>
            <w:noProof/>
          </w:rPr>
          <w:t xml:space="preserve"> Use a Web API for Temperature Conversion</w:t>
        </w:r>
        <w:r>
          <w:rPr>
            <w:noProof/>
          </w:rPr>
          <w:tab/>
        </w:r>
        <w:r>
          <w:rPr>
            <w:noProof/>
          </w:rPr>
          <w:fldChar w:fldCharType="begin"/>
        </w:r>
        <w:r>
          <w:rPr>
            <w:noProof/>
          </w:rPr>
          <w:instrText xml:space="preserve"> PAGEREF _Toc521412460 \h </w:instrText>
        </w:r>
        <w:r>
          <w:rPr>
            <w:noProof/>
          </w:rPr>
        </w:r>
      </w:ins>
      <w:r>
        <w:rPr>
          <w:noProof/>
        </w:rPr>
        <w:fldChar w:fldCharType="separate"/>
      </w:r>
      <w:ins w:id="93" w:author="Wesley Siebenthaler" w:date="2018-08-07T13:38:00Z">
        <w:r>
          <w:rPr>
            <w:noProof/>
          </w:rPr>
          <w:t>30</w:t>
        </w:r>
        <w:r>
          <w:rPr>
            <w:noProof/>
          </w:rPr>
          <w:fldChar w:fldCharType="end"/>
        </w:r>
      </w:ins>
    </w:p>
    <w:p w14:paraId="4DF246DF" w14:textId="2B510505" w:rsidR="009879F0" w:rsidRDefault="009879F0">
      <w:pPr>
        <w:pStyle w:val="TOC2"/>
        <w:rPr>
          <w:ins w:id="94" w:author="Wesley Siebenthaler" w:date="2018-08-07T13:38:00Z"/>
          <w:rFonts w:asciiTheme="minorHAnsi" w:eastAsiaTheme="minorEastAsia" w:hAnsiTheme="minorHAnsi"/>
          <w:smallCaps w:val="0"/>
          <w:noProof/>
          <w:sz w:val="22"/>
        </w:rPr>
      </w:pPr>
      <w:ins w:id="95" w:author="Wesley Siebenthaler" w:date="2018-08-07T13:38:00Z">
        <w:r w:rsidRPr="003071A0">
          <w:rPr>
            <w:noProof/>
            <w14:scene3d>
              <w14:camera w14:prst="orthographicFront"/>
              <w14:lightRig w14:rig="threePt" w14:dir="t">
                <w14:rot w14:lat="0" w14:lon="0" w14:rev="0"/>
              </w14:lightRig>
            </w14:scene3d>
          </w:rPr>
          <w:t>Exercise - 7B.8</w:t>
        </w:r>
        <w:r>
          <w:rPr>
            <w:noProof/>
          </w:rPr>
          <w:t xml:space="preserve"> (Advanced) Initial State – Virtual LED Controlled using APIARY and CURL</w:t>
        </w:r>
        <w:r>
          <w:rPr>
            <w:noProof/>
          </w:rPr>
          <w:tab/>
        </w:r>
        <w:r>
          <w:rPr>
            <w:noProof/>
          </w:rPr>
          <w:fldChar w:fldCharType="begin"/>
        </w:r>
        <w:r>
          <w:rPr>
            <w:noProof/>
          </w:rPr>
          <w:instrText xml:space="preserve"> PAGEREF _Toc521412461 \h </w:instrText>
        </w:r>
        <w:r>
          <w:rPr>
            <w:noProof/>
          </w:rPr>
        </w:r>
      </w:ins>
      <w:r>
        <w:rPr>
          <w:noProof/>
        </w:rPr>
        <w:fldChar w:fldCharType="separate"/>
      </w:r>
      <w:ins w:id="96" w:author="Wesley Siebenthaler" w:date="2018-08-07T13:38:00Z">
        <w:r>
          <w:rPr>
            <w:noProof/>
          </w:rPr>
          <w:t>31</w:t>
        </w:r>
        <w:r>
          <w:rPr>
            <w:noProof/>
          </w:rPr>
          <w:fldChar w:fldCharType="end"/>
        </w:r>
      </w:ins>
    </w:p>
    <w:p w14:paraId="6295B360" w14:textId="0145CA47" w:rsidR="009879F0" w:rsidRDefault="009879F0">
      <w:pPr>
        <w:pStyle w:val="TOC2"/>
        <w:rPr>
          <w:ins w:id="97" w:author="Wesley Siebenthaler" w:date="2018-08-07T13:38:00Z"/>
          <w:rFonts w:asciiTheme="minorHAnsi" w:eastAsiaTheme="minorEastAsia" w:hAnsiTheme="minorHAnsi"/>
          <w:smallCaps w:val="0"/>
          <w:noProof/>
          <w:sz w:val="22"/>
        </w:rPr>
      </w:pPr>
      <w:ins w:id="98" w:author="Wesley Siebenthaler" w:date="2018-08-07T13:38:00Z">
        <w:r w:rsidRPr="003071A0">
          <w:rPr>
            <w:noProof/>
            <w14:scene3d>
              <w14:camera w14:prst="orthographicFront"/>
              <w14:lightRig w14:rig="threePt" w14:dir="t">
                <w14:rot w14:lat="0" w14:lon="0" w14:rev="0"/>
              </w14:lightRig>
            </w14:scene3d>
          </w:rPr>
          <w:t>Exercise - 7B.9</w:t>
        </w:r>
        <w:r>
          <w:rPr>
            <w:noProof/>
          </w:rPr>
          <w:t xml:space="preserve"> (Advanced) Initial State – LED State Controlled by Hardware</w:t>
        </w:r>
        <w:r>
          <w:rPr>
            <w:noProof/>
          </w:rPr>
          <w:tab/>
        </w:r>
        <w:r>
          <w:rPr>
            <w:noProof/>
          </w:rPr>
          <w:fldChar w:fldCharType="begin"/>
        </w:r>
        <w:r>
          <w:rPr>
            <w:noProof/>
          </w:rPr>
          <w:instrText xml:space="preserve"> PAGEREF _Toc521412462 \h </w:instrText>
        </w:r>
        <w:r>
          <w:rPr>
            <w:noProof/>
          </w:rPr>
        </w:r>
      </w:ins>
      <w:r>
        <w:rPr>
          <w:noProof/>
        </w:rPr>
        <w:fldChar w:fldCharType="separate"/>
      </w:r>
      <w:ins w:id="99" w:author="Wesley Siebenthaler" w:date="2018-08-07T13:38:00Z">
        <w:r>
          <w:rPr>
            <w:noProof/>
          </w:rPr>
          <w:t>31</w:t>
        </w:r>
        <w:r>
          <w:rPr>
            <w:noProof/>
          </w:rPr>
          <w:fldChar w:fldCharType="end"/>
        </w:r>
      </w:ins>
    </w:p>
    <w:p w14:paraId="240F45F7" w14:textId="250D61E1" w:rsidR="009879F0" w:rsidRDefault="009879F0">
      <w:pPr>
        <w:pStyle w:val="TOC2"/>
        <w:rPr>
          <w:ins w:id="100" w:author="Wesley Siebenthaler" w:date="2018-08-07T13:38:00Z"/>
          <w:rFonts w:asciiTheme="minorHAnsi" w:eastAsiaTheme="minorEastAsia" w:hAnsiTheme="minorHAnsi"/>
          <w:smallCaps w:val="0"/>
          <w:noProof/>
          <w:sz w:val="22"/>
        </w:rPr>
      </w:pPr>
      <w:ins w:id="101" w:author="Wesley Siebenthaler" w:date="2018-08-07T13:38:00Z">
        <w:r w:rsidRPr="003071A0">
          <w:rPr>
            <w:noProof/>
            <w14:scene3d>
              <w14:camera w14:prst="orthographicFront"/>
              <w14:lightRig w14:rig="threePt" w14:dir="t">
                <w14:rot w14:lat="0" w14:lon="0" w14:rev="0"/>
              </w14:lightRig>
            </w14:scene3d>
          </w:rPr>
          <w:t>Exercise - 7B.10</w:t>
        </w:r>
        <w:r>
          <w:rPr>
            <w:noProof/>
          </w:rPr>
          <w:t xml:space="preserve"> (Advanced) Initial State – Temperature &amp; Humidity</w:t>
        </w:r>
        <w:r>
          <w:rPr>
            <w:noProof/>
          </w:rPr>
          <w:tab/>
        </w:r>
        <w:r>
          <w:rPr>
            <w:noProof/>
          </w:rPr>
          <w:fldChar w:fldCharType="begin"/>
        </w:r>
        <w:r>
          <w:rPr>
            <w:noProof/>
          </w:rPr>
          <w:instrText xml:space="preserve"> PAGEREF _Toc521412463 \h </w:instrText>
        </w:r>
        <w:r>
          <w:rPr>
            <w:noProof/>
          </w:rPr>
        </w:r>
      </w:ins>
      <w:r>
        <w:rPr>
          <w:noProof/>
        </w:rPr>
        <w:fldChar w:fldCharType="separate"/>
      </w:r>
      <w:ins w:id="102" w:author="Wesley Siebenthaler" w:date="2018-08-07T13:38:00Z">
        <w:r>
          <w:rPr>
            <w:noProof/>
          </w:rPr>
          <w:t>32</w:t>
        </w:r>
        <w:r>
          <w:rPr>
            <w:noProof/>
          </w:rPr>
          <w:fldChar w:fldCharType="end"/>
        </w:r>
      </w:ins>
    </w:p>
    <w:p w14:paraId="78FBD145" w14:textId="3A1F678B" w:rsidR="009879F0" w:rsidRDefault="009879F0">
      <w:pPr>
        <w:pStyle w:val="TOC2"/>
        <w:rPr>
          <w:ins w:id="103" w:author="Wesley Siebenthaler" w:date="2018-08-07T13:38:00Z"/>
          <w:rFonts w:asciiTheme="minorHAnsi" w:eastAsiaTheme="minorEastAsia" w:hAnsiTheme="minorHAnsi"/>
          <w:smallCaps w:val="0"/>
          <w:noProof/>
          <w:sz w:val="22"/>
        </w:rPr>
      </w:pPr>
      <w:ins w:id="104" w:author="Wesley Siebenthaler" w:date="2018-08-07T13:38:00Z">
        <w:r w:rsidRPr="003071A0">
          <w:rPr>
            <w:noProof/>
            <w14:scene3d>
              <w14:camera w14:prst="orthographicFront"/>
              <w14:lightRig w14:rig="threePt" w14:dir="t">
                <w14:rot w14:lat="0" w14:lon="0" w14:rev="0"/>
              </w14:lightRig>
            </w14:scene3d>
          </w:rPr>
          <w:t>Exercise - 7B.11</w:t>
        </w:r>
        <w:r>
          <w:rPr>
            <w:noProof/>
          </w:rPr>
          <w:t xml:space="preserve"> (Advanced) Initial State – Graphing Temperature &amp; Humidity</w:t>
        </w:r>
        <w:r>
          <w:rPr>
            <w:noProof/>
          </w:rPr>
          <w:tab/>
        </w:r>
        <w:r>
          <w:rPr>
            <w:noProof/>
          </w:rPr>
          <w:fldChar w:fldCharType="begin"/>
        </w:r>
        <w:r>
          <w:rPr>
            <w:noProof/>
          </w:rPr>
          <w:instrText xml:space="preserve"> PAGEREF _Toc521412464 \h </w:instrText>
        </w:r>
        <w:r>
          <w:rPr>
            <w:noProof/>
          </w:rPr>
        </w:r>
      </w:ins>
      <w:r>
        <w:rPr>
          <w:noProof/>
        </w:rPr>
        <w:fldChar w:fldCharType="separate"/>
      </w:r>
      <w:ins w:id="105" w:author="Wesley Siebenthaler" w:date="2018-08-07T13:38:00Z">
        <w:r>
          <w:rPr>
            <w:noProof/>
          </w:rPr>
          <w:t>32</w:t>
        </w:r>
        <w:r>
          <w:rPr>
            <w:noProof/>
          </w:rPr>
          <w:fldChar w:fldCharType="end"/>
        </w:r>
      </w:ins>
    </w:p>
    <w:p w14:paraId="6F983B46" w14:textId="2105081B" w:rsidR="009879F0" w:rsidRDefault="009879F0">
      <w:pPr>
        <w:pStyle w:val="TOC2"/>
        <w:rPr>
          <w:ins w:id="106" w:author="Wesley Siebenthaler" w:date="2018-08-07T13:38:00Z"/>
          <w:rFonts w:asciiTheme="minorHAnsi" w:eastAsiaTheme="minorEastAsia" w:hAnsiTheme="minorHAnsi"/>
          <w:smallCaps w:val="0"/>
          <w:noProof/>
          <w:sz w:val="22"/>
        </w:rPr>
      </w:pPr>
      <w:ins w:id="107" w:author="Wesley Siebenthaler" w:date="2018-08-07T13:38:00Z">
        <w:r w:rsidRPr="003071A0">
          <w:rPr>
            <w:noProof/>
            <w14:scene3d>
              <w14:camera w14:prst="orthographicFront"/>
              <w14:lightRig w14:rig="threePt" w14:dir="t">
                <w14:rot w14:lat="0" w14:lon="0" w14:rev="0"/>
              </w14:lightRig>
            </w14:scene3d>
          </w:rPr>
          <w:t>Exercise - 7B.12</w:t>
        </w:r>
        <w:r>
          <w:rPr>
            <w:noProof/>
          </w:rPr>
          <w:t xml:space="preserve"> (Advanced) Send Request Using Text Strings</w:t>
        </w:r>
        <w:r>
          <w:rPr>
            <w:noProof/>
          </w:rPr>
          <w:tab/>
        </w:r>
        <w:r>
          <w:rPr>
            <w:noProof/>
          </w:rPr>
          <w:fldChar w:fldCharType="begin"/>
        </w:r>
        <w:r>
          <w:rPr>
            <w:noProof/>
          </w:rPr>
          <w:instrText xml:space="preserve"> PAGEREF _Toc521412465 \h </w:instrText>
        </w:r>
        <w:r>
          <w:rPr>
            <w:noProof/>
          </w:rPr>
        </w:r>
      </w:ins>
      <w:r>
        <w:rPr>
          <w:noProof/>
        </w:rPr>
        <w:fldChar w:fldCharType="separate"/>
      </w:r>
      <w:ins w:id="108" w:author="Wesley Siebenthaler" w:date="2018-08-07T13:38:00Z">
        <w:r>
          <w:rPr>
            <w:noProof/>
          </w:rPr>
          <w:t>32</w:t>
        </w:r>
        <w:r>
          <w:rPr>
            <w:noProof/>
          </w:rPr>
          <w:fldChar w:fldCharType="end"/>
        </w:r>
      </w:ins>
    </w:p>
    <w:p w14:paraId="3E26EC55" w14:textId="0B2B4D1F" w:rsidR="009879F0" w:rsidRDefault="009879F0">
      <w:pPr>
        <w:pStyle w:val="TOC1"/>
        <w:tabs>
          <w:tab w:val="left" w:pos="720"/>
          <w:tab w:val="right" w:leader="dot" w:pos="9350"/>
        </w:tabs>
        <w:rPr>
          <w:ins w:id="109" w:author="Wesley Siebenthaler" w:date="2018-08-07T13:38:00Z"/>
          <w:rFonts w:asciiTheme="minorHAnsi" w:eastAsiaTheme="minorEastAsia" w:hAnsiTheme="minorHAnsi"/>
          <w:b w:val="0"/>
          <w:bCs w:val="0"/>
          <w:caps w:val="0"/>
          <w:noProof/>
        </w:rPr>
      </w:pPr>
      <w:ins w:id="110" w:author="Wesley Siebenthaler" w:date="2018-08-07T13:38:00Z">
        <w:r>
          <w:rPr>
            <w:noProof/>
          </w:rPr>
          <w:lastRenderedPageBreak/>
          <w:t>7B.9</w:t>
        </w:r>
        <w:r>
          <w:rPr>
            <w:rFonts w:asciiTheme="minorHAnsi" w:eastAsiaTheme="minorEastAsia" w:hAnsiTheme="minorHAnsi"/>
            <w:b w:val="0"/>
            <w:bCs w:val="0"/>
            <w:caps w:val="0"/>
            <w:noProof/>
          </w:rPr>
          <w:tab/>
        </w:r>
        <w:r>
          <w:rPr>
            <w:noProof/>
          </w:rPr>
          <w:t>Related Example "Apps"</w:t>
        </w:r>
        <w:r>
          <w:rPr>
            <w:noProof/>
          </w:rPr>
          <w:tab/>
        </w:r>
        <w:r>
          <w:rPr>
            <w:noProof/>
          </w:rPr>
          <w:fldChar w:fldCharType="begin"/>
        </w:r>
        <w:r>
          <w:rPr>
            <w:noProof/>
          </w:rPr>
          <w:instrText xml:space="preserve"> PAGEREF _Toc521412466 \h </w:instrText>
        </w:r>
        <w:r>
          <w:rPr>
            <w:noProof/>
          </w:rPr>
        </w:r>
      </w:ins>
      <w:r>
        <w:rPr>
          <w:noProof/>
        </w:rPr>
        <w:fldChar w:fldCharType="separate"/>
      </w:r>
      <w:ins w:id="111" w:author="Wesley Siebenthaler" w:date="2018-08-07T13:38:00Z">
        <w:r>
          <w:rPr>
            <w:noProof/>
          </w:rPr>
          <w:t>33</w:t>
        </w:r>
        <w:r>
          <w:rPr>
            <w:noProof/>
          </w:rPr>
          <w:fldChar w:fldCharType="end"/>
        </w:r>
      </w:ins>
    </w:p>
    <w:p w14:paraId="7645551D" w14:textId="355E3A50" w:rsidR="009879F0" w:rsidRDefault="009879F0">
      <w:pPr>
        <w:pStyle w:val="TOC1"/>
        <w:tabs>
          <w:tab w:val="left" w:pos="960"/>
          <w:tab w:val="right" w:leader="dot" w:pos="9350"/>
        </w:tabs>
        <w:rPr>
          <w:ins w:id="112" w:author="Wesley Siebenthaler" w:date="2018-08-07T13:38:00Z"/>
          <w:rFonts w:asciiTheme="minorHAnsi" w:eastAsiaTheme="minorEastAsia" w:hAnsiTheme="minorHAnsi"/>
          <w:b w:val="0"/>
          <w:bCs w:val="0"/>
          <w:caps w:val="0"/>
          <w:noProof/>
        </w:rPr>
      </w:pPr>
      <w:ins w:id="113" w:author="Wesley Siebenthaler" w:date="2018-08-07T13:38:00Z">
        <w:r>
          <w:rPr>
            <w:noProof/>
          </w:rPr>
          <w:t>7B.10</w:t>
        </w:r>
        <w:r>
          <w:rPr>
            <w:rFonts w:asciiTheme="minorHAnsi" w:eastAsiaTheme="minorEastAsia" w:hAnsiTheme="minorHAnsi"/>
            <w:b w:val="0"/>
            <w:bCs w:val="0"/>
            <w:caps w:val="0"/>
            <w:noProof/>
          </w:rPr>
          <w:tab/>
        </w:r>
        <w:r>
          <w:rPr>
            <w:noProof/>
          </w:rPr>
          <w:t>Known Errata + Enhancements + Comments</w:t>
        </w:r>
        <w:r>
          <w:rPr>
            <w:noProof/>
          </w:rPr>
          <w:tab/>
        </w:r>
        <w:r>
          <w:rPr>
            <w:noProof/>
          </w:rPr>
          <w:fldChar w:fldCharType="begin"/>
        </w:r>
        <w:r>
          <w:rPr>
            <w:noProof/>
          </w:rPr>
          <w:instrText xml:space="preserve"> PAGEREF _Toc521412467 \h </w:instrText>
        </w:r>
        <w:r>
          <w:rPr>
            <w:noProof/>
          </w:rPr>
        </w:r>
      </w:ins>
      <w:r>
        <w:rPr>
          <w:noProof/>
        </w:rPr>
        <w:fldChar w:fldCharType="separate"/>
      </w:r>
      <w:ins w:id="114" w:author="Wesley Siebenthaler" w:date="2018-08-07T13:38:00Z">
        <w:r>
          <w:rPr>
            <w:noProof/>
          </w:rPr>
          <w:t>33</w:t>
        </w:r>
        <w:r>
          <w:rPr>
            <w:noProof/>
          </w:rPr>
          <w:fldChar w:fldCharType="end"/>
        </w:r>
      </w:ins>
    </w:p>
    <w:p w14:paraId="7307E14B" w14:textId="249538F2" w:rsidR="009728E2" w:rsidDel="009879F0" w:rsidRDefault="009728E2">
      <w:pPr>
        <w:pStyle w:val="TOC1"/>
        <w:tabs>
          <w:tab w:val="left" w:pos="720"/>
          <w:tab w:val="right" w:leader="dot" w:pos="9350"/>
        </w:tabs>
        <w:rPr>
          <w:ins w:id="115" w:author="Greg Landry" w:date="2018-07-03T12:40:00Z"/>
          <w:del w:id="116" w:author="Wesley Siebenthaler" w:date="2018-08-07T13:38:00Z"/>
          <w:rFonts w:asciiTheme="minorHAnsi" w:eastAsiaTheme="minorEastAsia" w:hAnsiTheme="minorHAnsi"/>
          <w:b w:val="0"/>
          <w:bCs w:val="0"/>
          <w:caps w:val="0"/>
          <w:noProof/>
        </w:rPr>
      </w:pPr>
      <w:ins w:id="117" w:author="Greg Landry" w:date="2018-07-03T12:40:00Z">
        <w:del w:id="118" w:author="Wesley Siebenthaler" w:date="2018-08-07T13:38:00Z">
          <w:r w:rsidDel="009879F0">
            <w:rPr>
              <w:noProof/>
            </w:rPr>
            <w:delText>7B.1</w:delText>
          </w:r>
          <w:r w:rsidDel="009879F0">
            <w:rPr>
              <w:rFonts w:asciiTheme="minorHAnsi" w:eastAsiaTheme="minorEastAsia" w:hAnsiTheme="minorHAnsi"/>
              <w:b w:val="0"/>
              <w:bCs w:val="0"/>
              <w:caps w:val="0"/>
              <w:noProof/>
            </w:rPr>
            <w:tab/>
          </w:r>
          <w:r w:rsidDel="009879F0">
            <w:rPr>
              <w:noProof/>
            </w:rPr>
            <w:delText>Introduction</w:delText>
          </w:r>
          <w:r w:rsidDel="009879F0">
            <w:rPr>
              <w:noProof/>
            </w:rPr>
            <w:tab/>
          </w:r>
        </w:del>
      </w:ins>
    </w:p>
    <w:p w14:paraId="105AE5C5" w14:textId="0BB66114" w:rsidR="009728E2" w:rsidDel="009879F0" w:rsidRDefault="009728E2">
      <w:pPr>
        <w:pStyle w:val="TOC1"/>
        <w:tabs>
          <w:tab w:val="left" w:pos="720"/>
          <w:tab w:val="right" w:leader="dot" w:pos="9350"/>
        </w:tabs>
        <w:rPr>
          <w:ins w:id="119" w:author="Greg Landry" w:date="2018-07-03T12:40:00Z"/>
          <w:del w:id="120" w:author="Wesley Siebenthaler" w:date="2018-08-07T13:38:00Z"/>
          <w:rFonts w:asciiTheme="minorHAnsi" w:eastAsiaTheme="minorEastAsia" w:hAnsiTheme="minorHAnsi"/>
          <w:b w:val="0"/>
          <w:bCs w:val="0"/>
          <w:caps w:val="0"/>
          <w:noProof/>
        </w:rPr>
      </w:pPr>
      <w:ins w:id="121" w:author="Greg Landry" w:date="2018-07-03T12:40:00Z">
        <w:del w:id="122" w:author="Wesley Siebenthaler" w:date="2018-08-07T13:38:00Z">
          <w:r w:rsidDel="009879F0">
            <w:rPr>
              <w:noProof/>
            </w:rPr>
            <w:delText>7B.2</w:delText>
          </w:r>
          <w:r w:rsidDel="009879F0">
            <w:rPr>
              <w:rFonts w:asciiTheme="minorHAnsi" w:eastAsiaTheme="minorEastAsia" w:hAnsiTheme="minorHAnsi"/>
              <w:b w:val="0"/>
              <w:bCs w:val="0"/>
              <w:caps w:val="0"/>
              <w:noProof/>
            </w:rPr>
            <w:tab/>
          </w:r>
          <w:r w:rsidDel="009879F0">
            <w:rPr>
              <w:noProof/>
            </w:rPr>
            <w:delText>HTTP 1.1 Protocol</w:delText>
          </w:r>
          <w:r w:rsidDel="009879F0">
            <w:rPr>
              <w:noProof/>
            </w:rPr>
            <w:tab/>
          </w:r>
        </w:del>
      </w:ins>
    </w:p>
    <w:p w14:paraId="0A2D8339" w14:textId="6EB6E27A" w:rsidR="009728E2" w:rsidDel="009879F0" w:rsidRDefault="009728E2">
      <w:pPr>
        <w:pStyle w:val="TOC2"/>
        <w:rPr>
          <w:ins w:id="123" w:author="Greg Landry" w:date="2018-07-03T12:40:00Z"/>
          <w:del w:id="124" w:author="Wesley Siebenthaler" w:date="2018-08-07T13:38:00Z"/>
          <w:rFonts w:asciiTheme="minorHAnsi" w:eastAsiaTheme="minorEastAsia" w:hAnsiTheme="minorHAnsi"/>
          <w:smallCaps w:val="0"/>
          <w:noProof/>
          <w:sz w:val="22"/>
        </w:rPr>
      </w:pPr>
      <w:ins w:id="125" w:author="Greg Landry" w:date="2018-07-03T12:40:00Z">
        <w:del w:id="126" w:author="Wesley Siebenthaler" w:date="2018-08-07T13:38:00Z">
          <w:r w:rsidDel="009879F0">
            <w:rPr>
              <w:noProof/>
            </w:rPr>
            <w:delText>7B.2.1 Client Request Message Format</w:delText>
          </w:r>
          <w:r w:rsidDel="009879F0">
            <w:rPr>
              <w:noProof/>
            </w:rPr>
            <w:tab/>
          </w:r>
        </w:del>
      </w:ins>
    </w:p>
    <w:p w14:paraId="0F0FCE38" w14:textId="791B5495" w:rsidR="009728E2" w:rsidDel="009879F0" w:rsidRDefault="009728E2">
      <w:pPr>
        <w:pStyle w:val="TOC2"/>
        <w:rPr>
          <w:ins w:id="127" w:author="Greg Landry" w:date="2018-07-03T12:40:00Z"/>
          <w:del w:id="128" w:author="Wesley Siebenthaler" w:date="2018-08-07T13:38:00Z"/>
          <w:rFonts w:asciiTheme="minorHAnsi" w:eastAsiaTheme="minorEastAsia" w:hAnsiTheme="minorHAnsi"/>
          <w:smallCaps w:val="0"/>
          <w:noProof/>
          <w:sz w:val="22"/>
        </w:rPr>
      </w:pPr>
      <w:ins w:id="129" w:author="Greg Landry" w:date="2018-07-03T12:40:00Z">
        <w:del w:id="130" w:author="Wesley Siebenthaler" w:date="2018-08-07T13:38:00Z">
          <w:r w:rsidDel="009879F0">
            <w:rPr>
              <w:noProof/>
            </w:rPr>
            <w:delText xml:space="preserve">7B.2.2 Client Request </w:delText>
          </w:r>
          <w:r w:rsidDel="009879F0">
            <w:rPr>
              <w:noProof/>
            </w:rPr>
            <w:sym w:font="Wingdings" w:char="F0E0"/>
          </w:r>
          <w:r w:rsidDel="009879F0">
            <w:rPr>
              <w:noProof/>
            </w:rPr>
            <w:delText xml:space="preserve"> Start Line</w:delText>
          </w:r>
          <w:r w:rsidDel="009879F0">
            <w:rPr>
              <w:noProof/>
            </w:rPr>
            <w:tab/>
          </w:r>
        </w:del>
      </w:ins>
    </w:p>
    <w:p w14:paraId="6C66E9C5" w14:textId="2888D87C" w:rsidR="009728E2" w:rsidDel="009879F0" w:rsidRDefault="009728E2">
      <w:pPr>
        <w:pStyle w:val="TOC2"/>
        <w:rPr>
          <w:ins w:id="131" w:author="Greg Landry" w:date="2018-07-03T12:40:00Z"/>
          <w:del w:id="132" w:author="Wesley Siebenthaler" w:date="2018-08-07T13:38:00Z"/>
          <w:rFonts w:asciiTheme="minorHAnsi" w:eastAsiaTheme="minorEastAsia" w:hAnsiTheme="minorHAnsi"/>
          <w:smallCaps w:val="0"/>
          <w:noProof/>
          <w:sz w:val="22"/>
        </w:rPr>
      </w:pPr>
      <w:ins w:id="133" w:author="Greg Landry" w:date="2018-07-03T12:40:00Z">
        <w:del w:id="134" w:author="Wesley Siebenthaler" w:date="2018-08-07T13:38:00Z">
          <w:r w:rsidDel="009879F0">
            <w:rPr>
              <w:noProof/>
            </w:rPr>
            <w:delText xml:space="preserve">7B.2.3 Client Request </w:delText>
          </w:r>
          <w:r w:rsidDel="009879F0">
            <w:rPr>
              <w:noProof/>
            </w:rPr>
            <w:sym w:font="Wingdings" w:char="F0E0"/>
          </w:r>
          <w:r w:rsidDel="009879F0">
            <w:rPr>
              <w:noProof/>
            </w:rPr>
            <w:delText xml:space="preserve"> Start Line </w:delText>
          </w:r>
          <w:r w:rsidDel="009879F0">
            <w:rPr>
              <w:noProof/>
            </w:rPr>
            <w:sym w:font="Wingdings" w:char="F0E0"/>
          </w:r>
          <w:r w:rsidDel="009879F0">
            <w:rPr>
              <w:noProof/>
            </w:rPr>
            <w:delText xml:space="preserve"> HTTP Methods</w:delText>
          </w:r>
          <w:r w:rsidDel="009879F0">
            <w:rPr>
              <w:noProof/>
            </w:rPr>
            <w:tab/>
          </w:r>
        </w:del>
      </w:ins>
    </w:p>
    <w:p w14:paraId="432329F2" w14:textId="24E5C65E" w:rsidR="009728E2" w:rsidDel="009879F0" w:rsidRDefault="009728E2">
      <w:pPr>
        <w:pStyle w:val="TOC2"/>
        <w:rPr>
          <w:ins w:id="135" w:author="Greg Landry" w:date="2018-07-03T12:40:00Z"/>
          <w:del w:id="136" w:author="Wesley Siebenthaler" w:date="2018-08-07T13:38:00Z"/>
          <w:rFonts w:asciiTheme="minorHAnsi" w:eastAsiaTheme="minorEastAsia" w:hAnsiTheme="minorHAnsi"/>
          <w:smallCaps w:val="0"/>
          <w:noProof/>
          <w:sz w:val="22"/>
        </w:rPr>
      </w:pPr>
      <w:ins w:id="137" w:author="Greg Landry" w:date="2018-07-03T12:40:00Z">
        <w:del w:id="138" w:author="Wesley Siebenthaler" w:date="2018-08-07T13:38:00Z">
          <w:r w:rsidDel="009879F0">
            <w:rPr>
              <w:noProof/>
            </w:rPr>
            <w:delText xml:space="preserve">7B.2.4 Client Request </w:delText>
          </w:r>
          <w:r w:rsidDel="009879F0">
            <w:rPr>
              <w:noProof/>
            </w:rPr>
            <w:sym w:font="Wingdings" w:char="F0E0"/>
          </w:r>
          <w:r w:rsidDel="009879F0">
            <w:rPr>
              <w:noProof/>
            </w:rPr>
            <w:delText xml:space="preserve"> Start Line </w:delText>
          </w:r>
          <w:r w:rsidDel="009879F0">
            <w:rPr>
              <w:noProof/>
            </w:rPr>
            <w:sym w:font="Wingdings" w:char="F0E0"/>
          </w:r>
          <w:r w:rsidDel="009879F0">
            <w:rPr>
              <w:noProof/>
            </w:rPr>
            <w:delText xml:space="preserve"> Resources</w:delText>
          </w:r>
          <w:r w:rsidDel="009879F0">
            <w:rPr>
              <w:noProof/>
            </w:rPr>
            <w:tab/>
          </w:r>
        </w:del>
      </w:ins>
    </w:p>
    <w:p w14:paraId="370CFAA9" w14:textId="1DF7DC44" w:rsidR="009728E2" w:rsidDel="009879F0" w:rsidRDefault="009728E2">
      <w:pPr>
        <w:pStyle w:val="TOC2"/>
        <w:rPr>
          <w:ins w:id="139" w:author="Greg Landry" w:date="2018-07-03T12:40:00Z"/>
          <w:del w:id="140" w:author="Wesley Siebenthaler" w:date="2018-08-07T13:38:00Z"/>
          <w:rFonts w:asciiTheme="minorHAnsi" w:eastAsiaTheme="minorEastAsia" w:hAnsiTheme="minorHAnsi"/>
          <w:smallCaps w:val="0"/>
          <w:noProof/>
          <w:sz w:val="22"/>
        </w:rPr>
      </w:pPr>
      <w:ins w:id="141" w:author="Greg Landry" w:date="2018-07-03T12:40:00Z">
        <w:del w:id="142" w:author="Wesley Siebenthaler" w:date="2018-08-07T13:38:00Z">
          <w:r w:rsidDel="009879F0">
            <w:rPr>
              <w:noProof/>
            </w:rPr>
            <w:delText xml:space="preserve">7B.2.5 Client Request </w:delText>
          </w:r>
          <w:r w:rsidDel="009879F0">
            <w:rPr>
              <w:noProof/>
            </w:rPr>
            <w:sym w:font="Wingdings" w:char="F0E0"/>
          </w:r>
          <w:r w:rsidDel="009879F0">
            <w:rPr>
              <w:noProof/>
            </w:rPr>
            <w:delText xml:space="preserve"> Start Line </w:delText>
          </w:r>
          <w:r w:rsidDel="009879F0">
            <w:rPr>
              <w:noProof/>
            </w:rPr>
            <w:sym w:font="Wingdings" w:char="F0E0"/>
          </w:r>
          <w:r w:rsidDel="009879F0">
            <w:rPr>
              <w:noProof/>
            </w:rPr>
            <w:delText xml:space="preserve"> Options</w:delText>
          </w:r>
          <w:r w:rsidDel="009879F0">
            <w:rPr>
              <w:noProof/>
            </w:rPr>
            <w:tab/>
          </w:r>
        </w:del>
      </w:ins>
    </w:p>
    <w:p w14:paraId="07F905C2" w14:textId="48C9E78E" w:rsidR="009728E2" w:rsidDel="009879F0" w:rsidRDefault="009728E2">
      <w:pPr>
        <w:pStyle w:val="TOC2"/>
        <w:rPr>
          <w:ins w:id="143" w:author="Greg Landry" w:date="2018-07-03T12:40:00Z"/>
          <w:del w:id="144" w:author="Wesley Siebenthaler" w:date="2018-08-07T13:38:00Z"/>
          <w:rFonts w:asciiTheme="minorHAnsi" w:eastAsiaTheme="minorEastAsia" w:hAnsiTheme="minorHAnsi"/>
          <w:smallCaps w:val="0"/>
          <w:noProof/>
          <w:sz w:val="22"/>
        </w:rPr>
      </w:pPr>
      <w:ins w:id="145" w:author="Greg Landry" w:date="2018-07-03T12:40:00Z">
        <w:del w:id="146" w:author="Wesley Siebenthaler" w:date="2018-08-07T13:38:00Z">
          <w:r w:rsidDel="009879F0">
            <w:rPr>
              <w:noProof/>
            </w:rPr>
            <w:delText xml:space="preserve">7B.2.6 Client Request </w:delText>
          </w:r>
          <w:r w:rsidDel="009879F0">
            <w:rPr>
              <w:noProof/>
            </w:rPr>
            <w:sym w:font="Wingdings" w:char="F0E0"/>
          </w:r>
          <w:r w:rsidDel="009879F0">
            <w:rPr>
              <w:noProof/>
            </w:rPr>
            <w:delText xml:space="preserve"> Headers</w:delText>
          </w:r>
          <w:r w:rsidDel="009879F0">
            <w:rPr>
              <w:noProof/>
            </w:rPr>
            <w:tab/>
          </w:r>
        </w:del>
      </w:ins>
    </w:p>
    <w:p w14:paraId="775E8737" w14:textId="04C51E09" w:rsidR="009728E2" w:rsidDel="009879F0" w:rsidRDefault="009728E2">
      <w:pPr>
        <w:pStyle w:val="TOC2"/>
        <w:rPr>
          <w:ins w:id="147" w:author="Greg Landry" w:date="2018-07-03T12:40:00Z"/>
          <w:del w:id="148" w:author="Wesley Siebenthaler" w:date="2018-08-07T13:38:00Z"/>
          <w:rFonts w:asciiTheme="minorHAnsi" w:eastAsiaTheme="minorEastAsia" w:hAnsiTheme="minorHAnsi"/>
          <w:smallCaps w:val="0"/>
          <w:noProof/>
          <w:sz w:val="22"/>
        </w:rPr>
      </w:pPr>
      <w:ins w:id="149" w:author="Greg Landry" w:date="2018-07-03T12:40:00Z">
        <w:del w:id="150" w:author="Wesley Siebenthaler" w:date="2018-08-07T13:38:00Z">
          <w:r w:rsidDel="009879F0">
            <w:rPr>
              <w:noProof/>
            </w:rPr>
            <w:delText xml:space="preserve">7B.2.7 Client Request </w:delText>
          </w:r>
          <w:r w:rsidDel="009879F0">
            <w:rPr>
              <w:noProof/>
            </w:rPr>
            <w:sym w:font="Wingdings" w:char="F0E0"/>
          </w:r>
          <w:r w:rsidDel="009879F0">
            <w:rPr>
              <w:noProof/>
            </w:rPr>
            <w:delText xml:space="preserve"> Content Body</w:delText>
          </w:r>
          <w:r w:rsidDel="009879F0">
            <w:rPr>
              <w:noProof/>
            </w:rPr>
            <w:tab/>
          </w:r>
        </w:del>
      </w:ins>
    </w:p>
    <w:p w14:paraId="00763B7A" w14:textId="191E04E1" w:rsidR="009728E2" w:rsidDel="009879F0" w:rsidRDefault="009728E2">
      <w:pPr>
        <w:pStyle w:val="TOC2"/>
        <w:rPr>
          <w:ins w:id="151" w:author="Greg Landry" w:date="2018-07-03T12:40:00Z"/>
          <w:del w:id="152" w:author="Wesley Siebenthaler" w:date="2018-08-07T13:38:00Z"/>
          <w:rFonts w:asciiTheme="minorHAnsi" w:eastAsiaTheme="minorEastAsia" w:hAnsiTheme="minorHAnsi"/>
          <w:smallCaps w:val="0"/>
          <w:noProof/>
          <w:sz w:val="22"/>
        </w:rPr>
      </w:pPr>
      <w:ins w:id="153" w:author="Greg Landry" w:date="2018-07-03T12:40:00Z">
        <w:del w:id="154" w:author="Wesley Siebenthaler" w:date="2018-08-07T13:38:00Z">
          <w:r w:rsidDel="009879F0">
            <w:rPr>
              <w:noProof/>
            </w:rPr>
            <w:delText>7B.2.8 Server Response Message Format</w:delText>
          </w:r>
          <w:r w:rsidDel="009879F0">
            <w:rPr>
              <w:noProof/>
            </w:rPr>
            <w:tab/>
          </w:r>
        </w:del>
      </w:ins>
    </w:p>
    <w:p w14:paraId="52D45969" w14:textId="2FADFBC3" w:rsidR="009728E2" w:rsidDel="009879F0" w:rsidRDefault="009728E2">
      <w:pPr>
        <w:pStyle w:val="TOC2"/>
        <w:rPr>
          <w:ins w:id="155" w:author="Greg Landry" w:date="2018-07-03T12:40:00Z"/>
          <w:del w:id="156" w:author="Wesley Siebenthaler" w:date="2018-08-07T13:38:00Z"/>
          <w:rFonts w:asciiTheme="minorHAnsi" w:eastAsiaTheme="minorEastAsia" w:hAnsiTheme="minorHAnsi"/>
          <w:smallCaps w:val="0"/>
          <w:noProof/>
          <w:sz w:val="22"/>
        </w:rPr>
      </w:pPr>
      <w:ins w:id="157" w:author="Greg Landry" w:date="2018-07-03T12:40:00Z">
        <w:del w:id="158" w:author="Wesley Siebenthaler" w:date="2018-08-07T13:38:00Z">
          <w:r w:rsidDel="009879F0">
            <w:rPr>
              <w:noProof/>
            </w:rPr>
            <w:delText xml:space="preserve">7B.2.9 Server Response </w:delText>
          </w:r>
          <w:r w:rsidDel="009879F0">
            <w:rPr>
              <w:noProof/>
            </w:rPr>
            <w:sym w:font="Wingdings" w:char="F0E0"/>
          </w:r>
          <w:r w:rsidDel="009879F0">
            <w:rPr>
              <w:noProof/>
            </w:rPr>
            <w:delText xml:space="preserve"> Start Line</w:delText>
          </w:r>
          <w:r w:rsidDel="009879F0">
            <w:rPr>
              <w:noProof/>
            </w:rPr>
            <w:tab/>
          </w:r>
        </w:del>
      </w:ins>
    </w:p>
    <w:p w14:paraId="377703C9" w14:textId="40A04161" w:rsidR="009728E2" w:rsidDel="009879F0" w:rsidRDefault="009728E2">
      <w:pPr>
        <w:pStyle w:val="TOC2"/>
        <w:rPr>
          <w:ins w:id="159" w:author="Greg Landry" w:date="2018-07-03T12:40:00Z"/>
          <w:del w:id="160" w:author="Wesley Siebenthaler" w:date="2018-08-07T13:38:00Z"/>
          <w:rFonts w:asciiTheme="minorHAnsi" w:eastAsiaTheme="minorEastAsia" w:hAnsiTheme="minorHAnsi"/>
          <w:smallCaps w:val="0"/>
          <w:noProof/>
          <w:sz w:val="22"/>
        </w:rPr>
      </w:pPr>
      <w:ins w:id="161" w:author="Greg Landry" w:date="2018-07-03T12:40:00Z">
        <w:del w:id="162" w:author="Wesley Siebenthaler" w:date="2018-08-07T13:38:00Z">
          <w:r w:rsidDel="009879F0">
            <w:rPr>
              <w:noProof/>
            </w:rPr>
            <w:delText xml:space="preserve">7B.2.10 Server Response </w:delText>
          </w:r>
          <w:r w:rsidDel="009879F0">
            <w:rPr>
              <w:noProof/>
            </w:rPr>
            <w:sym w:font="Wingdings" w:char="F0E0"/>
          </w:r>
          <w:r w:rsidDel="009879F0">
            <w:rPr>
              <w:noProof/>
            </w:rPr>
            <w:delText xml:space="preserve"> Start Line </w:delText>
          </w:r>
          <w:r w:rsidDel="009879F0">
            <w:rPr>
              <w:noProof/>
            </w:rPr>
            <w:sym w:font="Wingdings" w:char="F0E0"/>
          </w:r>
          <w:r w:rsidDel="009879F0">
            <w:rPr>
              <w:noProof/>
            </w:rPr>
            <w:delText xml:space="preserve"> Status Codes</w:delText>
          </w:r>
          <w:r w:rsidDel="009879F0">
            <w:rPr>
              <w:noProof/>
            </w:rPr>
            <w:tab/>
          </w:r>
        </w:del>
      </w:ins>
    </w:p>
    <w:p w14:paraId="6BD917E0" w14:textId="5EF90266" w:rsidR="009728E2" w:rsidDel="009879F0" w:rsidRDefault="009728E2">
      <w:pPr>
        <w:pStyle w:val="TOC2"/>
        <w:rPr>
          <w:ins w:id="163" w:author="Greg Landry" w:date="2018-07-03T12:40:00Z"/>
          <w:del w:id="164" w:author="Wesley Siebenthaler" w:date="2018-08-07T13:38:00Z"/>
          <w:rFonts w:asciiTheme="minorHAnsi" w:eastAsiaTheme="minorEastAsia" w:hAnsiTheme="minorHAnsi"/>
          <w:smallCaps w:val="0"/>
          <w:noProof/>
          <w:sz w:val="22"/>
        </w:rPr>
      </w:pPr>
      <w:ins w:id="165" w:author="Greg Landry" w:date="2018-07-03T12:40:00Z">
        <w:del w:id="166" w:author="Wesley Siebenthaler" w:date="2018-08-07T13:38:00Z">
          <w:r w:rsidDel="009879F0">
            <w:rPr>
              <w:noProof/>
            </w:rPr>
            <w:delText xml:space="preserve">7B.2.11 Server Response </w:delText>
          </w:r>
          <w:r w:rsidDel="009879F0">
            <w:rPr>
              <w:noProof/>
            </w:rPr>
            <w:sym w:font="Wingdings" w:char="F0E0"/>
          </w:r>
          <w:r w:rsidDel="009879F0">
            <w:rPr>
              <w:noProof/>
            </w:rPr>
            <w:delText xml:space="preserve"> Start Line </w:delText>
          </w:r>
          <w:r w:rsidDel="009879F0">
            <w:rPr>
              <w:noProof/>
            </w:rPr>
            <w:sym w:font="Wingdings" w:char="F0E0"/>
          </w:r>
          <w:r w:rsidDel="009879F0">
            <w:rPr>
              <w:noProof/>
            </w:rPr>
            <w:delText xml:space="preserve"> Status Message</w:delText>
          </w:r>
          <w:r w:rsidDel="009879F0">
            <w:rPr>
              <w:noProof/>
            </w:rPr>
            <w:tab/>
          </w:r>
        </w:del>
      </w:ins>
    </w:p>
    <w:p w14:paraId="0275CEC3" w14:textId="11DDECEE" w:rsidR="009728E2" w:rsidDel="009879F0" w:rsidRDefault="009728E2">
      <w:pPr>
        <w:pStyle w:val="TOC2"/>
        <w:rPr>
          <w:ins w:id="167" w:author="Greg Landry" w:date="2018-07-03T12:40:00Z"/>
          <w:del w:id="168" w:author="Wesley Siebenthaler" w:date="2018-08-07T13:38:00Z"/>
          <w:rFonts w:asciiTheme="minorHAnsi" w:eastAsiaTheme="minorEastAsia" w:hAnsiTheme="minorHAnsi"/>
          <w:smallCaps w:val="0"/>
          <w:noProof/>
          <w:sz w:val="22"/>
        </w:rPr>
      </w:pPr>
      <w:ins w:id="169" w:author="Greg Landry" w:date="2018-07-03T12:40:00Z">
        <w:del w:id="170" w:author="Wesley Siebenthaler" w:date="2018-08-07T13:38:00Z">
          <w:r w:rsidDel="009879F0">
            <w:rPr>
              <w:noProof/>
            </w:rPr>
            <w:delText xml:space="preserve">7B.2.12 Server Response </w:delText>
          </w:r>
          <w:r w:rsidDel="009879F0">
            <w:rPr>
              <w:noProof/>
            </w:rPr>
            <w:sym w:font="Wingdings" w:char="F0E0"/>
          </w:r>
          <w:r w:rsidDel="009879F0">
            <w:rPr>
              <w:noProof/>
            </w:rPr>
            <w:delText xml:space="preserve"> Headers</w:delText>
          </w:r>
          <w:r w:rsidDel="009879F0">
            <w:rPr>
              <w:noProof/>
            </w:rPr>
            <w:tab/>
          </w:r>
        </w:del>
      </w:ins>
    </w:p>
    <w:p w14:paraId="7C89AEFB" w14:textId="09D73331" w:rsidR="009728E2" w:rsidDel="009879F0" w:rsidRDefault="009728E2">
      <w:pPr>
        <w:pStyle w:val="TOC2"/>
        <w:rPr>
          <w:ins w:id="171" w:author="Greg Landry" w:date="2018-07-03T12:40:00Z"/>
          <w:del w:id="172" w:author="Wesley Siebenthaler" w:date="2018-08-07T13:38:00Z"/>
          <w:rFonts w:asciiTheme="minorHAnsi" w:eastAsiaTheme="minorEastAsia" w:hAnsiTheme="minorHAnsi"/>
          <w:smallCaps w:val="0"/>
          <w:noProof/>
          <w:sz w:val="22"/>
        </w:rPr>
      </w:pPr>
      <w:ins w:id="173" w:author="Greg Landry" w:date="2018-07-03T12:40:00Z">
        <w:del w:id="174" w:author="Wesley Siebenthaler" w:date="2018-08-07T13:38:00Z">
          <w:r w:rsidDel="009879F0">
            <w:rPr>
              <w:noProof/>
            </w:rPr>
            <w:delText xml:space="preserve">7B.2.13 Server Response </w:delText>
          </w:r>
          <w:r w:rsidDel="009879F0">
            <w:rPr>
              <w:noProof/>
            </w:rPr>
            <w:sym w:font="Wingdings" w:char="F0E0"/>
          </w:r>
          <w:r w:rsidDel="009879F0">
            <w:rPr>
              <w:noProof/>
            </w:rPr>
            <w:delText xml:space="preserve"> Content Body</w:delText>
          </w:r>
          <w:r w:rsidDel="009879F0">
            <w:rPr>
              <w:noProof/>
            </w:rPr>
            <w:tab/>
          </w:r>
        </w:del>
      </w:ins>
    </w:p>
    <w:p w14:paraId="490AD077" w14:textId="1FD39247" w:rsidR="009728E2" w:rsidDel="009879F0" w:rsidRDefault="009728E2">
      <w:pPr>
        <w:pStyle w:val="TOC1"/>
        <w:tabs>
          <w:tab w:val="left" w:pos="720"/>
          <w:tab w:val="right" w:leader="dot" w:pos="9350"/>
        </w:tabs>
        <w:rPr>
          <w:ins w:id="175" w:author="Greg Landry" w:date="2018-07-03T12:40:00Z"/>
          <w:del w:id="176" w:author="Wesley Siebenthaler" w:date="2018-08-07T13:38:00Z"/>
          <w:rFonts w:asciiTheme="minorHAnsi" w:eastAsiaTheme="minorEastAsia" w:hAnsiTheme="minorHAnsi"/>
          <w:b w:val="0"/>
          <w:bCs w:val="0"/>
          <w:caps w:val="0"/>
          <w:noProof/>
        </w:rPr>
      </w:pPr>
      <w:ins w:id="177" w:author="Greg Landry" w:date="2018-07-03T12:40:00Z">
        <w:del w:id="178" w:author="Wesley Siebenthaler" w:date="2018-08-07T13:38:00Z">
          <w:r w:rsidDel="009879F0">
            <w:rPr>
              <w:noProof/>
            </w:rPr>
            <w:delText>7B.3</w:delText>
          </w:r>
          <w:r w:rsidDel="009879F0">
            <w:rPr>
              <w:rFonts w:asciiTheme="minorHAnsi" w:eastAsiaTheme="minorEastAsia" w:hAnsiTheme="minorHAnsi"/>
              <w:b w:val="0"/>
              <w:bCs w:val="0"/>
              <w:caps w:val="0"/>
              <w:noProof/>
            </w:rPr>
            <w:tab/>
          </w:r>
          <w:r w:rsidDel="009879F0">
            <w:rPr>
              <w:noProof/>
            </w:rPr>
            <w:delText>Client for URLs or "C" URL (CURL)</w:delText>
          </w:r>
          <w:r w:rsidDel="009879F0">
            <w:rPr>
              <w:noProof/>
            </w:rPr>
            <w:tab/>
          </w:r>
        </w:del>
      </w:ins>
    </w:p>
    <w:p w14:paraId="3EEC4AC2" w14:textId="129F7F78" w:rsidR="009728E2" w:rsidDel="009879F0" w:rsidRDefault="009728E2">
      <w:pPr>
        <w:pStyle w:val="TOC1"/>
        <w:tabs>
          <w:tab w:val="left" w:pos="720"/>
          <w:tab w:val="right" w:leader="dot" w:pos="9350"/>
        </w:tabs>
        <w:rPr>
          <w:ins w:id="179" w:author="Greg Landry" w:date="2018-07-03T12:40:00Z"/>
          <w:del w:id="180" w:author="Wesley Siebenthaler" w:date="2018-08-07T13:38:00Z"/>
          <w:rFonts w:asciiTheme="minorHAnsi" w:eastAsiaTheme="minorEastAsia" w:hAnsiTheme="minorHAnsi"/>
          <w:b w:val="0"/>
          <w:bCs w:val="0"/>
          <w:caps w:val="0"/>
          <w:noProof/>
        </w:rPr>
      </w:pPr>
      <w:ins w:id="181" w:author="Greg Landry" w:date="2018-07-03T12:40:00Z">
        <w:del w:id="182" w:author="Wesley Siebenthaler" w:date="2018-08-07T13:38:00Z">
          <w:r w:rsidDel="009879F0">
            <w:rPr>
              <w:noProof/>
            </w:rPr>
            <w:delText>7B.4</w:delText>
          </w:r>
          <w:r w:rsidDel="009879F0">
            <w:rPr>
              <w:rFonts w:asciiTheme="minorHAnsi" w:eastAsiaTheme="minorEastAsia" w:hAnsiTheme="minorHAnsi"/>
              <w:b w:val="0"/>
              <w:bCs w:val="0"/>
              <w:caps w:val="0"/>
              <w:noProof/>
            </w:rPr>
            <w:tab/>
          </w:r>
          <w:r w:rsidDel="009879F0">
            <w:rPr>
              <w:noProof/>
            </w:rPr>
            <w:delText>Representational State Transfer (</w:delText>
          </w:r>
          <w:r w:rsidRPr="00060ED1" w:rsidDel="009879F0">
            <w:rPr>
              <w:noProof/>
              <w:color w:val="0000FF"/>
              <w:u w:val="single"/>
            </w:rPr>
            <w:delText>REST</w:delText>
          </w:r>
          <w:r w:rsidDel="009879F0">
            <w:rPr>
              <w:noProof/>
            </w:rPr>
            <w:delText>) &amp; RESTful APIs</w:delText>
          </w:r>
          <w:r w:rsidDel="009879F0">
            <w:rPr>
              <w:noProof/>
            </w:rPr>
            <w:tab/>
          </w:r>
        </w:del>
      </w:ins>
    </w:p>
    <w:p w14:paraId="09FCD30A" w14:textId="0BE9D1A0" w:rsidR="009728E2" w:rsidDel="009879F0" w:rsidRDefault="009728E2">
      <w:pPr>
        <w:pStyle w:val="TOC2"/>
        <w:rPr>
          <w:ins w:id="183" w:author="Greg Landry" w:date="2018-07-03T12:40:00Z"/>
          <w:del w:id="184" w:author="Wesley Siebenthaler" w:date="2018-08-07T13:38:00Z"/>
          <w:rFonts w:asciiTheme="minorHAnsi" w:eastAsiaTheme="minorEastAsia" w:hAnsiTheme="minorHAnsi"/>
          <w:smallCaps w:val="0"/>
          <w:noProof/>
          <w:sz w:val="22"/>
        </w:rPr>
      </w:pPr>
      <w:ins w:id="185" w:author="Greg Landry" w:date="2018-07-03T12:40:00Z">
        <w:del w:id="186" w:author="Wesley Siebenthaler" w:date="2018-08-07T13:38:00Z">
          <w:r w:rsidDel="009879F0">
            <w:rPr>
              <w:noProof/>
            </w:rPr>
            <w:delText>7B.4.1 Web APIs</w:delText>
          </w:r>
          <w:r w:rsidDel="009879F0">
            <w:rPr>
              <w:noProof/>
            </w:rPr>
            <w:tab/>
          </w:r>
        </w:del>
      </w:ins>
    </w:p>
    <w:p w14:paraId="4338E2F3" w14:textId="241B8EFD" w:rsidR="009728E2" w:rsidDel="009879F0" w:rsidRDefault="009728E2">
      <w:pPr>
        <w:pStyle w:val="TOC1"/>
        <w:tabs>
          <w:tab w:val="left" w:pos="720"/>
          <w:tab w:val="right" w:leader="dot" w:pos="9350"/>
        </w:tabs>
        <w:rPr>
          <w:ins w:id="187" w:author="Greg Landry" w:date="2018-07-03T12:40:00Z"/>
          <w:del w:id="188" w:author="Wesley Siebenthaler" w:date="2018-08-07T13:38:00Z"/>
          <w:rFonts w:asciiTheme="minorHAnsi" w:eastAsiaTheme="minorEastAsia" w:hAnsiTheme="minorHAnsi"/>
          <w:b w:val="0"/>
          <w:bCs w:val="0"/>
          <w:caps w:val="0"/>
          <w:noProof/>
        </w:rPr>
      </w:pPr>
      <w:ins w:id="189" w:author="Greg Landry" w:date="2018-07-03T12:40:00Z">
        <w:del w:id="190" w:author="Wesley Siebenthaler" w:date="2018-08-07T13:38:00Z">
          <w:r w:rsidDel="009879F0">
            <w:rPr>
              <w:noProof/>
            </w:rPr>
            <w:delText>7B.5</w:delText>
          </w:r>
          <w:r w:rsidDel="009879F0">
            <w:rPr>
              <w:rFonts w:asciiTheme="minorHAnsi" w:eastAsiaTheme="minorEastAsia" w:hAnsiTheme="minorHAnsi"/>
              <w:b w:val="0"/>
              <w:bCs w:val="0"/>
              <w:caps w:val="0"/>
              <w:noProof/>
            </w:rPr>
            <w:tab/>
          </w:r>
          <w:r w:rsidDel="009879F0">
            <w:rPr>
              <w:noProof/>
            </w:rPr>
            <w:delText>WICED HTTP 1.1 Client Library</w:delText>
          </w:r>
          <w:r w:rsidDel="009879F0">
            <w:rPr>
              <w:noProof/>
            </w:rPr>
            <w:tab/>
          </w:r>
        </w:del>
      </w:ins>
    </w:p>
    <w:p w14:paraId="78676695" w14:textId="50494BA9" w:rsidR="009728E2" w:rsidDel="009879F0" w:rsidRDefault="009728E2">
      <w:pPr>
        <w:pStyle w:val="TOC1"/>
        <w:tabs>
          <w:tab w:val="left" w:pos="720"/>
          <w:tab w:val="right" w:leader="dot" w:pos="9350"/>
        </w:tabs>
        <w:rPr>
          <w:ins w:id="191" w:author="Greg Landry" w:date="2018-07-03T12:40:00Z"/>
          <w:del w:id="192" w:author="Wesley Siebenthaler" w:date="2018-08-07T13:38:00Z"/>
          <w:rFonts w:asciiTheme="minorHAnsi" w:eastAsiaTheme="minorEastAsia" w:hAnsiTheme="minorHAnsi"/>
          <w:b w:val="0"/>
          <w:bCs w:val="0"/>
          <w:caps w:val="0"/>
          <w:noProof/>
        </w:rPr>
      </w:pPr>
      <w:ins w:id="193" w:author="Greg Landry" w:date="2018-07-03T12:40:00Z">
        <w:del w:id="194" w:author="Wesley Siebenthaler" w:date="2018-08-07T13:38:00Z">
          <w:r w:rsidDel="009879F0">
            <w:rPr>
              <w:noProof/>
            </w:rPr>
            <w:delText>7B.6</w:delText>
          </w:r>
          <w:r w:rsidDel="009879F0">
            <w:rPr>
              <w:rFonts w:asciiTheme="minorHAnsi" w:eastAsiaTheme="minorEastAsia" w:hAnsiTheme="minorHAnsi"/>
              <w:b w:val="0"/>
              <w:bCs w:val="0"/>
              <w:caps w:val="0"/>
              <w:noProof/>
            </w:rPr>
            <w:tab/>
          </w:r>
          <w:r w:rsidDel="009879F0">
            <w:rPr>
              <w:noProof/>
            </w:rPr>
            <w:delText>Httpbin.org</w:delText>
          </w:r>
          <w:r w:rsidDel="009879F0">
            <w:rPr>
              <w:noProof/>
            </w:rPr>
            <w:tab/>
          </w:r>
        </w:del>
      </w:ins>
    </w:p>
    <w:p w14:paraId="31D747F5" w14:textId="26E884BD" w:rsidR="009728E2" w:rsidDel="009879F0" w:rsidRDefault="009728E2">
      <w:pPr>
        <w:pStyle w:val="TOC1"/>
        <w:tabs>
          <w:tab w:val="left" w:pos="720"/>
          <w:tab w:val="right" w:leader="dot" w:pos="9350"/>
        </w:tabs>
        <w:rPr>
          <w:ins w:id="195" w:author="Greg Landry" w:date="2018-07-03T12:40:00Z"/>
          <w:del w:id="196" w:author="Wesley Siebenthaler" w:date="2018-08-07T13:38:00Z"/>
          <w:rFonts w:asciiTheme="minorHAnsi" w:eastAsiaTheme="minorEastAsia" w:hAnsiTheme="minorHAnsi"/>
          <w:b w:val="0"/>
          <w:bCs w:val="0"/>
          <w:caps w:val="0"/>
          <w:noProof/>
        </w:rPr>
      </w:pPr>
      <w:ins w:id="197" w:author="Greg Landry" w:date="2018-07-03T12:40:00Z">
        <w:del w:id="198" w:author="Wesley Siebenthaler" w:date="2018-08-07T13:38:00Z">
          <w:r w:rsidDel="009879F0">
            <w:rPr>
              <w:noProof/>
            </w:rPr>
            <w:delText>7B.7</w:delText>
          </w:r>
          <w:r w:rsidDel="009879F0">
            <w:rPr>
              <w:rFonts w:asciiTheme="minorHAnsi" w:eastAsiaTheme="minorEastAsia" w:hAnsiTheme="minorHAnsi"/>
              <w:b w:val="0"/>
              <w:bCs w:val="0"/>
              <w:caps w:val="0"/>
              <w:noProof/>
            </w:rPr>
            <w:tab/>
          </w:r>
          <w:r w:rsidDel="009879F0">
            <w:rPr>
              <w:noProof/>
            </w:rPr>
            <w:delText>Initial State (Advanced)</w:delText>
          </w:r>
          <w:r w:rsidDel="009879F0">
            <w:rPr>
              <w:noProof/>
            </w:rPr>
            <w:tab/>
          </w:r>
        </w:del>
      </w:ins>
    </w:p>
    <w:p w14:paraId="2AF05626" w14:textId="4139012E" w:rsidR="009728E2" w:rsidDel="009879F0" w:rsidRDefault="009728E2">
      <w:pPr>
        <w:pStyle w:val="TOC2"/>
        <w:rPr>
          <w:ins w:id="199" w:author="Greg Landry" w:date="2018-07-03T12:40:00Z"/>
          <w:del w:id="200" w:author="Wesley Siebenthaler" w:date="2018-08-07T13:38:00Z"/>
          <w:rFonts w:asciiTheme="minorHAnsi" w:eastAsiaTheme="minorEastAsia" w:hAnsiTheme="minorHAnsi"/>
          <w:smallCaps w:val="0"/>
          <w:noProof/>
          <w:sz w:val="22"/>
        </w:rPr>
      </w:pPr>
      <w:ins w:id="201" w:author="Greg Landry" w:date="2018-07-03T12:40:00Z">
        <w:del w:id="202" w:author="Wesley Siebenthaler" w:date="2018-08-07T13:38:00Z">
          <w:r w:rsidDel="009879F0">
            <w:rPr>
              <w:noProof/>
            </w:rPr>
            <w:delText>7B.7.1 Introduction</w:delText>
          </w:r>
          <w:r w:rsidDel="009879F0">
            <w:rPr>
              <w:noProof/>
            </w:rPr>
            <w:tab/>
          </w:r>
        </w:del>
      </w:ins>
    </w:p>
    <w:p w14:paraId="6125C8F8" w14:textId="42EF163B" w:rsidR="009728E2" w:rsidDel="009879F0" w:rsidRDefault="009728E2">
      <w:pPr>
        <w:pStyle w:val="TOC2"/>
        <w:rPr>
          <w:ins w:id="203" w:author="Greg Landry" w:date="2018-07-03T12:40:00Z"/>
          <w:del w:id="204" w:author="Wesley Siebenthaler" w:date="2018-08-07T13:38:00Z"/>
          <w:rFonts w:asciiTheme="minorHAnsi" w:eastAsiaTheme="minorEastAsia" w:hAnsiTheme="minorHAnsi"/>
          <w:smallCaps w:val="0"/>
          <w:noProof/>
          <w:sz w:val="22"/>
        </w:rPr>
      </w:pPr>
      <w:ins w:id="205" w:author="Greg Landry" w:date="2018-07-03T12:40:00Z">
        <w:del w:id="206" w:author="Wesley Siebenthaler" w:date="2018-08-07T13:38:00Z">
          <w:r w:rsidDel="009879F0">
            <w:rPr>
              <w:noProof/>
            </w:rPr>
            <w:delText>7B.7.2 Using Initial State</w:delText>
          </w:r>
          <w:r w:rsidDel="009879F0">
            <w:rPr>
              <w:noProof/>
            </w:rPr>
            <w:tab/>
          </w:r>
        </w:del>
      </w:ins>
    </w:p>
    <w:p w14:paraId="019BB1C8" w14:textId="6934AB13" w:rsidR="009728E2" w:rsidDel="009879F0" w:rsidRDefault="009728E2">
      <w:pPr>
        <w:pStyle w:val="TOC1"/>
        <w:tabs>
          <w:tab w:val="left" w:pos="720"/>
          <w:tab w:val="right" w:leader="dot" w:pos="9350"/>
        </w:tabs>
        <w:rPr>
          <w:ins w:id="207" w:author="Greg Landry" w:date="2018-07-03T12:40:00Z"/>
          <w:del w:id="208" w:author="Wesley Siebenthaler" w:date="2018-08-07T13:38:00Z"/>
          <w:rFonts w:asciiTheme="minorHAnsi" w:eastAsiaTheme="minorEastAsia" w:hAnsiTheme="minorHAnsi"/>
          <w:b w:val="0"/>
          <w:bCs w:val="0"/>
          <w:caps w:val="0"/>
          <w:noProof/>
        </w:rPr>
      </w:pPr>
      <w:ins w:id="209" w:author="Greg Landry" w:date="2018-07-03T12:40:00Z">
        <w:del w:id="210" w:author="Wesley Siebenthaler" w:date="2018-08-07T13:38:00Z">
          <w:r w:rsidDel="009879F0">
            <w:rPr>
              <w:noProof/>
            </w:rPr>
            <w:delText>7B.8</w:delText>
          </w:r>
          <w:r w:rsidDel="009879F0">
            <w:rPr>
              <w:rFonts w:asciiTheme="minorHAnsi" w:eastAsiaTheme="minorEastAsia" w:hAnsiTheme="minorHAnsi"/>
              <w:b w:val="0"/>
              <w:bCs w:val="0"/>
              <w:caps w:val="0"/>
              <w:noProof/>
            </w:rPr>
            <w:tab/>
          </w:r>
          <w:r w:rsidDel="009879F0">
            <w:rPr>
              <w:noProof/>
            </w:rPr>
            <w:delText>Exercise(s)</w:delText>
          </w:r>
          <w:r w:rsidDel="009879F0">
            <w:rPr>
              <w:noProof/>
            </w:rPr>
            <w:tab/>
          </w:r>
        </w:del>
      </w:ins>
    </w:p>
    <w:p w14:paraId="4CFFF768" w14:textId="2493E959" w:rsidR="009728E2" w:rsidDel="009879F0" w:rsidRDefault="009728E2">
      <w:pPr>
        <w:pStyle w:val="TOC2"/>
        <w:rPr>
          <w:ins w:id="211" w:author="Greg Landry" w:date="2018-07-03T12:40:00Z"/>
          <w:del w:id="212" w:author="Wesley Siebenthaler" w:date="2018-08-07T13:38:00Z"/>
          <w:rFonts w:asciiTheme="minorHAnsi" w:eastAsiaTheme="minorEastAsia" w:hAnsiTheme="minorHAnsi"/>
          <w:smallCaps w:val="0"/>
          <w:noProof/>
          <w:sz w:val="22"/>
        </w:rPr>
      </w:pPr>
      <w:ins w:id="213" w:author="Greg Landry" w:date="2018-07-03T12:40:00Z">
        <w:del w:id="214" w:author="Wesley Siebenthaler" w:date="2018-08-07T13:38:00Z">
          <w:r w:rsidRPr="00060ED1" w:rsidDel="009879F0">
            <w:rPr>
              <w:noProof/>
              <w14:scene3d>
                <w14:camera w14:prst="orthographicFront"/>
                <w14:lightRig w14:rig="threePt" w14:dir="t">
                  <w14:rot w14:lat="0" w14:lon="0" w14:rev="0"/>
                </w14:lightRig>
              </w14:scene3d>
            </w:rPr>
            <w:delText>Exercise - 7B.1</w:delText>
          </w:r>
          <w:r w:rsidDel="009879F0">
            <w:rPr>
              <w:noProof/>
            </w:rPr>
            <w:delText xml:space="preserve"> Use CURL to access </w:delText>
          </w:r>
          <w:r w:rsidRPr="00060ED1" w:rsidDel="009879F0">
            <w:rPr>
              <w:noProof/>
              <w:color w:val="0000FF"/>
              <w:u w:val="single"/>
            </w:rPr>
            <w:delText>http://httpbin.org</w:delText>
          </w:r>
          <w:r w:rsidDel="009879F0">
            <w:rPr>
              <w:noProof/>
            </w:rPr>
            <w:tab/>
          </w:r>
        </w:del>
      </w:ins>
    </w:p>
    <w:p w14:paraId="12C34201" w14:textId="596BAEF5" w:rsidR="009728E2" w:rsidDel="009879F0" w:rsidRDefault="009728E2">
      <w:pPr>
        <w:pStyle w:val="TOC2"/>
        <w:rPr>
          <w:ins w:id="215" w:author="Greg Landry" w:date="2018-07-03T12:40:00Z"/>
          <w:del w:id="216" w:author="Wesley Siebenthaler" w:date="2018-08-07T13:38:00Z"/>
          <w:rFonts w:asciiTheme="minorHAnsi" w:eastAsiaTheme="minorEastAsia" w:hAnsiTheme="minorHAnsi"/>
          <w:smallCaps w:val="0"/>
          <w:noProof/>
          <w:sz w:val="22"/>
        </w:rPr>
      </w:pPr>
      <w:ins w:id="217" w:author="Greg Landry" w:date="2018-07-03T12:40:00Z">
        <w:del w:id="218" w:author="Wesley Siebenthaler" w:date="2018-08-07T13:38:00Z">
          <w:r w:rsidRPr="00060ED1" w:rsidDel="009879F0">
            <w:rPr>
              <w:noProof/>
              <w14:scene3d>
                <w14:camera w14:prst="orthographicFront"/>
                <w14:lightRig w14:rig="threePt" w14:dir="t">
                  <w14:rot w14:lat="0" w14:lon="0" w14:rev="0"/>
                </w14:lightRig>
              </w14:scene3d>
            </w:rPr>
            <w:delText>Exercise - 7B.2</w:delText>
          </w:r>
          <w:r w:rsidDel="009879F0">
            <w:rPr>
              <w:noProof/>
            </w:rPr>
            <w:delText xml:space="preserve"> Use CURL to access </w:delText>
          </w:r>
          <w:r w:rsidRPr="00060ED1" w:rsidDel="009879F0">
            <w:rPr>
              <w:noProof/>
              <w:color w:val="0000FF"/>
              <w:u w:val="single"/>
            </w:rPr>
            <w:delText>https://httpbin.org</w:delText>
          </w:r>
          <w:r w:rsidDel="009879F0">
            <w:rPr>
              <w:noProof/>
            </w:rPr>
            <w:delText xml:space="preserve"> using TLS</w:delText>
          </w:r>
          <w:r w:rsidDel="009879F0">
            <w:rPr>
              <w:noProof/>
            </w:rPr>
            <w:tab/>
          </w:r>
        </w:del>
      </w:ins>
    </w:p>
    <w:p w14:paraId="67C7CA8C" w14:textId="1323CC9E" w:rsidR="009728E2" w:rsidDel="009879F0" w:rsidRDefault="009728E2">
      <w:pPr>
        <w:pStyle w:val="TOC2"/>
        <w:rPr>
          <w:ins w:id="219" w:author="Greg Landry" w:date="2018-07-03T12:40:00Z"/>
          <w:del w:id="220" w:author="Wesley Siebenthaler" w:date="2018-08-07T13:38:00Z"/>
          <w:rFonts w:asciiTheme="minorHAnsi" w:eastAsiaTheme="minorEastAsia" w:hAnsiTheme="minorHAnsi"/>
          <w:smallCaps w:val="0"/>
          <w:noProof/>
          <w:sz w:val="22"/>
        </w:rPr>
      </w:pPr>
      <w:ins w:id="221" w:author="Greg Landry" w:date="2018-07-03T12:40:00Z">
        <w:del w:id="222" w:author="Wesley Siebenthaler" w:date="2018-08-07T13:38:00Z">
          <w:r w:rsidRPr="00060ED1" w:rsidDel="009879F0">
            <w:rPr>
              <w:noProof/>
              <w14:scene3d>
                <w14:camera w14:prst="orthographicFront"/>
                <w14:lightRig w14:rig="threePt" w14:dir="t">
                  <w14:rot w14:lat="0" w14:lon="0" w14:rev="0"/>
                </w14:lightRig>
              </w14:scene3d>
            </w:rPr>
            <w:delText>Exercise - 7B.3</w:delText>
          </w:r>
          <w:r w:rsidDel="009879F0">
            <w:rPr>
              <w:noProof/>
            </w:rPr>
            <w:delText xml:space="preserve"> Use the WICED kit to Get Data from httpbin.org</w:delText>
          </w:r>
          <w:r w:rsidDel="009879F0">
            <w:rPr>
              <w:noProof/>
            </w:rPr>
            <w:tab/>
          </w:r>
        </w:del>
      </w:ins>
    </w:p>
    <w:p w14:paraId="76B240D0" w14:textId="5F6D742E" w:rsidR="009728E2" w:rsidDel="009879F0" w:rsidRDefault="009728E2">
      <w:pPr>
        <w:pStyle w:val="TOC2"/>
        <w:rPr>
          <w:ins w:id="223" w:author="Greg Landry" w:date="2018-07-03T12:40:00Z"/>
          <w:del w:id="224" w:author="Wesley Siebenthaler" w:date="2018-08-07T13:38:00Z"/>
          <w:rFonts w:asciiTheme="minorHAnsi" w:eastAsiaTheme="minorEastAsia" w:hAnsiTheme="minorHAnsi"/>
          <w:smallCaps w:val="0"/>
          <w:noProof/>
          <w:sz w:val="22"/>
        </w:rPr>
      </w:pPr>
      <w:ins w:id="225" w:author="Greg Landry" w:date="2018-07-03T12:40:00Z">
        <w:del w:id="226" w:author="Wesley Siebenthaler" w:date="2018-08-07T13:38:00Z">
          <w:r w:rsidRPr="00060ED1" w:rsidDel="009879F0">
            <w:rPr>
              <w:noProof/>
              <w14:scene3d>
                <w14:camera w14:prst="orthographicFront"/>
                <w14:lightRig w14:rig="threePt" w14:dir="t">
                  <w14:rot w14:lat="0" w14:lon="0" w14:rev="0"/>
                </w14:lightRig>
              </w14:scene3d>
            </w:rPr>
            <w:delText>Exercise - 7B.4</w:delText>
          </w:r>
          <w:r w:rsidDel="009879F0">
            <w:rPr>
              <w:noProof/>
            </w:rPr>
            <w:delText xml:space="preserve"> Use the WICED kit to Get Data from httpbin.org using TLS</w:delText>
          </w:r>
          <w:r w:rsidDel="009879F0">
            <w:rPr>
              <w:noProof/>
            </w:rPr>
            <w:tab/>
          </w:r>
        </w:del>
        <w:del w:id="227" w:author="Wesley Siebenthaler" w:date="2018-08-07T13:25:00Z">
          <w:r w:rsidR="0069399C" w:rsidDel="009F2665">
            <w:rPr>
              <w:noProof/>
            </w:rPr>
            <w:delText>29</w:delText>
          </w:r>
        </w:del>
      </w:ins>
    </w:p>
    <w:p w14:paraId="2F6D513E" w14:textId="050EFE0D" w:rsidR="009728E2" w:rsidDel="009879F0" w:rsidRDefault="009728E2">
      <w:pPr>
        <w:pStyle w:val="TOC2"/>
        <w:rPr>
          <w:ins w:id="228" w:author="Greg Landry" w:date="2018-07-03T12:40:00Z"/>
          <w:del w:id="229" w:author="Wesley Siebenthaler" w:date="2018-08-07T13:38:00Z"/>
          <w:rFonts w:asciiTheme="minorHAnsi" w:eastAsiaTheme="minorEastAsia" w:hAnsiTheme="minorHAnsi"/>
          <w:smallCaps w:val="0"/>
          <w:noProof/>
          <w:sz w:val="22"/>
        </w:rPr>
      </w:pPr>
      <w:ins w:id="230" w:author="Greg Landry" w:date="2018-07-03T12:40:00Z">
        <w:del w:id="231" w:author="Wesley Siebenthaler" w:date="2018-08-07T13:38:00Z">
          <w:r w:rsidRPr="00060ED1" w:rsidDel="009879F0">
            <w:rPr>
              <w:noProof/>
              <w14:scene3d>
                <w14:camera w14:prst="orthographicFront"/>
                <w14:lightRig w14:rig="threePt" w14:dir="t">
                  <w14:rot w14:lat="0" w14:lon="0" w14:rev="0"/>
                </w14:lightRig>
              </w14:scene3d>
            </w:rPr>
            <w:delText>Exercise - 7B.5</w:delText>
          </w:r>
          <w:r w:rsidDel="009879F0">
            <w:rPr>
              <w:noProof/>
            </w:rPr>
            <w:delText xml:space="preserve"> Use the WICED kit to Post Data to httpbin.org</w:delText>
          </w:r>
          <w:r w:rsidDel="009879F0">
            <w:rPr>
              <w:noProof/>
            </w:rPr>
            <w:tab/>
          </w:r>
        </w:del>
        <w:del w:id="232" w:author="Wesley Siebenthaler" w:date="2018-08-07T13:25:00Z">
          <w:r w:rsidR="0069399C" w:rsidDel="009F2665">
            <w:rPr>
              <w:noProof/>
            </w:rPr>
            <w:delText>29</w:delText>
          </w:r>
        </w:del>
      </w:ins>
    </w:p>
    <w:p w14:paraId="0FD27DBC" w14:textId="2B34FD6F" w:rsidR="009728E2" w:rsidDel="009879F0" w:rsidRDefault="009728E2">
      <w:pPr>
        <w:pStyle w:val="TOC2"/>
        <w:rPr>
          <w:ins w:id="233" w:author="Greg Landry" w:date="2018-07-03T12:40:00Z"/>
          <w:del w:id="234" w:author="Wesley Siebenthaler" w:date="2018-08-07T13:38:00Z"/>
          <w:rFonts w:asciiTheme="minorHAnsi" w:eastAsiaTheme="minorEastAsia" w:hAnsiTheme="minorHAnsi"/>
          <w:smallCaps w:val="0"/>
          <w:noProof/>
          <w:sz w:val="22"/>
        </w:rPr>
      </w:pPr>
      <w:ins w:id="235" w:author="Greg Landry" w:date="2018-07-03T12:40:00Z">
        <w:del w:id="236" w:author="Wesley Siebenthaler" w:date="2018-08-07T13:38:00Z">
          <w:r w:rsidRPr="00060ED1" w:rsidDel="009879F0">
            <w:rPr>
              <w:noProof/>
              <w14:scene3d>
                <w14:camera w14:prst="orthographicFront"/>
                <w14:lightRig w14:rig="threePt" w14:dir="t">
                  <w14:rot w14:lat="0" w14:lon="0" w14:rev="0"/>
                </w14:lightRig>
              </w14:scene3d>
            </w:rPr>
            <w:delText>Exercise - 7B.6</w:delText>
          </w:r>
          <w:r w:rsidDel="009879F0">
            <w:rPr>
              <w:noProof/>
            </w:rPr>
            <w:delText xml:space="preserve"> Use the WICED kit to Post Data to httpbin.org using TLS</w:delText>
          </w:r>
          <w:r w:rsidDel="009879F0">
            <w:rPr>
              <w:noProof/>
            </w:rPr>
            <w:tab/>
          </w:r>
        </w:del>
        <w:del w:id="237" w:author="Wesley Siebenthaler" w:date="2018-08-07T13:25:00Z">
          <w:r w:rsidR="0069399C" w:rsidDel="009F2665">
            <w:rPr>
              <w:noProof/>
            </w:rPr>
            <w:delText>30</w:delText>
          </w:r>
        </w:del>
      </w:ins>
    </w:p>
    <w:p w14:paraId="192E5058" w14:textId="2AEB5475" w:rsidR="009728E2" w:rsidDel="009879F0" w:rsidRDefault="009728E2">
      <w:pPr>
        <w:pStyle w:val="TOC2"/>
        <w:rPr>
          <w:ins w:id="238" w:author="Greg Landry" w:date="2018-07-03T12:40:00Z"/>
          <w:del w:id="239" w:author="Wesley Siebenthaler" w:date="2018-08-07T13:38:00Z"/>
          <w:rFonts w:asciiTheme="minorHAnsi" w:eastAsiaTheme="minorEastAsia" w:hAnsiTheme="minorHAnsi"/>
          <w:smallCaps w:val="0"/>
          <w:noProof/>
          <w:sz w:val="22"/>
        </w:rPr>
      </w:pPr>
      <w:ins w:id="240" w:author="Greg Landry" w:date="2018-07-03T12:40:00Z">
        <w:del w:id="241" w:author="Wesley Siebenthaler" w:date="2018-08-07T13:38:00Z">
          <w:r w:rsidRPr="00060ED1" w:rsidDel="009879F0">
            <w:rPr>
              <w:noProof/>
              <w14:scene3d>
                <w14:camera w14:prst="orthographicFront"/>
                <w14:lightRig w14:rig="threePt" w14:dir="t">
                  <w14:rot w14:lat="0" w14:lon="0" w14:rev="0"/>
                </w14:lightRig>
              </w14:scene3d>
            </w:rPr>
            <w:delText>Exercise - 7B.7</w:delText>
          </w:r>
          <w:r w:rsidDel="009879F0">
            <w:rPr>
              <w:noProof/>
            </w:rPr>
            <w:delText xml:space="preserve"> Use a Web API for Temperature Conversion</w:delText>
          </w:r>
          <w:r w:rsidDel="009879F0">
            <w:rPr>
              <w:noProof/>
            </w:rPr>
            <w:tab/>
          </w:r>
        </w:del>
        <w:del w:id="242" w:author="Wesley Siebenthaler" w:date="2018-08-07T13:25:00Z">
          <w:r w:rsidR="0069399C" w:rsidDel="009F2665">
            <w:rPr>
              <w:noProof/>
            </w:rPr>
            <w:delText>30</w:delText>
          </w:r>
        </w:del>
      </w:ins>
    </w:p>
    <w:p w14:paraId="20CCF88B" w14:textId="2113CAC6" w:rsidR="009728E2" w:rsidDel="009879F0" w:rsidRDefault="009728E2">
      <w:pPr>
        <w:pStyle w:val="TOC2"/>
        <w:rPr>
          <w:ins w:id="243" w:author="Greg Landry" w:date="2018-07-03T12:40:00Z"/>
          <w:del w:id="244" w:author="Wesley Siebenthaler" w:date="2018-08-07T13:38:00Z"/>
          <w:rFonts w:asciiTheme="minorHAnsi" w:eastAsiaTheme="minorEastAsia" w:hAnsiTheme="minorHAnsi"/>
          <w:smallCaps w:val="0"/>
          <w:noProof/>
          <w:sz w:val="22"/>
        </w:rPr>
      </w:pPr>
      <w:ins w:id="245" w:author="Greg Landry" w:date="2018-07-03T12:40:00Z">
        <w:del w:id="246" w:author="Wesley Siebenthaler" w:date="2018-08-07T13:38:00Z">
          <w:r w:rsidRPr="00060ED1" w:rsidDel="009879F0">
            <w:rPr>
              <w:noProof/>
              <w14:scene3d>
                <w14:camera w14:prst="orthographicFront"/>
                <w14:lightRig w14:rig="threePt" w14:dir="t">
                  <w14:rot w14:lat="0" w14:lon="0" w14:rev="0"/>
                </w14:lightRig>
              </w14:scene3d>
            </w:rPr>
            <w:delText>Exercise - 7B.8</w:delText>
          </w:r>
          <w:r w:rsidDel="009879F0">
            <w:rPr>
              <w:noProof/>
            </w:rPr>
            <w:delText xml:space="preserve"> (Advanced) Initial State – Virtual LED Controlled using APIARY and CURL</w:delText>
          </w:r>
          <w:r w:rsidDel="009879F0">
            <w:rPr>
              <w:noProof/>
            </w:rPr>
            <w:tab/>
          </w:r>
        </w:del>
        <w:del w:id="247" w:author="Wesley Siebenthaler" w:date="2018-08-07T13:25:00Z">
          <w:r w:rsidR="0069399C" w:rsidDel="009F2665">
            <w:rPr>
              <w:noProof/>
            </w:rPr>
            <w:delText>31</w:delText>
          </w:r>
        </w:del>
      </w:ins>
    </w:p>
    <w:p w14:paraId="7267A54A" w14:textId="0F56BF3C" w:rsidR="009728E2" w:rsidDel="009879F0" w:rsidRDefault="009728E2">
      <w:pPr>
        <w:pStyle w:val="TOC2"/>
        <w:rPr>
          <w:ins w:id="248" w:author="Greg Landry" w:date="2018-07-03T12:40:00Z"/>
          <w:del w:id="249" w:author="Wesley Siebenthaler" w:date="2018-08-07T13:38:00Z"/>
          <w:rFonts w:asciiTheme="minorHAnsi" w:eastAsiaTheme="minorEastAsia" w:hAnsiTheme="minorHAnsi"/>
          <w:smallCaps w:val="0"/>
          <w:noProof/>
          <w:sz w:val="22"/>
        </w:rPr>
      </w:pPr>
      <w:ins w:id="250" w:author="Greg Landry" w:date="2018-07-03T12:40:00Z">
        <w:del w:id="251" w:author="Wesley Siebenthaler" w:date="2018-08-07T13:38:00Z">
          <w:r w:rsidRPr="00060ED1" w:rsidDel="009879F0">
            <w:rPr>
              <w:noProof/>
              <w14:scene3d>
                <w14:camera w14:prst="orthographicFront"/>
                <w14:lightRig w14:rig="threePt" w14:dir="t">
                  <w14:rot w14:lat="0" w14:lon="0" w14:rev="0"/>
                </w14:lightRig>
              </w14:scene3d>
            </w:rPr>
            <w:delText>Exercise - 7B.9</w:delText>
          </w:r>
          <w:r w:rsidDel="009879F0">
            <w:rPr>
              <w:noProof/>
            </w:rPr>
            <w:delText xml:space="preserve"> (Advanced) Initial State – LED State Controlled by Hardware</w:delText>
          </w:r>
          <w:r w:rsidDel="009879F0">
            <w:rPr>
              <w:noProof/>
            </w:rPr>
            <w:tab/>
          </w:r>
        </w:del>
        <w:del w:id="252" w:author="Wesley Siebenthaler" w:date="2018-08-07T13:25:00Z">
          <w:r w:rsidR="0069399C" w:rsidDel="009F2665">
            <w:rPr>
              <w:noProof/>
            </w:rPr>
            <w:delText>31</w:delText>
          </w:r>
        </w:del>
      </w:ins>
    </w:p>
    <w:p w14:paraId="0D3CFBF3" w14:textId="0DF32835" w:rsidR="009728E2" w:rsidDel="009879F0" w:rsidRDefault="009728E2">
      <w:pPr>
        <w:pStyle w:val="TOC2"/>
        <w:rPr>
          <w:ins w:id="253" w:author="Greg Landry" w:date="2018-07-03T12:40:00Z"/>
          <w:del w:id="254" w:author="Wesley Siebenthaler" w:date="2018-08-07T13:38:00Z"/>
          <w:rFonts w:asciiTheme="minorHAnsi" w:eastAsiaTheme="minorEastAsia" w:hAnsiTheme="minorHAnsi"/>
          <w:smallCaps w:val="0"/>
          <w:noProof/>
          <w:sz w:val="22"/>
        </w:rPr>
      </w:pPr>
      <w:ins w:id="255" w:author="Greg Landry" w:date="2018-07-03T12:40:00Z">
        <w:del w:id="256" w:author="Wesley Siebenthaler" w:date="2018-08-07T13:38:00Z">
          <w:r w:rsidRPr="00060ED1" w:rsidDel="009879F0">
            <w:rPr>
              <w:noProof/>
              <w14:scene3d>
                <w14:camera w14:prst="orthographicFront"/>
                <w14:lightRig w14:rig="threePt" w14:dir="t">
                  <w14:rot w14:lat="0" w14:lon="0" w14:rev="0"/>
                </w14:lightRig>
              </w14:scene3d>
            </w:rPr>
            <w:delText>Exercise - 7B.10</w:delText>
          </w:r>
          <w:r w:rsidDel="009879F0">
            <w:rPr>
              <w:noProof/>
            </w:rPr>
            <w:delText xml:space="preserve"> (Advanced) Initial State – Temperature &amp; Humidity</w:delText>
          </w:r>
          <w:r w:rsidDel="009879F0">
            <w:rPr>
              <w:noProof/>
            </w:rPr>
            <w:tab/>
          </w:r>
        </w:del>
        <w:del w:id="257" w:author="Wesley Siebenthaler" w:date="2018-08-07T13:25:00Z">
          <w:r w:rsidR="0069399C" w:rsidDel="009F2665">
            <w:rPr>
              <w:noProof/>
            </w:rPr>
            <w:delText>32</w:delText>
          </w:r>
        </w:del>
      </w:ins>
    </w:p>
    <w:p w14:paraId="779A5AB0" w14:textId="445A30B3" w:rsidR="009728E2" w:rsidDel="009879F0" w:rsidRDefault="009728E2">
      <w:pPr>
        <w:pStyle w:val="TOC2"/>
        <w:rPr>
          <w:ins w:id="258" w:author="Greg Landry" w:date="2018-07-03T12:40:00Z"/>
          <w:del w:id="259" w:author="Wesley Siebenthaler" w:date="2018-08-07T13:38:00Z"/>
          <w:rFonts w:asciiTheme="minorHAnsi" w:eastAsiaTheme="minorEastAsia" w:hAnsiTheme="minorHAnsi"/>
          <w:smallCaps w:val="0"/>
          <w:noProof/>
          <w:sz w:val="22"/>
        </w:rPr>
      </w:pPr>
      <w:ins w:id="260" w:author="Greg Landry" w:date="2018-07-03T12:40:00Z">
        <w:del w:id="261" w:author="Wesley Siebenthaler" w:date="2018-08-07T13:38:00Z">
          <w:r w:rsidRPr="00060ED1" w:rsidDel="009879F0">
            <w:rPr>
              <w:noProof/>
              <w14:scene3d>
                <w14:camera w14:prst="orthographicFront"/>
                <w14:lightRig w14:rig="threePt" w14:dir="t">
                  <w14:rot w14:lat="0" w14:lon="0" w14:rev="0"/>
                </w14:lightRig>
              </w14:scene3d>
            </w:rPr>
            <w:delText>Exercise - 7B.11</w:delText>
          </w:r>
          <w:r w:rsidDel="009879F0">
            <w:rPr>
              <w:noProof/>
            </w:rPr>
            <w:delText xml:space="preserve"> (Advanced) Initial State – Graphing Temperature &amp; Humidity</w:delText>
          </w:r>
          <w:r w:rsidDel="009879F0">
            <w:rPr>
              <w:noProof/>
            </w:rPr>
            <w:tab/>
          </w:r>
        </w:del>
        <w:del w:id="262" w:author="Wesley Siebenthaler" w:date="2018-08-07T13:25:00Z">
          <w:r w:rsidR="0069399C" w:rsidDel="009F2665">
            <w:rPr>
              <w:noProof/>
            </w:rPr>
            <w:delText>32</w:delText>
          </w:r>
        </w:del>
      </w:ins>
    </w:p>
    <w:p w14:paraId="779601BA" w14:textId="530B2CC0" w:rsidR="009728E2" w:rsidDel="009879F0" w:rsidRDefault="009728E2">
      <w:pPr>
        <w:pStyle w:val="TOC2"/>
        <w:rPr>
          <w:ins w:id="263" w:author="Greg Landry" w:date="2018-07-03T12:40:00Z"/>
          <w:del w:id="264" w:author="Wesley Siebenthaler" w:date="2018-08-07T13:38:00Z"/>
          <w:rFonts w:asciiTheme="minorHAnsi" w:eastAsiaTheme="minorEastAsia" w:hAnsiTheme="minorHAnsi"/>
          <w:smallCaps w:val="0"/>
          <w:noProof/>
          <w:sz w:val="22"/>
        </w:rPr>
      </w:pPr>
      <w:ins w:id="265" w:author="Greg Landry" w:date="2018-07-03T12:40:00Z">
        <w:del w:id="266" w:author="Wesley Siebenthaler" w:date="2018-08-07T13:38:00Z">
          <w:r w:rsidRPr="00060ED1" w:rsidDel="009879F0">
            <w:rPr>
              <w:noProof/>
              <w14:scene3d>
                <w14:camera w14:prst="orthographicFront"/>
                <w14:lightRig w14:rig="threePt" w14:dir="t">
                  <w14:rot w14:lat="0" w14:lon="0" w14:rev="0"/>
                </w14:lightRig>
              </w14:scene3d>
            </w:rPr>
            <w:delText>Exercise - 7B.12</w:delText>
          </w:r>
          <w:r w:rsidDel="009879F0">
            <w:rPr>
              <w:noProof/>
            </w:rPr>
            <w:delText xml:space="preserve"> (Advanced) Send Request Using Text Strings</w:delText>
          </w:r>
          <w:r w:rsidDel="009879F0">
            <w:rPr>
              <w:noProof/>
            </w:rPr>
            <w:tab/>
          </w:r>
        </w:del>
        <w:del w:id="267" w:author="Wesley Siebenthaler" w:date="2018-08-07T13:25:00Z">
          <w:r w:rsidR="0069399C" w:rsidDel="009F2665">
            <w:rPr>
              <w:noProof/>
            </w:rPr>
            <w:delText>32</w:delText>
          </w:r>
        </w:del>
      </w:ins>
    </w:p>
    <w:p w14:paraId="50CD3D12" w14:textId="6EC0A6E7" w:rsidR="009728E2" w:rsidDel="009879F0" w:rsidRDefault="009728E2">
      <w:pPr>
        <w:pStyle w:val="TOC1"/>
        <w:tabs>
          <w:tab w:val="left" w:pos="720"/>
          <w:tab w:val="right" w:leader="dot" w:pos="9350"/>
        </w:tabs>
        <w:rPr>
          <w:ins w:id="268" w:author="Greg Landry" w:date="2018-07-03T12:40:00Z"/>
          <w:del w:id="269" w:author="Wesley Siebenthaler" w:date="2018-08-07T13:38:00Z"/>
          <w:rFonts w:asciiTheme="minorHAnsi" w:eastAsiaTheme="minorEastAsia" w:hAnsiTheme="minorHAnsi"/>
          <w:b w:val="0"/>
          <w:bCs w:val="0"/>
          <w:caps w:val="0"/>
          <w:noProof/>
        </w:rPr>
      </w:pPr>
      <w:ins w:id="270" w:author="Greg Landry" w:date="2018-07-03T12:40:00Z">
        <w:del w:id="271" w:author="Wesley Siebenthaler" w:date="2018-08-07T13:38:00Z">
          <w:r w:rsidDel="009879F0">
            <w:rPr>
              <w:noProof/>
            </w:rPr>
            <w:delText>7B.9</w:delText>
          </w:r>
          <w:r w:rsidDel="009879F0">
            <w:rPr>
              <w:rFonts w:asciiTheme="minorHAnsi" w:eastAsiaTheme="minorEastAsia" w:hAnsiTheme="minorHAnsi"/>
              <w:b w:val="0"/>
              <w:bCs w:val="0"/>
              <w:caps w:val="0"/>
              <w:noProof/>
            </w:rPr>
            <w:tab/>
          </w:r>
          <w:r w:rsidDel="009879F0">
            <w:rPr>
              <w:noProof/>
            </w:rPr>
            <w:delText>Related Example "Apps"</w:delText>
          </w:r>
          <w:r w:rsidDel="009879F0">
            <w:rPr>
              <w:noProof/>
            </w:rPr>
            <w:tab/>
          </w:r>
        </w:del>
        <w:del w:id="272" w:author="Wesley Siebenthaler" w:date="2018-08-07T13:25:00Z">
          <w:r w:rsidR="0069399C" w:rsidDel="009F2665">
            <w:rPr>
              <w:noProof/>
            </w:rPr>
            <w:delText>33</w:delText>
          </w:r>
        </w:del>
      </w:ins>
    </w:p>
    <w:p w14:paraId="6CACC928" w14:textId="6FCFCDFF" w:rsidR="009728E2" w:rsidDel="009879F0" w:rsidRDefault="009728E2">
      <w:pPr>
        <w:pStyle w:val="TOC1"/>
        <w:tabs>
          <w:tab w:val="left" w:pos="960"/>
          <w:tab w:val="right" w:leader="dot" w:pos="9350"/>
        </w:tabs>
        <w:rPr>
          <w:ins w:id="273" w:author="Greg Landry" w:date="2018-07-03T12:40:00Z"/>
          <w:del w:id="274" w:author="Wesley Siebenthaler" w:date="2018-08-07T13:38:00Z"/>
          <w:rFonts w:asciiTheme="minorHAnsi" w:eastAsiaTheme="minorEastAsia" w:hAnsiTheme="minorHAnsi"/>
          <w:b w:val="0"/>
          <w:bCs w:val="0"/>
          <w:caps w:val="0"/>
          <w:noProof/>
        </w:rPr>
      </w:pPr>
      <w:ins w:id="275" w:author="Greg Landry" w:date="2018-07-03T12:40:00Z">
        <w:del w:id="276" w:author="Wesley Siebenthaler" w:date="2018-08-07T13:38:00Z">
          <w:r w:rsidDel="009879F0">
            <w:rPr>
              <w:noProof/>
            </w:rPr>
            <w:delText>7B.10</w:delText>
          </w:r>
          <w:r w:rsidDel="009879F0">
            <w:rPr>
              <w:rFonts w:asciiTheme="minorHAnsi" w:eastAsiaTheme="minorEastAsia" w:hAnsiTheme="minorHAnsi"/>
              <w:b w:val="0"/>
              <w:bCs w:val="0"/>
              <w:caps w:val="0"/>
              <w:noProof/>
            </w:rPr>
            <w:tab/>
          </w:r>
          <w:r w:rsidDel="009879F0">
            <w:rPr>
              <w:noProof/>
            </w:rPr>
            <w:delText>Known Errata + Enhancements + Comments</w:delText>
          </w:r>
          <w:r w:rsidDel="009879F0">
            <w:rPr>
              <w:noProof/>
            </w:rPr>
            <w:tab/>
          </w:r>
        </w:del>
        <w:del w:id="277" w:author="Wesley Siebenthaler" w:date="2018-08-07T13:25:00Z">
          <w:r w:rsidR="0069399C" w:rsidDel="009F2665">
            <w:rPr>
              <w:noProof/>
            </w:rPr>
            <w:delText>33</w:delText>
          </w:r>
        </w:del>
      </w:ins>
    </w:p>
    <w:p w14:paraId="1971C9A8" w14:textId="7526F813" w:rsidR="00193126" w:rsidDel="009879F0" w:rsidRDefault="00193126">
      <w:pPr>
        <w:pStyle w:val="TOC1"/>
        <w:tabs>
          <w:tab w:val="left" w:pos="720"/>
          <w:tab w:val="right" w:leader="dot" w:pos="9350"/>
        </w:tabs>
        <w:rPr>
          <w:del w:id="278" w:author="Wesley Siebenthaler" w:date="2018-08-07T13:38:00Z"/>
          <w:rFonts w:asciiTheme="minorHAnsi" w:eastAsiaTheme="minorEastAsia" w:hAnsiTheme="minorHAnsi"/>
          <w:b w:val="0"/>
          <w:bCs w:val="0"/>
          <w:caps w:val="0"/>
          <w:noProof/>
        </w:rPr>
      </w:pPr>
      <w:del w:id="279" w:author="Wesley Siebenthaler" w:date="2018-08-07T13:38:00Z">
        <w:r w:rsidDel="009879F0">
          <w:rPr>
            <w:noProof/>
          </w:rPr>
          <w:delText>7B.1</w:delText>
        </w:r>
        <w:r w:rsidDel="009879F0">
          <w:rPr>
            <w:rFonts w:asciiTheme="minorHAnsi" w:eastAsiaTheme="minorEastAsia" w:hAnsiTheme="minorHAnsi"/>
            <w:b w:val="0"/>
            <w:bCs w:val="0"/>
            <w:caps w:val="0"/>
            <w:noProof/>
          </w:rPr>
          <w:tab/>
        </w:r>
        <w:r w:rsidDel="009879F0">
          <w:rPr>
            <w:noProof/>
          </w:rPr>
          <w:delText>Introduction</w:delText>
        </w:r>
        <w:r w:rsidDel="009879F0">
          <w:rPr>
            <w:noProof/>
          </w:rPr>
          <w:tab/>
        </w:r>
        <w:r w:rsidR="005057E3" w:rsidDel="009879F0">
          <w:rPr>
            <w:noProof/>
          </w:rPr>
          <w:delText>3</w:delText>
        </w:r>
      </w:del>
    </w:p>
    <w:p w14:paraId="3D51EEF3" w14:textId="4249A9B7" w:rsidR="00193126" w:rsidDel="009879F0" w:rsidRDefault="00193126">
      <w:pPr>
        <w:pStyle w:val="TOC1"/>
        <w:tabs>
          <w:tab w:val="left" w:pos="720"/>
          <w:tab w:val="right" w:leader="dot" w:pos="9350"/>
        </w:tabs>
        <w:rPr>
          <w:del w:id="280" w:author="Wesley Siebenthaler" w:date="2018-08-07T13:38:00Z"/>
          <w:rFonts w:asciiTheme="minorHAnsi" w:eastAsiaTheme="minorEastAsia" w:hAnsiTheme="minorHAnsi"/>
          <w:b w:val="0"/>
          <w:bCs w:val="0"/>
          <w:caps w:val="0"/>
          <w:noProof/>
        </w:rPr>
      </w:pPr>
      <w:del w:id="281" w:author="Wesley Siebenthaler" w:date="2018-08-07T13:38:00Z">
        <w:r w:rsidDel="009879F0">
          <w:rPr>
            <w:noProof/>
          </w:rPr>
          <w:delText>7B.2</w:delText>
        </w:r>
        <w:r w:rsidDel="009879F0">
          <w:rPr>
            <w:rFonts w:asciiTheme="minorHAnsi" w:eastAsiaTheme="minorEastAsia" w:hAnsiTheme="minorHAnsi"/>
            <w:b w:val="0"/>
            <w:bCs w:val="0"/>
            <w:caps w:val="0"/>
            <w:noProof/>
          </w:rPr>
          <w:tab/>
        </w:r>
        <w:r w:rsidDel="009879F0">
          <w:rPr>
            <w:noProof/>
          </w:rPr>
          <w:delText>HTTP 1.1 Protocol</w:delText>
        </w:r>
        <w:r w:rsidDel="009879F0">
          <w:rPr>
            <w:noProof/>
          </w:rPr>
          <w:tab/>
        </w:r>
        <w:r w:rsidR="005057E3" w:rsidDel="009879F0">
          <w:rPr>
            <w:noProof/>
          </w:rPr>
          <w:delText>3</w:delText>
        </w:r>
      </w:del>
    </w:p>
    <w:p w14:paraId="0B48AD9B" w14:textId="75AC0F93" w:rsidR="00193126" w:rsidDel="009879F0" w:rsidRDefault="00193126">
      <w:pPr>
        <w:pStyle w:val="TOC2"/>
        <w:rPr>
          <w:del w:id="282" w:author="Wesley Siebenthaler" w:date="2018-08-07T13:38:00Z"/>
          <w:rFonts w:asciiTheme="minorHAnsi" w:eastAsiaTheme="minorEastAsia" w:hAnsiTheme="minorHAnsi"/>
          <w:smallCaps w:val="0"/>
          <w:noProof/>
          <w:sz w:val="22"/>
        </w:rPr>
      </w:pPr>
      <w:del w:id="283" w:author="Wesley Siebenthaler" w:date="2018-08-07T13:38:00Z">
        <w:r w:rsidDel="009879F0">
          <w:rPr>
            <w:noProof/>
          </w:rPr>
          <w:delText>7B.2.1 Client Request Message Format</w:delText>
        </w:r>
        <w:r w:rsidDel="009879F0">
          <w:rPr>
            <w:noProof/>
          </w:rPr>
          <w:tab/>
        </w:r>
        <w:r w:rsidR="005057E3" w:rsidDel="009879F0">
          <w:rPr>
            <w:noProof/>
          </w:rPr>
          <w:delText>4</w:delText>
        </w:r>
      </w:del>
    </w:p>
    <w:p w14:paraId="7E38D82A" w14:textId="71B23415" w:rsidR="00193126" w:rsidDel="009879F0" w:rsidRDefault="00193126">
      <w:pPr>
        <w:pStyle w:val="TOC2"/>
        <w:rPr>
          <w:del w:id="284" w:author="Wesley Siebenthaler" w:date="2018-08-07T13:38:00Z"/>
          <w:rFonts w:asciiTheme="minorHAnsi" w:eastAsiaTheme="minorEastAsia" w:hAnsiTheme="minorHAnsi"/>
          <w:smallCaps w:val="0"/>
          <w:noProof/>
          <w:sz w:val="22"/>
        </w:rPr>
      </w:pPr>
      <w:del w:id="285" w:author="Wesley Siebenthaler" w:date="2018-08-07T13:38:00Z">
        <w:r w:rsidDel="009879F0">
          <w:rPr>
            <w:noProof/>
          </w:rPr>
          <w:delText xml:space="preserve">7B.2.2 Client Request </w:delText>
        </w:r>
        <w:r w:rsidDel="009879F0">
          <w:rPr>
            <w:noProof/>
          </w:rPr>
          <w:sym w:font="Wingdings" w:char="F0E0"/>
        </w:r>
        <w:r w:rsidDel="009879F0">
          <w:rPr>
            <w:noProof/>
          </w:rPr>
          <w:delText xml:space="preserve"> Start Line</w:delText>
        </w:r>
        <w:r w:rsidDel="009879F0">
          <w:rPr>
            <w:noProof/>
          </w:rPr>
          <w:tab/>
        </w:r>
        <w:r w:rsidR="005057E3" w:rsidDel="009879F0">
          <w:rPr>
            <w:noProof/>
          </w:rPr>
          <w:delText>4</w:delText>
        </w:r>
      </w:del>
    </w:p>
    <w:p w14:paraId="65C9C0B0" w14:textId="74838FBF" w:rsidR="00193126" w:rsidDel="009879F0" w:rsidRDefault="00193126">
      <w:pPr>
        <w:pStyle w:val="TOC2"/>
        <w:rPr>
          <w:del w:id="286" w:author="Wesley Siebenthaler" w:date="2018-08-07T13:38:00Z"/>
          <w:rFonts w:asciiTheme="minorHAnsi" w:eastAsiaTheme="minorEastAsia" w:hAnsiTheme="minorHAnsi"/>
          <w:smallCaps w:val="0"/>
          <w:noProof/>
          <w:sz w:val="22"/>
        </w:rPr>
      </w:pPr>
      <w:del w:id="287" w:author="Wesley Siebenthaler" w:date="2018-08-07T13:38:00Z">
        <w:r w:rsidDel="009879F0">
          <w:rPr>
            <w:noProof/>
          </w:rPr>
          <w:delText xml:space="preserve">7B.2.3 Client Request </w:delText>
        </w:r>
        <w:r w:rsidDel="009879F0">
          <w:rPr>
            <w:noProof/>
          </w:rPr>
          <w:sym w:font="Wingdings" w:char="F0E0"/>
        </w:r>
        <w:r w:rsidDel="009879F0">
          <w:rPr>
            <w:noProof/>
          </w:rPr>
          <w:delText xml:space="preserve"> Start Line </w:delText>
        </w:r>
        <w:r w:rsidDel="009879F0">
          <w:rPr>
            <w:noProof/>
          </w:rPr>
          <w:sym w:font="Wingdings" w:char="F0E0"/>
        </w:r>
        <w:r w:rsidDel="009879F0">
          <w:rPr>
            <w:noProof/>
          </w:rPr>
          <w:delText xml:space="preserve"> HTTP Methods</w:delText>
        </w:r>
        <w:r w:rsidDel="009879F0">
          <w:rPr>
            <w:noProof/>
          </w:rPr>
          <w:tab/>
        </w:r>
        <w:r w:rsidR="005057E3" w:rsidDel="009879F0">
          <w:rPr>
            <w:noProof/>
          </w:rPr>
          <w:delText>4</w:delText>
        </w:r>
      </w:del>
    </w:p>
    <w:p w14:paraId="07F1FC7A" w14:textId="48027DDE" w:rsidR="00193126" w:rsidDel="009879F0" w:rsidRDefault="00193126">
      <w:pPr>
        <w:pStyle w:val="TOC2"/>
        <w:rPr>
          <w:del w:id="288" w:author="Wesley Siebenthaler" w:date="2018-08-07T13:38:00Z"/>
          <w:rFonts w:asciiTheme="minorHAnsi" w:eastAsiaTheme="minorEastAsia" w:hAnsiTheme="minorHAnsi"/>
          <w:smallCaps w:val="0"/>
          <w:noProof/>
          <w:sz w:val="22"/>
        </w:rPr>
      </w:pPr>
      <w:del w:id="289" w:author="Wesley Siebenthaler" w:date="2018-08-07T13:38:00Z">
        <w:r w:rsidDel="009879F0">
          <w:rPr>
            <w:noProof/>
          </w:rPr>
          <w:delText xml:space="preserve">7B.2.4 Client Request </w:delText>
        </w:r>
        <w:r w:rsidDel="009879F0">
          <w:rPr>
            <w:noProof/>
          </w:rPr>
          <w:sym w:font="Wingdings" w:char="F0E0"/>
        </w:r>
        <w:r w:rsidDel="009879F0">
          <w:rPr>
            <w:noProof/>
          </w:rPr>
          <w:delText xml:space="preserve"> Start Line </w:delText>
        </w:r>
        <w:r w:rsidDel="009879F0">
          <w:rPr>
            <w:noProof/>
          </w:rPr>
          <w:sym w:font="Wingdings" w:char="F0E0"/>
        </w:r>
        <w:r w:rsidDel="009879F0">
          <w:rPr>
            <w:noProof/>
          </w:rPr>
          <w:delText xml:space="preserve"> Resources</w:delText>
        </w:r>
        <w:r w:rsidDel="009879F0">
          <w:rPr>
            <w:noProof/>
          </w:rPr>
          <w:tab/>
        </w:r>
        <w:r w:rsidR="005057E3" w:rsidDel="009879F0">
          <w:rPr>
            <w:noProof/>
          </w:rPr>
          <w:delText>5</w:delText>
        </w:r>
      </w:del>
    </w:p>
    <w:p w14:paraId="696F944F" w14:textId="12C99720" w:rsidR="00193126" w:rsidDel="009879F0" w:rsidRDefault="00193126">
      <w:pPr>
        <w:pStyle w:val="TOC2"/>
        <w:rPr>
          <w:del w:id="290" w:author="Wesley Siebenthaler" w:date="2018-08-07T13:38:00Z"/>
          <w:rFonts w:asciiTheme="minorHAnsi" w:eastAsiaTheme="minorEastAsia" w:hAnsiTheme="minorHAnsi"/>
          <w:smallCaps w:val="0"/>
          <w:noProof/>
          <w:sz w:val="22"/>
        </w:rPr>
      </w:pPr>
      <w:del w:id="291" w:author="Wesley Siebenthaler" w:date="2018-08-07T13:38:00Z">
        <w:r w:rsidDel="009879F0">
          <w:rPr>
            <w:noProof/>
          </w:rPr>
          <w:delText xml:space="preserve">7B.2.5 Client Request </w:delText>
        </w:r>
        <w:r w:rsidDel="009879F0">
          <w:rPr>
            <w:noProof/>
          </w:rPr>
          <w:sym w:font="Wingdings" w:char="F0E0"/>
        </w:r>
        <w:r w:rsidDel="009879F0">
          <w:rPr>
            <w:noProof/>
          </w:rPr>
          <w:delText xml:space="preserve"> Start Line </w:delText>
        </w:r>
        <w:r w:rsidDel="009879F0">
          <w:rPr>
            <w:noProof/>
          </w:rPr>
          <w:sym w:font="Wingdings" w:char="F0E0"/>
        </w:r>
        <w:r w:rsidDel="009879F0">
          <w:rPr>
            <w:noProof/>
          </w:rPr>
          <w:delText xml:space="preserve"> Options</w:delText>
        </w:r>
        <w:r w:rsidDel="009879F0">
          <w:rPr>
            <w:noProof/>
          </w:rPr>
          <w:tab/>
        </w:r>
        <w:r w:rsidR="005057E3" w:rsidDel="009879F0">
          <w:rPr>
            <w:noProof/>
          </w:rPr>
          <w:delText>6</w:delText>
        </w:r>
      </w:del>
    </w:p>
    <w:p w14:paraId="7899792E" w14:textId="46C5A58C" w:rsidR="00193126" w:rsidDel="009879F0" w:rsidRDefault="00193126">
      <w:pPr>
        <w:pStyle w:val="TOC2"/>
        <w:rPr>
          <w:del w:id="292" w:author="Wesley Siebenthaler" w:date="2018-08-07T13:38:00Z"/>
          <w:rFonts w:asciiTheme="minorHAnsi" w:eastAsiaTheme="minorEastAsia" w:hAnsiTheme="minorHAnsi"/>
          <w:smallCaps w:val="0"/>
          <w:noProof/>
          <w:sz w:val="22"/>
        </w:rPr>
      </w:pPr>
      <w:del w:id="293" w:author="Wesley Siebenthaler" w:date="2018-08-07T13:38:00Z">
        <w:r w:rsidDel="009879F0">
          <w:rPr>
            <w:noProof/>
          </w:rPr>
          <w:delText xml:space="preserve">7B.2.6 Client Request </w:delText>
        </w:r>
        <w:r w:rsidDel="009879F0">
          <w:rPr>
            <w:noProof/>
          </w:rPr>
          <w:sym w:font="Wingdings" w:char="F0E0"/>
        </w:r>
        <w:r w:rsidDel="009879F0">
          <w:rPr>
            <w:noProof/>
          </w:rPr>
          <w:delText xml:space="preserve"> Headers</w:delText>
        </w:r>
        <w:r w:rsidDel="009879F0">
          <w:rPr>
            <w:noProof/>
          </w:rPr>
          <w:tab/>
        </w:r>
        <w:r w:rsidR="005057E3" w:rsidDel="009879F0">
          <w:rPr>
            <w:noProof/>
          </w:rPr>
          <w:delText>6</w:delText>
        </w:r>
      </w:del>
    </w:p>
    <w:p w14:paraId="32CADBCA" w14:textId="6F00DADE" w:rsidR="00193126" w:rsidDel="009879F0" w:rsidRDefault="00193126">
      <w:pPr>
        <w:pStyle w:val="TOC2"/>
        <w:rPr>
          <w:del w:id="294" w:author="Wesley Siebenthaler" w:date="2018-08-07T13:38:00Z"/>
          <w:rFonts w:asciiTheme="minorHAnsi" w:eastAsiaTheme="minorEastAsia" w:hAnsiTheme="minorHAnsi"/>
          <w:smallCaps w:val="0"/>
          <w:noProof/>
          <w:sz w:val="22"/>
        </w:rPr>
      </w:pPr>
      <w:del w:id="295" w:author="Wesley Siebenthaler" w:date="2018-08-07T13:38:00Z">
        <w:r w:rsidDel="009879F0">
          <w:rPr>
            <w:noProof/>
          </w:rPr>
          <w:delText xml:space="preserve">7B.2.7 Client Request </w:delText>
        </w:r>
        <w:r w:rsidDel="009879F0">
          <w:rPr>
            <w:noProof/>
          </w:rPr>
          <w:sym w:font="Wingdings" w:char="F0E0"/>
        </w:r>
        <w:r w:rsidDel="009879F0">
          <w:rPr>
            <w:noProof/>
          </w:rPr>
          <w:delText xml:space="preserve"> Content Body</w:delText>
        </w:r>
        <w:r w:rsidDel="009879F0">
          <w:rPr>
            <w:noProof/>
          </w:rPr>
          <w:tab/>
        </w:r>
        <w:r w:rsidR="005057E3" w:rsidDel="009879F0">
          <w:rPr>
            <w:noProof/>
          </w:rPr>
          <w:delText>7</w:delText>
        </w:r>
      </w:del>
    </w:p>
    <w:p w14:paraId="2B5E9473" w14:textId="5721483E" w:rsidR="00193126" w:rsidDel="009879F0" w:rsidRDefault="00193126">
      <w:pPr>
        <w:pStyle w:val="TOC2"/>
        <w:rPr>
          <w:del w:id="296" w:author="Wesley Siebenthaler" w:date="2018-08-07T13:38:00Z"/>
          <w:rFonts w:asciiTheme="minorHAnsi" w:eastAsiaTheme="minorEastAsia" w:hAnsiTheme="minorHAnsi"/>
          <w:smallCaps w:val="0"/>
          <w:noProof/>
          <w:sz w:val="22"/>
        </w:rPr>
      </w:pPr>
      <w:del w:id="297" w:author="Wesley Siebenthaler" w:date="2018-08-07T13:38:00Z">
        <w:r w:rsidDel="009879F0">
          <w:rPr>
            <w:noProof/>
          </w:rPr>
          <w:delText>7B.2.8 Server Response Message Format</w:delText>
        </w:r>
        <w:r w:rsidDel="009879F0">
          <w:rPr>
            <w:noProof/>
          </w:rPr>
          <w:tab/>
        </w:r>
        <w:r w:rsidR="005057E3" w:rsidDel="009879F0">
          <w:rPr>
            <w:noProof/>
          </w:rPr>
          <w:delText>7</w:delText>
        </w:r>
      </w:del>
    </w:p>
    <w:p w14:paraId="6671BEDD" w14:textId="1F98EB42" w:rsidR="00193126" w:rsidDel="009879F0" w:rsidRDefault="00193126">
      <w:pPr>
        <w:pStyle w:val="TOC2"/>
        <w:rPr>
          <w:del w:id="298" w:author="Wesley Siebenthaler" w:date="2018-08-07T13:38:00Z"/>
          <w:rFonts w:asciiTheme="minorHAnsi" w:eastAsiaTheme="minorEastAsia" w:hAnsiTheme="minorHAnsi"/>
          <w:smallCaps w:val="0"/>
          <w:noProof/>
          <w:sz w:val="22"/>
        </w:rPr>
      </w:pPr>
      <w:del w:id="299" w:author="Wesley Siebenthaler" w:date="2018-08-07T13:38:00Z">
        <w:r w:rsidDel="009879F0">
          <w:rPr>
            <w:noProof/>
          </w:rPr>
          <w:delText xml:space="preserve">7B.2.9 Server Response </w:delText>
        </w:r>
        <w:r w:rsidDel="009879F0">
          <w:rPr>
            <w:noProof/>
          </w:rPr>
          <w:sym w:font="Wingdings" w:char="F0E0"/>
        </w:r>
        <w:r w:rsidDel="009879F0">
          <w:rPr>
            <w:noProof/>
          </w:rPr>
          <w:delText xml:space="preserve"> Start Line</w:delText>
        </w:r>
        <w:r w:rsidDel="009879F0">
          <w:rPr>
            <w:noProof/>
          </w:rPr>
          <w:tab/>
        </w:r>
        <w:r w:rsidR="005057E3" w:rsidDel="009879F0">
          <w:rPr>
            <w:noProof/>
          </w:rPr>
          <w:delText>8</w:delText>
        </w:r>
      </w:del>
    </w:p>
    <w:p w14:paraId="34B4223E" w14:textId="772C1437" w:rsidR="00193126" w:rsidDel="009879F0" w:rsidRDefault="00193126">
      <w:pPr>
        <w:pStyle w:val="TOC2"/>
        <w:rPr>
          <w:del w:id="300" w:author="Wesley Siebenthaler" w:date="2018-08-07T13:38:00Z"/>
          <w:rFonts w:asciiTheme="minorHAnsi" w:eastAsiaTheme="minorEastAsia" w:hAnsiTheme="minorHAnsi"/>
          <w:smallCaps w:val="0"/>
          <w:noProof/>
          <w:sz w:val="22"/>
        </w:rPr>
      </w:pPr>
      <w:del w:id="301" w:author="Wesley Siebenthaler" w:date="2018-08-07T13:38:00Z">
        <w:r w:rsidDel="009879F0">
          <w:rPr>
            <w:noProof/>
          </w:rPr>
          <w:delText xml:space="preserve">7B.2.10 Server Response </w:delText>
        </w:r>
        <w:r w:rsidDel="009879F0">
          <w:rPr>
            <w:noProof/>
          </w:rPr>
          <w:sym w:font="Wingdings" w:char="F0E0"/>
        </w:r>
        <w:r w:rsidDel="009879F0">
          <w:rPr>
            <w:noProof/>
          </w:rPr>
          <w:delText xml:space="preserve"> Start Line </w:delText>
        </w:r>
        <w:r w:rsidDel="009879F0">
          <w:rPr>
            <w:noProof/>
          </w:rPr>
          <w:sym w:font="Wingdings" w:char="F0E0"/>
        </w:r>
        <w:r w:rsidDel="009879F0">
          <w:rPr>
            <w:noProof/>
          </w:rPr>
          <w:delText xml:space="preserve"> Status Codes</w:delText>
        </w:r>
        <w:r w:rsidDel="009879F0">
          <w:rPr>
            <w:noProof/>
          </w:rPr>
          <w:tab/>
        </w:r>
        <w:r w:rsidR="005057E3" w:rsidDel="009879F0">
          <w:rPr>
            <w:noProof/>
          </w:rPr>
          <w:delText>8</w:delText>
        </w:r>
      </w:del>
    </w:p>
    <w:p w14:paraId="7D9264F5" w14:textId="50E97035" w:rsidR="00193126" w:rsidDel="009879F0" w:rsidRDefault="00193126">
      <w:pPr>
        <w:pStyle w:val="TOC2"/>
        <w:rPr>
          <w:del w:id="302" w:author="Wesley Siebenthaler" w:date="2018-08-07T13:38:00Z"/>
          <w:rFonts w:asciiTheme="minorHAnsi" w:eastAsiaTheme="minorEastAsia" w:hAnsiTheme="minorHAnsi"/>
          <w:smallCaps w:val="0"/>
          <w:noProof/>
          <w:sz w:val="22"/>
        </w:rPr>
      </w:pPr>
      <w:del w:id="303" w:author="Wesley Siebenthaler" w:date="2018-08-07T13:38:00Z">
        <w:r w:rsidDel="009879F0">
          <w:rPr>
            <w:noProof/>
          </w:rPr>
          <w:delText xml:space="preserve">7B.2.11 Server Response </w:delText>
        </w:r>
        <w:r w:rsidDel="009879F0">
          <w:rPr>
            <w:noProof/>
          </w:rPr>
          <w:sym w:font="Wingdings" w:char="F0E0"/>
        </w:r>
        <w:r w:rsidDel="009879F0">
          <w:rPr>
            <w:noProof/>
          </w:rPr>
          <w:delText xml:space="preserve"> Start Line </w:delText>
        </w:r>
        <w:r w:rsidDel="009879F0">
          <w:rPr>
            <w:noProof/>
          </w:rPr>
          <w:sym w:font="Wingdings" w:char="F0E0"/>
        </w:r>
        <w:r w:rsidDel="009879F0">
          <w:rPr>
            <w:noProof/>
          </w:rPr>
          <w:delText xml:space="preserve"> Status Message</w:delText>
        </w:r>
        <w:r w:rsidDel="009879F0">
          <w:rPr>
            <w:noProof/>
          </w:rPr>
          <w:tab/>
        </w:r>
        <w:r w:rsidR="005057E3" w:rsidDel="009879F0">
          <w:rPr>
            <w:noProof/>
          </w:rPr>
          <w:delText>8</w:delText>
        </w:r>
      </w:del>
    </w:p>
    <w:p w14:paraId="7438134C" w14:textId="2BE8903D" w:rsidR="00193126" w:rsidDel="009879F0" w:rsidRDefault="00193126">
      <w:pPr>
        <w:pStyle w:val="TOC2"/>
        <w:rPr>
          <w:del w:id="304" w:author="Wesley Siebenthaler" w:date="2018-08-07T13:38:00Z"/>
          <w:rFonts w:asciiTheme="minorHAnsi" w:eastAsiaTheme="minorEastAsia" w:hAnsiTheme="minorHAnsi"/>
          <w:smallCaps w:val="0"/>
          <w:noProof/>
          <w:sz w:val="22"/>
        </w:rPr>
      </w:pPr>
      <w:del w:id="305" w:author="Wesley Siebenthaler" w:date="2018-08-07T13:38:00Z">
        <w:r w:rsidDel="009879F0">
          <w:rPr>
            <w:noProof/>
          </w:rPr>
          <w:delText xml:space="preserve">7B.2.12 Server Response </w:delText>
        </w:r>
        <w:r w:rsidDel="009879F0">
          <w:rPr>
            <w:noProof/>
          </w:rPr>
          <w:sym w:font="Wingdings" w:char="F0E0"/>
        </w:r>
        <w:r w:rsidDel="009879F0">
          <w:rPr>
            <w:noProof/>
          </w:rPr>
          <w:delText xml:space="preserve"> Headers</w:delText>
        </w:r>
        <w:r w:rsidDel="009879F0">
          <w:rPr>
            <w:noProof/>
          </w:rPr>
          <w:tab/>
        </w:r>
        <w:r w:rsidR="005057E3" w:rsidDel="009879F0">
          <w:rPr>
            <w:noProof/>
          </w:rPr>
          <w:delText>9</w:delText>
        </w:r>
      </w:del>
    </w:p>
    <w:p w14:paraId="26493409" w14:textId="3F9D8110" w:rsidR="00193126" w:rsidDel="009879F0" w:rsidRDefault="00193126">
      <w:pPr>
        <w:pStyle w:val="TOC2"/>
        <w:rPr>
          <w:del w:id="306" w:author="Wesley Siebenthaler" w:date="2018-08-07T13:38:00Z"/>
          <w:rFonts w:asciiTheme="minorHAnsi" w:eastAsiaTheme="minorEastAsia" w:hAnsiTheme="minorHAnsi"/>
          <w:smallCaps w:val="0"/>
          <w:noProof/>
          <w:sz w:val="22"/>
        </w:rPr>
      </w:pPr>
      <w:del w:id="307" w:author="Wesley Siebenthaler" w:date="2018-08-07T13:38:00Z">
        <w:r w:rsidDel="009879F0">
          <w:rPr>
            <w:noProof/>
          </w:rPr>
          <w:delText xml:space="preserve">7B.2.13 Server Response </w:delText>
        </w:r>
        <w:r w:rsidDel="009879F0">
          <w:rPr>
            <w:noProof/>
          </w:rPr>
          <w:sym w:font="Wingdings" w:char="F0E0"/>
        </w:r>
        <w:r w:rsidDel="009879F0">
          <w:rPr>
            <w:noProof/>
          </w:rPr>
          <w:delText xml:space="preserve"> Content Body</w:delText>
        </w:r>
        <w:r w:rsidDel="009879F0">
          <w:rPr>
            <w:noProof/>
          </w:rPr>
          <w:tab/>
        </w:r>
        <w:r w:rsidR="005057E3" w:rsidDel="009879F0">
          <w:rPr>
            <w:noProof/>
          </w:rPr>
          <w:delText>9</w:delText>
        </w:r>
      </w:del>
    </w:p>
    <w:p w14:paraId="615E069F" w14:textId="5E777AC8" w:rsidR="00193126" w:rsidDel="009879F0" w:rsidRDefault="00193126">
      <w:pPr>
        <w:pStyle w:val="TOC1"/>
        <w:tabs>
          <w:tab w:val="left" w:pos="720"/>
          <w:tab w:val="right" w:leader="dot" w:pos="9350"/>
        </w:tabs>
        <w:rPr>
          <w:del w:id="308" w:author="Wesley Siebenthaler" w:date="2018-08-07T13:38:00Z"/>
          <w:rFonts w:asciiTheme="minorHAnsi" w:eastAsiaTheme="minorEastAsia" w:hAnsiTheme="minorHAnsi"/>
          <w:b w:val="0"/>
          <w:bCs w:val="0"/>
          <w:caps w:val="0"/>
          <w:noProof/>
        </w:rPr>
      </w:pPr>
      <w:del w:id="309" w:author="Wesley Siebenthaler" w:date="2018-08-07T13:38:00Z">
        <w:r w:rsidDel="009879F0">
          <w:rPr>
            <w:noProof/>
          </w:rPr>
          <w:delText>7B.3</w:delText>
        </w:r>
        <w:r w:rsidDel="009879F0">
          <w:rPr>
            <w:rFonts w:asciiTheme="minorHAnsi" w:eastAsiaTheme="minorEastAsia" w:hAnsiTheme="minorHAnsi"/>
            <w:b w:val="0"/>
            <w:bCs w:val="0"/>
            <w:caps w:val="0"/>
            <w:noProof/>
          </w:rPr>
          <w:tab/>
        </w:r>
        <w:r w:rsidDel="009879F0">
          <w:rPr>
            <w:noProof/>
          </w:rPr>
          <w:delText xml:space="preserve">Client for URLs or </w:delText>
        </w:r>
        <w:r w:rsidR="003E6A10" w:rsidDel="009879F0">
          <w:rPr>
            <w:noProof/>
          </w:rPr>
          <w:delText>"</w:delText>
        </w:r>
        <w:r w:rsidDel="009879F0">
          <w:rPr>
            <w:noProof/>
          </w:rPr>
          <w:delText>C</w:delText>
        </w:r>
        <w:r w:rsidR="003E6A10" w:rsidDel="009879F0">
          <w:rPr>
            <w:noProof/>
          </w:rPr>
          <w:delText>"</w:delText>
        </w:r>
        <w:r w:rsidDel="009879F0">
          <w:rPr>
            <w:noProof/>
          </w:rPr>
          <w:delText xml:space="preserve"> URL (CURL)</w:delText>
        </w:r>
        <w:r w:rsidDel="009879F0">
          <w:rPr>
            <w:noProof/>
          </w:rPr>
          <w:tab/>
        </w:r>
        <w:r w:rsidR="005057E3" w:rsidDel="009879F0">
          <w:rPr>
            <w:noProof/>
          </w:rPr>
          <w:delText>9</w:delText>
        </w:r>
      </w:del>
    </w:p>
    <w:p w14:paraId="6F30FB4B" w14:textId="04B82B0D" w:rsidR="00193126" w:rsidDel="009879F0" w:rsidRDefault="00193126">
      <w:pPr>
        <w:pStyle w:val="TOC1"/>
        <w:tabs>
          <w:tab w:val="left" w:pos="720"/>
          <w:tab w:val="right" w:leader="dot" w:pos="9350"/>
        </w:tabs>
        <w:rPr>
          <w:del w:id="310" w:author="Wesley Siebenthaler" w:date="2018-08-07T13:38:00Z"/>
          <w:rFonts w:asciiTheme="minorHAnsi" w:eastAsiaTheme="minorEastAsia" w:hAnsiTheme="minorHAnsi"/>
          <w:b w:val="0"/>
          <w:bCs w:val="0"/>
          <w:caps w:val="0"/>
          <w:noProof/>
        </w:rPr>
      </w:pPr>
      <w:del w:id="311" w:author="Wesley Siebenthaler" w:date="2018-08-07T13:38:00Z">
        <w:r w:rsidDel="009879F0">
          <w:rPr>
            <w:noProof/>
          </w:rPr>
          <w:delText>7B.4</w:delText>
        </w:r>
        <w:r w:rsidDel="009879F0">
          <w:rPr>
            <w:rFonts w:asciiTheme="minorHAnsi" w:eastAsiaTheme="minorEastAsia" w:hAnsiTheme="minorHAnsi"/>
            <w:b w:val="0"/>
            <w:bCs w:val="0"/>
            <w:caps w:val="0"/>
            <w:noProof/>
          </w:rPr>
          <w:tab/>
        </w:r>
        <w:r w:rsidDel="009879F0">
          <w:rPr>
            <w:noProof/>
          </w:rPr>
          <w:delText>Representational State Transfer (</w:delText>
        </w:r>
        <w:r w:rsidRPr="00574B6C" w:rsidDel="009879F0">
          <w:rPr>
            <w:noProof/>
            <w:color w:val="0000FF"/>
            <w:u w:val="single"/>
          </w:rPr>
          <w:delText>REST</w:delText>
        </w:r>
        <w:r w:rsidDel="009879F0">
          <w:rPr>
            <w:noProof/>
          </w:rPr>
          <w:delText>) &amp; RESTful APIs</w:delText>
        </w:r>
        <w:r w:rsidDel="009879F0">
          <w:rPr>
            <w:noProof/>
          </w:rPr>
          <w:tab/>
        </w:r>
        <w:r w:rsidR="005057E3" w:rsidDel="009879F0">
          <w:rPr>
            <w:noProof/>
          </w:rPr>
          <w:delText>14</w:delText>
        </w:r>
      </w:del>
    </w:p>
    <w:p w14:paraId="45255DEA" w14:textId="2D7A05B9" w:rsidR="00193126" w:rsidDel="009879F0" w:rsidRDefault="00193126">
      <w:pPr>
        <w:pStyle w:val="TOC2"/>
        <w:rPr>
          <w:del w:id="312" w:author="Wesley Siebenthaler" w:date="2018-08-07T13:38:00Z"/>
          <w:rFonts w:asciiTheme="minorHAnsi" w:eastAsiaTheme="minorEastAsia" w:hAnsiTheme="minorHAnsi"/>
          <w:smallCaps w:val="0"/>
          <w:noProof/>
          <w:sz w:val="22"/>
        </w:rPr>
      </w:pPr>
      <w:del w:id="313" w:author="Wesley Siebenthaler" w:date="2018-08-07T13:38:00Z">
        <w:r w:rsidDel="009879F0">
          <w:rPr>
            <w:noProof/>
          </w:rPr>
          <w:delText>7B.4.1 Web APIs</w:delText>
        </w:r>
        <w:r w:rsidDel="009879F0">
          <w:rPr>
            <w:noProof/>
          </w:rPr>
          <w:tab/>
        </w:r>
        <w:r w:rsidR="005057E3" w:rsidDel="009879F0">
          <w:rPr>
            <w:noProof/>
          </w:rPr>
          <w:delText>15</w:delText>
        </w:r>
      </w:del>
    </w:p>
    <w:p w14:paraId="4590A29D" w14:textId="56EEA818" w:rsidR="00193126" w:rsidDel="009879F0" w:rsidRDefault="00193126">
      <w:pPr>
        <w:pStyle w:val="TOC1"/>
        <w:tabs>
          <w:tab w:val="left" w:pos="720"/>
          <w:tab w:val="right" w:leader="dot" w:pos="9350"/>
        </w:tabs>
        <w:rPr>
          <w:del w:id="314" w:author="Wesley Siebenthaler" w:date="2018-08-07T13:38:00Z"/>
          <w:rFonts w:asciiTheme="minorHAnsi" w:eastAsiaTheme="minorEastAsia" w:hAnsiTheme="minorHAnsi"/>
          <w:b w:val="0"/>
          <w:bCs w:val="0"/>
          <w:caps w:val="0"/>
          <w:noProof/>
        </w:rPr>
      </w:pPr>
      <w:del w:id="315" w:author="Wesley Siebenthaler" w:date="2018-08-07T13:38:00Z">
        <w:r w:rsidDel="009879F0">
          <w:rPr>
            <w:noProof/>
          </w:rPr>
          <w:delText>7B.5</w:delText>
        </w:r>
        <w:r w:rsidDel="009879F0">
          <w:rPr>
            <w:rFonts w:asciiTheme="minorHAnsi" w:eastAsiaTheme="minorEastAsia" w:hAnsiTheme="minorHAnsi"/>
            <w:b w:val="0"/>
            <w:bCs w:val="0"/>
            <w:caps w:val="0"/>
            <w:noProof/>
          </w:rPr>
          <w:tab/>
        </w:r>
        <w:r w:rsidDel="009879F0">
          <w:rPr>
            <w:noProof/>
          </w:rPr>
          <w:delText>WICED HTTP 1.1 Client Library</w:delText>
        </w:r>
        <w:r w:rsidDel="009879F0">
          <w:rPr>
            <w:noProof/>
          </w:rPr>
          <w:tab/>
        </w:r>
        <w:r w:rsidR="005057E3" w:rsidDel="009879F0">
          <w:rPr>
            <w:noProof/>
          </w:rPr>
          <w:delText>16</w:delText>
        </w:r>
      </w:del>
    </w:p>
    <w:p w14:paraId="58BB3B3F" w14:textId="3964DFA0" w:rsidR="00193126" w:rsidDel="009879F0" w:rsidRDefault="00193126">
      <w:pPr>
        <w:pStyle w:val="TOC1"/>
        <w:tabs>
          <w:tab w:val="left" w:pos="720"/>
          <w:tab w:val="right" w:leader="dot" w:pos="9350"/>
        </w:tabs>
        <w:rPr>
          <w:del w:id="316" w:author="Wesley Siebenthaler" w:date="2018-08-07T13:38:00Z"/>
          <w:rFonts w:asciiTheme="minorHAnsi" w:eastAsiaTheme="minorEastAsia" w:hAnsiTheme="minorHAnsi"/>
          <w:b w:val="0"/>
          <w:bCs w:val="0"/>
          <w:caps w:val="0"/>
          <w:noProof/>
        </w:rPr>
      </w:pPr>
      <w:del w:id="317" w:author="Wesley Siebenthaler" w:date="2018-08-07T13:38:00Z">
        <w:r w:rsidDel="009879F0">
          <w:rPr>
            <w:noProof/>
          </w:rPr>
          <w:delText>7B.6</w:delText>
        </w:r>
        <w:r w:rsidDel="009879F0">
          <w:rPr>
            <w:rFonts w:asciiTheme="minorHAnsi" w:eastAsiaTheme="minorEastAsia" w:hAnsiTheme="minorHAnsi"/>
            <w:b w:val="0"/>
            <w:bCs w:val="0"/>
            <w:caps w:val="0"/>
            <w:noProof/>
          </w:rPr>
          <w:tab/>
        </w:r>
        <w:r w:rsidDel="009879F0">
          <w:rPr>
            <w:noProof/>
          </w:rPr>
          <w:delText>Httpbin.org</w:delText>
        </w:r>
        <w:r w:rsidDel="009879F0">
          <w:rPr>
            <w:noProof/>
          </w:rPr>
          <w:tab/>
        </w:r>
        <w:r w:rsidR="005057E3" w:rsidDel="009879F0">
          <w:rPr>
            <w:noProof/>
          </w:rPr>
          <w:delText>18</w:delText>
        </w:r>
      </w:del>
    </w:p>
    <w:p w14:paraId="21DCD467" w14:textId="490E5971" w:rsidR="00193126" w:rsidDel="009879F0" w:rsidRDefault="00193126">
      <w:pPr>
        <w:pStyle w:val="TOC1"/>
        <w:tabs>
          <w:tab w:val="left" w:pos="720"/>
          <w:tab w:val="right" w:leader="dot" w:pos="9350"/>
        </w:tabs>
        <w:rPr>
          <w:del w:id="318" w:author="Wesley Siebenthaler" w:date="2018-08-07T13:38:00Z"/>
          <w:rFonts w:asciiTheme="minorHAnsi" w:eastAsiaTheme="minorEastAsia" w:hAnsiTheme="minorHAnsi"/>
          <w:b w:val="0"/>
          <w:bCs w:val="0"/>
          <w:caps w:val="0"/>
          <w:noProof/>
        </w:rPr>
      </w:pPr>
      <w:del w:id="319" w:author="Wesley Siebenthaler" w:date="2018-08-07T13:38:00Z">
        <w:r w:rsidDel="009879F0">
          <w:rPr>
            <w:noProof/>
          </w:rPr>
          <w:delText>7B.7</w:delText>
        </w:r>
        <w:r w:rsidDel="009879F0">
          <w:rPr>
            <w:rFonts w:asciiTheme="minorHAnsi" w:eastAsiaTheme="minorEastAsia" w:hAnsiTheme="minorHAnsi"/>
            <w:b w:val="0"/>
            <w:bCs w:val="0"/>
            <w:caps w:val="0"/>
            <w:noProof/>
          </w:rPr>
          <w:tab/>
        </w:r>
        <w:r w:rsidDel="009879F0">
          <w:rPr>
            <w:noProof/>
          </w:rPr>
          <w:delText>Initial State (Advanced)</w:delText>
        </w:r>
        <w:r w:rsidDel="009879F0">
          <w:rPr>
            <w:noProof/>
          </w:rPr>
          <w:tab/>
        </w:r>
        <w:r w:rsidR="005057E3" w:rsidDel="009879F0">
          <w:rPr>
            <w:noProof/>
          </w:rPr>
          <w:delText>19</w:delText>
        </w:r>
      </w:del>
    </w:p>
    <w:p w14:paraId="2FCD3834" w14:textId="425A63D4" w:rsidR="00193126" w:rsidDel="009879F0" w:rsidRDefault="00193126">
      <w:pPr>
        <w:pStyle w:val="TOC2"/>
        <w:rPr>
          <w:del w:id="320" w:author="Wesley Siebenthaler" w:date="2018-08-07T13:38:00Z"/>
          <w:rFonts w:asciiTheme="minorHAnsi" w:eastAsiaTheme="minorEastAsia" w:hAnsiTheme="minorHAnsi"/>
          <w:smallCaps w:val="0"/>
          <w:noProof/>
          <w:sz w:val="22"/>
        </w:rPr>
      </w:pPr>
      <w:del w:id="321" w:author="Wesley Siebenthaler" w:date="2018-08-07T13:38:00Z">
        <w:r w:rsidDel="009879F0">
          <w:rPr>
            <w:noProof/>
          </w:rPr>
          <w:delText>7B.7.1 Introduction</w:delText>
        </w:r>
        <w:r w:rsidDel="009879F0">
          <w:rPr>
            <w:noProof/>
          </w:rPr>
          <w:tab/>
        </w:r>
        <w:r w:rsidR="005057E3" w:rsidDel="009879F0">
          <w:rPr>
            <w:noProof/>
          </w:rPr>
          <w:delText>19</w:delText>
        </w:r>
      </w:del>
    </w:p>
    <w:p w14:paraId="6EF1F2FD" w14:textId="52B3902B" w:rsidR="00193126" w:rsidDel="009879F0" w:rsidRDefault="00193126">
      <w:pPr>
        <w:pStyle w:val="TOC2"/>
        <w:rPr>
          <w:del w:id="322" w:author="Wesley Siebenthaler" w:date="2018-08-07T13:38:00Z"/>
          <w:rFonts w:asciiTheme="minorHAnsi" w:eastAsiaTheme="minorEastAsia" w:hAnsiTheme="minorHAnsi"/>
          <w:smallCaps w:val="0"/>
          <w:noProof/>
          <w:sz w:val="22"/>
        </w:rPr>
      </w:pPr>
      <w:del w:id="323" w:author="Wesley Siebenthaler" w:date="2018-08-07T13:38:00Z">
        <w:r w:rsidDel="009879F0">
          <w:rPr>
            <w:noProof/>
          </w:rPr>
          <w:delText>7B.7.2 Using Initial State</w:delText>
        </w:r>
        <w:r w:rsidDel="009879F0">
          <w:rPr>
            <w:noProof/>
          </w:rPr>
          <w:tab/>
        </w:r>
        <w:r w:rsidR="005057E3" w:rsidDel="009879F0">
          <w:rPr>
            <w:noProof/>
          </w:rPr>
          <w:delText>21</w:delText>
        </w:r>
      </w:del>
    </w:p>
    <w:p w14:paraId="5303B46B" w14:textId="7B39A0BF" w:rsidR="00193126" w:rsidDel="009879F0" w:rsidRDefault="00193126">
      <w:pPr>
        <w:pStyle w:val="TOC1"/>
        <w:tabs>
          <w:tab w:val="left" w:pos="720"/>
          <w:tab w:val="right" w:leader="dot" w:pos="9350"/>
        </w:tabs>
        <w:rPr>
          <w:del w:id="324" w:author="Wesley Siebenthaler" w:date="2018-08-07T13:38:00Z"/>
          <w:rFonts w:asciiTheme="minorHAnsi" w:eastAsiaTheme="minorEastAsia" w:hAnsiTheme="minorHAnsi"/>
          <w:b w:val="0"/>
          <w:bCs w:val="0"/>
          <w:caps w:val="0"/>
          <w:noProof/>
        </w:rPr>
      </w:pPr>
      <w:del w:id="325" w:author="Wesley Siebenthaler" w:date="2018-08-07T13:38:00Z">
        <w:r w:rsidDel="009879F0">
          <w:rPr>
            <w:noProof/>
          </w:rPr>
          <w:delText>7B.8</w:delText>
        </w:r>
        <w:r w:rsidDel="009879F0">
          <w:rPr>
            <w:rFonts w:asciiTheme="minorHAnsi" w:eastAsiaTheme="minorEastAsia" w:hAnsiTheme="minorHAnsi"/>
            <w:b w:val="0"/>
            <w:bCs w:val="0"/>
            <w:caps w:val="0"/>
            <w:noProof/>
          </w:rPr>
          <w:tab/>
        </w:r>
        <w:r w:rsidDel="009879F0">
          <w:rPr>
            <w:noProof/>
          </w:rPr>
          <w:delText>Exercise(s)</w:delText>
        </w:r>
        <w:r w:rsidDel="009879F0">
          <w:rPr>
            <w:noProof/>
          </w:rPr>
          <w:tab/>
        </w:r>
        <w:r w:rsidR="005057E3" w:rsidDel="009879F0">
          <w:rPr>
            <w:noProof/>
          </w:rPr>
          <w:delText>27</w:delText>
        </w:r>
      </w:del>
    </w:p>
    <w:p w14:paraId="502D44E9" w14:textId="4474C0DC" w:rsidR="00193126" w:rsidDel="009879F0" w:rsidRDefault="00193126">
      <w:pPr>
        <w:pStyle w:val="TOC2"/>
        <w:rPr>
          <w:del w:id="326" w:author="Wesley Siebenthaler" w:date="2018-08-07T13:38:00Z"/>
          <w:rFonts w:asciiTheme="minorHAnsi" w:eastAsiaTheme="minorEastAsia" w:hAnsiTheme="minorHAnsi"/>
          <w:smallCaps w:val="0"/>
          <w:noProof/>
          <w:sz w:val="22"/>
        </w:rPr>
      </w:pPr>
      <w:del w:id="327" w:author="Wesley Siebenthaler" w:date="2018-08-07T13:38:00Z">
        <w:r w:rsidRPr="00574B6C" w:rsidDel="009879F0">
          <w:rPr>
            <w:noProof/>
            <w14:scene3d>
              <w14:camera w14:prst="orthographicFront"/>
              <w14:lightRig w14:rig="threePt" w14:dir="t">
                <w14:rot w14:lat="0" w14:lon="0" w14:rev="0"/>
              </w14:lightRig>
            </w14:scene3d>
          </w:rPr>
          <w:delText>Exercise - 7B.1</w:delText>
        </w:r>
        <w:r w:rsidDel="009879F0">
          <w:rPr>
            <w:noProof/>
          </w:rPr>
          <w:delText xml:space="preserve"> Use CURL to access </w:delText>
        </w:r>
        <w:r w:rsidRPr="00574B6C" w:rsidDel="009879F0">
          <w:rPr>
            <w:noProof/>
            <w:color w:val="0000FF"/>
            <w:u w:val="single"/>
          </w:rPr>
          <w:delText>http://httpbin.org</w:delText>
        </w:r>
        <w:r w:rsidDel="009879F0">
          <w:rPr>
            <w:noProof/>
          </w:rPr>
          <w:tab/>
        </w:r>
        <w:r w:rsidR="005057E3" w:rsidDel="009879F0">
          <w:rPr>
            <w:noProof/>
          </w:rPr>
          <w:delText>27</w:delText>
        </w:r>
      </w:del>
    </w:p>
    <w:p w14:paraId="73B988E4" w14:textId="15913C87" w:rsidR="00193126" w:rsidDel="009879F0" w:rsidRDefault="00193126">
      <w:pPr>
        <w:pStyle w:val="TOC2"/>
        <w:rPr>
          <w:del w:id="328" w:author="Wesley Siebenthaler" w:date="2018-08-07T13:38:00Z"/>
          <w:rFonts w:asciiTheme="minorHAnsi" w:eastAsiaTheme="minorEastAsia" w:hAnsiTheme="minorHAnsi"/>
          <w:smallCaps w:val="0"/>
          <w:noProof/>
          <w:sz w:val="22"/>
        </w:rPr>
      </w:pPr>
      <w:del w:id="329" w:author="Wesley Siebenthaler" w:date="2018-08-07T13:38:00Z">
        <w:r w:rsidRPr="00574B6C" w:rsidDel="009879F0">
          <w:rPr>
            <w:noProof/>
            <w14:scene3d>
              <w14:camera w14:prst="orthographicFront"/>
              <w14:lightRig w14:rig="threePt" w14:dir="t">
                <w14:rot w14:lat="0" w14:lon="0" w14:rev="0"/>
              </w14:lightRig>
            </w14:scene3d>
          </w:rPr>
          <w:delText>Exercise - 7B.2</w:delText>
        </w:r>
        <w:r w:rsidDel="009879F0">
          <w:rPr>
            <w:noProof/>
          </w:rPr>
          <w:delText xml:space="preserve"> Use CURL to access </w:delText>
        </w:r>
        <w:r w:rsidRPr="00574B6C" w:rsidDel="009879F0">
          <w:rPr>
            <w:noProof/>
            <w:color w:val="0000FF"/>
            <w:u w:val="single"/>
          </w:rPr>
          <w:delText>https://httpbin.org</w:delText>
        </w:r>
        <w:r w:rsidDel="009879F0">
          <w:rPr>
            <w:noProof/>
          </w:rPr>
          <w:delText xml:space="preserve"> using TLS</w:delText>
        </w:r>
        <w:r w:rsidDel="009879F0">
          <w:rPr>
            <w:noProof/>
          </w:rPr>
          <w:tab/>
        </w:r>
        <w:r w:rsidR="005057E3" w:rsidDel="009879F0">
          <w:rPr>
            <w:noProof/>
          </w:rPr>
          <w:delText>27</w:delText>
        </w:r>
      </w:del>
    </w:p>
    <w:p w14:paraId="2FC58266" w14:textId="428627EF" w:rsidR="00193126" w:rsidDel="009879F0" w:rsidRDefault="00193126">
      <w:pPr>
        <w:pStyle w:val="TOC2"/>
        <w:rPr>
          <w:del w:id="330" w:author="Wesley Siebenthaler" w:date="2018-08-07T13:38:00Z"/>
          <w:rFonts w:asciiTheme="minorHAnsi" w:eastAsiaTheme="minorEastAsia" w:hAnsiTheme="minorHAnsi"/>
          <w:smallCaps w:val="0"/>
          <w:noProof/>
          <w:sz w:val="22"/>
        </w:rPr>
      </w:pPr>
      <w:del w:id="331" w:author="Wesley Siebenthaler" w:date="2018-08-07T13:38:00Z">
        <w:r w:rsidRPr="00574B6C" w:rsidDel="009879F0">
          <w:rPr>
            <w:noProof/>
            <w14:scene3d>
              <w14:camera w14:prst="orthographicFront"/>
              <w14:lightRig w14:rig="threePt" w14:dir="t">
                <w14:rot w14:lat="0" w14:lon="0" w14:rev="0"/>
              </w14:lightRig>
            </w14:scene3d>
          </w:rPr>
          <w:delText>Exercise - 7B.3</w:delText>
        </w:r>
        <w:r w:rsidDel="009879F0">
          <w:rPr>
            <w:noProof/>
          </w:rPr>
          <w:delText xml:space="preserve"> Use the WICED kit to Get Data from httpbin.org</w:delText>
        </w:r>
        <w:r w:rsidDel="009879F0">
          <w:rPr>
            <w:noProof/>
          </w:rPr>
          <w:tab/>
        </w:r>
        <w:r w:rsidR="005057E3" w:rsidDel="009879F0">
          <w:rPr>
            <w:noProof/>
          </w:rPr>
          <w:delText>28</w:delText>
        </w:r>
      </w:del>
    </w:p>
    <w:p w14:paraId="4728485D" w14:textId="7F85BC7C" w:rsidR="00193126" w:rsidDel="009879F0" w:rsidRDefault="00193126">
      <w:pPr>
        <w:pStyle w:val="TOC2"/>
        <w:rPr>
          <w:del w:id="332" w:author="Wesley Siebenthaler" w:date="2018-08-07T13:38:00Z"/>
          <w:rFonts w:asciiTheme="minorHAnsi" w:eastAsiaTheme="minorEastAsia" w:hAnsiTheme="minorHAnsi"/>
          <w:smallCaps w:val="0"/>
          <w:noProof/>
          <w:sz w:val="22"/>
        </w:rPr>
      </w:pPr>
      <w:del w:id="333" w:author="Wesley Siebenthaler" w:date="2018-08-07T13:38:00Z">
        <w:r w:rsidRPr="00574B6C" w:rsidDel="009879F0">
          <w:rPr>
            <w:noProof/>
            <w14:scene3d>
              <w14:camera w14:prst="orthographicFront"/>
              <w14:lightRig w14:rig="threePt" w14:dir="t">
                <w14:rot w14:lat="0" w14:lon="0" w14:rev="0"/>
              </w14:lightRig>
            </w14:scene3d>
          </w:rPr>
          <w:delText>Exercise - 7B.4</w:delText>
        </w:r>
        <w:r w:rsidDel="009879F0">
          <w:rPr>
            <w:noProof/>
          </w:rPr>
          <w:delText xml:space="preserve"> Use the WICED kit to Get Data from httpbin.org using TLS</w:delText>
        </w:r>
        <w:r w:rsidDel="009879F0">
          <w:rPr>
            <w:noProof/>
          </w:rPr>
          <w:tab/>
        </w:r>
        <w:r w:rsidR="005057E3" w:rsidDel="009879F0">
          <w:rPr>
            <w:noProof/>
          </w:rPr>
          <w:delText>29</w:delText>
        </w:r>
      </w:del>
    </w:p>
    <w:p w14:paraId="6F6CF24C" w14:textId="23968F54" w:rsidR="00193126" w:rsidDel="009879F0" w:rsidRDefault="00193126">
      <w:pPr>
        <w:pStyle w:val="TOC2"/>
        <w:rPr>
          <w:del w:id="334" w:author="Wesley Siebenthaler" w:date="2018-08-07T13:38:00Z"/>
          <w:rFonts w:asciiTheme="minorHAnsi" w:eastAsiaTheme="minorEastAsia" w:hAnsiTheme="minorHAnsi"/>
          <w:smallCaps w:val="0"/>
          <w:noProof/>
          <w:sz w:val="22"/>
        </w:rPr>
      </w:pPr>
      <w:del w:id="335" w:author="Wesley Siebenthaler" w:date="2018-08-07T13:38:00Z">
        <w:r w:rsidRPr="00574B6C" w:rsidDel="009879F0">
          <w:rPr>
            <w:noProof/>
            <w14:scene3d>
              <w14:camera w14:prst="orthographicFront"/>
              <w14:lightRig w14:rig="threePt" w14:dir="t">
                <w14:rot w14:lat="0" w14:lon="0" w14:rev="0"/>
              </w14:lightRig>
            </w14:scene3d>
          </w:rPr>
          <w:delText>Exercise - 7B.5</w:delText>
        </w:r>
        <w:r w:rsidDel="009879F0">
          <w:rPr>
            <w:noProof/>
          </w:rPr>
          <w:delText xml:space="preserve"> Use the WICED kit to Post Data to httpbin.org</w:delText>
        </w:r>
        <w:r w:rsidDel="009879F0">
          <w:rPr>
            <w:noProof/>
          </w:rPr>
          <w:tab/>
        </w:r>
        <w:r w:rsidR="005057E3" w:rsidDel="009879F0">
          <w:rPr>
            <w:noProof/>
          </w:rPr>
          <w:delText>29</w:delText>
        </w:r>
      </w:del>
    </w:p>
    <w:p w14:paraId="419837A2" w14:textId="60696C4B" w:rsidR="00193126" w:rsidDel="009879F0" w:rsidRDefault="00193126">
      <w:pPr>
        <w:pStyle w:val="TOC2"/>
        <w:rPr>
          <w:del w:id="336" w:author="Wesley Siebenthaler" w:date="2018-08-07T13:38:00Z"/>
          <w:rFonts w:asciiTheme="minorHAnsi" w:eastAsiaTheme="minorEastAsia" w:hAnsiTheme="minorHAnsi"/>
          <w:smallCaps w:val="0"/>
          <w:noProof/>
          <w:sz w:val="22"/>
        </w:rPr>
      </w:pPr>
      <w:del w:id="337" w:author="Wesley Siebenthaler" w:date="2018-08-07T13:38:00Z">
        <w:r w:rsidRPr="00574B6C" w:rsidDel="009879F0">
          <w:rPr>
            <w:noProof/>
            <w14:scene3d>
              <w14:camera w14:prst="orthographicFront"/>
              <w14:lightRig w14:rig="threePt" w14:dir="t">
                <w14:rot w14:lat="0" w14:lon="0" w14:rev="0"/>
              </w14:lightRig>
            </w14:scene3d>
          </w:rPr>
          <w:delText>Exercise - 7B.6</w:delText>
        </w:r>
        <w:r w:rsidDel="009879F0">
          <w:rPr>
            <w:noProof/>
          </w:rPr>
          <w:delText xml:space="preserve"> Use the WICED kit to Post Data to httpbin.org using TLS</w:delText>
        </w:r>
        <w:r w:rsidDel="009879F0">
          <w:rPr>
            <w:noProof/>
          </w:rPr>
          <w:tab/>
        </w:r>
        <w:r w:rsidR="005057E3" w:rsidDel="009879F0">
          <w:rPr>
            <w:noProof/>
          </w:rPr>
          <w:delText>30</w:delText>
        </w:r>
      </w:del>
    </w:p>
    <w:p w14:paraId="079B1C98" w14:textId="18A3115F" w:rsidR="00193126" w:rsidDel="009879F0" w:rsidRDefault="00193126">
      <w:pPr>
        <w:pStyle w:val="TOC2"/>
        <w:rPr>
          <w:del w:id="338" w:author="Wesley Siebenthaler" w:date="2018-08-07T13:38:00Z"/>
          <w:rFonts w:asciiTheme="minorHAnsi" w:eastAsiaTheme="minorEastAsia" w:hAnsiTheme="minorHAnsi"/>
          <w:smallCaps w:val="0"/>
          <w:noProof/>
          <w:sz w:val="22"/>
        </w:rPr>
      </w:pPr>
      <w:del w:id="339" w:author="Wesley Siebenthaler" w:date="2018-08-07T13:38:00Z">
        <w:r w:rsidRPr="00574B6C" w:rsidDel="009879F0">
          <w:rPr>
            <w:noProof/>
            <w14:scene3d>
              <w14:camera w14:prst="orthographicFront"/>
              <w14:lightRig w14:rig="threePt" w14:dir="t">
                <w14:rot w14:lat="0" w14:lon="0" w14:rev="0"/>
              </w14:lightRig>
            </w14:scene3d>
          </w:rPr>
          <w:delText>Exercise - 7B.7</w:delText>
        </w:r>
        <w:r w:rsidDel="009879F0">
          <w:rPr>
            <w:noProof/>
          </w:rPr>
          <w:delText xml:space="preserve"> Use a Web API for Temperature Conversion</w:delText>
        </w:r>
        <w:r w:rsidDel="009879F0">
          <w:rPr>
            <w:noProof/>
          </w:rPr>
          <w:tab/>
        </w:r>
        <w:r w:rsidR="005057E3" w:rsidDel="009879F0">
          <w:rPr>
            <w:noProof/>
          </w:rPr>
          <w:delText>30</w:delText>
        </w:r>
      </w:del>
    </w:p>
    <w:p w14:paraId="64A4A56B" w14:textId="748D24BA" w:rsidR="00193126" w:rsidDel="009879F0" w:rsidRDefault="00193126">
      <w:pPr>
        <w:pStyle w:val="TOC2"/>
        <w:rPr>
          <w:del w:id="340" w:author="Wesley Siebenthaler" w:date="2018-08-07T13:38:00Z"/>
          <w:rFonts w:asciiTheme="minorHAnsi" w:eastAsiaTheme="minorEastAsia" w:hAnsiTheme="minorHAnsi"/>
          <w:smallCaps w:val="0"/>
          <w:noProof/>
          <w:sz w:val="22"/>
        </w:rPr>
      </w:pPr>
      <w:del w:id="341" w:author="Wesley Siebenthaler" w:date="2018-08-07T13:38:00Z">
        <w:r w:rsidRPr="00574B6C" w:rsidDel="009879F0">
          <w:rPr>
            <w:noProof/>
            <w14:scene3d>
              <w14:camera w14:prst="orthographicFront"/>
              <w14:lightRig w14:rig="threePt" w14:dir="t">
                <w14:rot w14:lat="0" w14:lon="0" w14:rev="0"/>
              </w14:lightRig>
            </w14:scene3d>
          </w:rPr>
          <w:delText>Exercise - 7B.8</w:delText>
        </w:r>
        <w:r w:rsidDel="009879F0">
          <w:rPr>
            <w:noProof/>
          </w:rPr>
          <w:delText xml:space="preserve"> (Advanced) Initial State – Virtual LED Controlled using APIARY and CURL</w:delText>
        </w:r>
        <w:r w:rsidDel="009879F0">
          <w:rPr>
            <w:noProof/>
          </w:rPr>
          <w:tab/>
        </w:r>
        <w:r w:rsidR="005057E3" w:rsidDel="009879F0">
          <w:rPr>
            <w:noProof/>
          </w:rPr>
          <w:delText>31</w:delText>
        </w:r>
      </w:del>
    </w:p>
    <w:p w14:paraId="1B6AEE89" w14:textId="4098ACC2" w:rsidR="00193126" w:rsidDel="009879F0" w:rsidRDefault="00193126">
      <w:pPr>
        <w:pStyle w:val="TOC2"/>
        <w:rPr>
          <w:del w:id="342" w:author="Wesley Siebenthaler" w:date="2018-08-07T13:38:00Z"/>
          <w:rFonts w:asciiTheme="minorHAnsi" w:eastAsiaTheme="minorEastAsia" w:hAnsiTheme="minorHAnsi"/>
          <w:smallCaps w:val="0"/>
          <w:noProof/>
          <w:sz w:val="22"/>
        </w:rPr>
      </w:pPr>
      <w:del w:id="343" w:author="Wesley Siebenthaler" w:date="2018-08-07T13:38:00Z">
        <w:r w:rsidRPr="00574B6C" w:rsidDel="009879F0">
          <w:rPr>
            <w:noProof/>
            <w14:scene3d>
              <w14:camera w14:prst="orthographicFront"/>
              <w14:lightRig w14:rig="threePt" w14:dir="t">
                <w14:rot w14:lat="0" w14:lon="0" w14:rev="0"/>
              </w14:lightRig>
            </w14:scene3d>
          </w:rPr>
          <w:delText>Exercise - 7B.9</w:delText>
        </w:r>
        <w:r w:rsidDel="009879F0">
          <w:rPr>
            <w:noProof/>
          </w:rPr>
          <w:delText xml:space="preserve"> (Advanced) Initial State – LED State Controlled by Hardware</w:delText>
        </w:r>
        <w:r w:rsidDel="009879F0">
          <w:rPr>
            <w:noProof/>
          </w:rPr>
          <w:tab/>
        </w:r>
        <w:r w:rsidR="005057E3" w:rsidDel="009879F0">
          <w:rPr>
            <w:noProof/>
          </w:rPr>
          <w:delText>31</w:delText>
        </w:r>
      </w:del>
    </w:p>
    <w:p w14:paraId="704DD07D" w14:textId="54607628" w:rsidR="00193126" w:rsidDel="009879F0" w:rsidRDefault="00193126">
      <w:pPr>
        <w:pStyle w:val="TOC2"/>
        <w:rPr>
          <w:del w:id="344" w:author="Wesley Siebenthaler" w:date="2018-08-07T13:38:00Z"/>
          <w:rFonts w:asciiTheme="minorHAnsi" w:eastAsiaTheme="minorEastAsia" w:hAnsiTheme="minorHAnsi"/>
          <w:smallCaps w:val="0"/>
          <w:noProof/>
          <w:sz w:val="22"/>
        </w:rPr>
      </w:pPr>
      <w:del w:id="345" w:author="Wesley Siebenthaler" w:date="2018-08-07T13:38:00Z">
        <w:r w:rsidRPr="00574B6C" w:rsidDel="009879F0">
          <w:rPr>
            <w:noProof/>
            <w14:scene3d>
              <w14:camera w14:prst="orthographicFront"/>
              <w14:lightRig w14:rig="threePt" w14:dir="t">
                <w14:rot w14:lat="0" w14:lon="0" w14:rev="0"/>
              </w14:lightRig>
            </w14:scene3d>
          </w:rPr>
          <w:delText>Exercise - 7B.10</w:delText>
        </w:r>
        <w:r w:rsidDel="009879F0">
          <w:rPr>
            <w:noProof/>
          </w:rPr>
          <w:delText xml:space="preserve"> (Advanced) Initial State – Temperature &amp; Humidity</w:delText>
        </w:r>
        <w:r w:rsidDel="009879F0">
          <w:rPr>
            <w:noProof/>
          </w:rPr>
          <w:tab/>
        </w:r>
        <w:r w:rsidR="005057E3" w:rsidDel="009879F0">
          <w:rPr>
            <w:noProof/>
          </w:rPr>
          <w:delText>32</w:delText>
        </w:r>
      </w:del>
    </w:p>
    <w:p w14:paraId="744439A0" w14:textId="5F4590D9" w:rsidR="00193126" w:rsidDel="009879F0" w:rsidRDefault="00193126">
      <w:pPr>
        <w:pStyle w:val="TOC2"/>
        <w:rPr>
          <w:del w:id="346" w:author="Wesley Siebenthaler" w:date="2018-08-07T13:38:00Z"/>
          <w:rFonts w:asciiTheme="minorHAnsi" w:eastAsiaTheme="minorEastAsia" w:hAnsiTheme="minorHAnsi"/>
          <w:smallCaps w:val="0"/>
          <w:noProof/>
          <w:sz w:val="22"/>
        </w:rPr>
      </w:pPr>
      <w:del w:id="347" w:author="Wesley Siebenthaler" w:date="2018-08-07T13:38:00Z">
        <w:r w:rsidRPr="00574B6C" w:rsidDel="009879F0">
          <w:rPr>
            <w:noProof/>
            <w14:scene3d>
              <w14:camera w14:prst="orthographicFront"/>
              <w14:lightRig w14:rig="threePt" w14:dir="t">
                <w14:rot w14:lat="0" w14:lon="0" w14:rev="0"/>
              </w14:lightRig>
            </w14:scene3d>
          </w:rPr>
          <w:delText>Exercise - 7B.11</w:delText>
        </w:r>
        <w:r w:rsidDel="009879F0">
          <w:rPr>
            <w:noProof/>
          </w:rPr>
          <w:delText xml:space="preserve"> (Advanced) Initial State – Graphing Temperature &amp; Humidity</w:delText>
        </w:r>
        <w:r w:rsidDel="009879F0">
          <w:rPr>
            <w:noProof/>
          </w:rPr>
          <w:tab/>
        </w:r>
        <w:r w:rsidR="005057E3" w:rsidDel="009879F0">
          <w:rPr>
            <w:noProof/>
          </w:rPr>
          <w:delText>32</w:delText>
        </w:r>
      </w:del>
    </w:p>
    <w:p w14:paraId="7863B6D1" w14:textId="7DDD6754" w:rsidR="00193126" w:rsidDel="009879F0" w:rsidRDefault="00193126">
      <w:pPr>
        <w:pStyle w:val="TOC2"/>
        <w:rPr>
          <w:del w:id="348" w:author="Wesley Siebenthaler" w:date="2018-08-07T13:38:00Z"/>
          <w:rFonts w:asciiTheme="minorHAnsi" w:eastAsiaTheme="minorEastAsia" w:hAnsiTheme="minorHAnsi"/>
          <w:smallCaps w:val="0"/>
          <w:noProof/>
          <w:sz w:val="22"/>
        </w:rPr>
      </w:pPr>
      <w:del w:id="349" w:author="Wesley Siebenthaler" w:date="2018-08-07T13:38:00Z">
        <w:r w:rsidRPr="00574B6C" w:rsidDel="009879F0">
          <w:rPr>
            <w:noProof/>
            <w14:scene3d>
              <w14:camera w14:prst="orthographicFront"/>
              <w14:lightRig w14:rig="threePt" w14:dir="t">
                <w14:rot w14:lat="0" w14:lon="0" w14:rev="0"/>
              </w14:lightRig>
            </w14:scene3d>
          </w:rPr>
          <w:delText>Exercise - 7B.12</w:delText>
        </w:r>
        <w:r w:rsidDel="009879F0">
          <w:rPr>
            <w:noProof/>
          </w:rPr>
          <w:delText xml:space="preserve"> (Advanced) Send Request Using Text Strings</w:delText>
        </w:r>
        <w:r w:rsidDel="009879F0">
          <w:rPr>
            <w:noProof/>
          </w:rPr>
          <w:tab/>
        </w:r>
        <w:r w:rsidR="005057E3" w:rsidDel="009879F0">
          <w:rPr>
            <w:noProof/>
          </w:rPr>
          <w:delText>32</w:delText>
        </w:r>
      </w:del>
    </w:p>
    <w:p w14:paraId="24696E55" w14:textId="3ED88F64" w:rsidR="00193126" w:rsidDel="009879F0" w:rsidRDefault="00193126">
      <w:pPr>
        <w:pStyle w:val="TOC1"/>
        <w:tabs>
          <w:tab w:val="left" w:pos="720"/>
          <w:tab w:val="right" w:leader="dot" w:pos="9350"/>
        </w:tabs>
        <w:rPr>
          <w:del w:id="350" w:author="Wesley Siebenthaler" w:date="2018-08-07T13:38:00Z"/>
          <w:rFonts w:asciiTheme="minorHAnsi" w:eastAsiaTheme="minorEastAsia" w:hAnsiTheme="minorHAnsi"/>
          <w:b w:val="0"/>
          <w:bCs w:val="0"/>
          <w:caps w:val="0"/>
          <w:noProof/>
        </w:rPr>
      </w:pPr>
      <w:del w:id="351" w:author="Wesley Siebenthaler" w:date="2018-08-07T13:38:00Z">
        <w:r w:rsidDel="009879F0">
          <w:rPr>
            <w:noProof/>
          </w:rPr>
          <w:delText>7B.9</w:delText>
        </w:r>
        <w:r w:rsidDel="009879F0">
          <w:rPr>
            <w:rFonts w:asciiTheme="minorHAnsi" w:eastAsiaTheme="minorEastAsia" w:hAnsiTheme="minorHAnsi"/>
            <w:b w:val="0"/>
            <w:bCs w:val="0"/>
            <w:caps w:val="0"/>
            <w:noProof/>
          </w:rPr>
          <w:tab/>
        </w:r>
        <w:r w:rsidDel="009879F0">
          <w:rPr>
            <w:noProof/>
          </w:rPr>
          <w:delText xml:space="preserve">Related Example </w:delText>
        </w:r>
        <w:r w:rsidR="003E6A10" w:rsidDel="009879F0">
          <w:rPr>
            <w:noProof/>
          </w:rPr>
          <w:delText>"</w:delText>
        </w:r>
        <w:r w:rsidDel="009879F0">
          <w:rPr>
            <w:noProof/>
          </w:rPr>
          <w:delText>Apps</w:delText>
        </w:r>
        <w:r w:rsidR="003E6A10" w:rsidDel="009879F0">
          <w:rPr>
            <w:noProof/>
          </w:rPr>
          <w:delText>"</w:delText>
        </w:r>
        <w:r w:rsidDel="009879F0">
          <w:rPr>
            <w:noProof/>
          </w:rPr>
          <w:tab/>
        </w:r>
        <w:r w:rsidR="005057E3" w:rsidDel="009879F0">
          <w:rPr>
            <w:noProof/>
          </w:rPr>
          <w:delText>33</w:delText>
        </w:r>
      </w:del>
    </w:p>
    <w:p w14:paraId="7BBA76D6" w14:textId="1990E822" w:rsidR="00193126" w:rsidDel="009879F0" w:rsidRDefault="00193126">
      <w:pPr>
        <w:pStyle w:val="TOC1"/>
        <w:tabs>
          <w:tab w:val="left" w:pos="960"/>
          <w:tab w:val="right" w:leader="dot" w:pos="9350"/>
        </w:tabs>
        <w:rPr>
          <w:del w:id="352" w:author="Wesley Siebenthaler" w:date="2018-08-07T13:38:00Z"/>
          <w:rFonts w:asciiTheme="minorHAnsi" w:eastAsiaTheme="minorEastAsia" w:hAnsiTheme="minorHAnsi"/>
          <w:b w:val="0"/>
          <w:bCs w:val="0"/>
          <w:caps w:val="0"/>
          <w:noProof/>
        </w:rPr>
      </w:pPr>
      <w:del w:id="353" w:author="Wesley Siebenthaler" w:date="2018-08-07T13:38:00Z">
        <w:r w:rsidDel="009879F0">
          <w:rPr>
            <w:noProof/>
          </w:rPr>
          <w:delText>7B.10</w:delText>
        </w:r>
        <w:r w:rsidDel="009879F0">
          <w:rPr>
            <w:rFonts w:asciiTheme="minorHAnsi" w:eastAsiaTheme="minorEastAsia" w:hAnsiTheme="minorHAnsi"/>
            <w:b w:val="0"/>
            <w:bCs w:val="0"/>
            <w:caps w:val="0"/>
            <w:noProof/>
          </w:rPr>
          <w:tab/>
        </w:r>
        <w:r w:rsidDel="009879F0">
          <w:rPr>
            <w:noProof/>
          </w:rPr>
          <w:delText>Known Errata + Enhancements + Comments</w:delText>
        </w:r>
        <w:r w:rsidDel="009879F0">
          <w:rPr>
            <w:noProof/>
          </w:rPr>
          <w:tab/>
        </w:r>
        <w:r w:rsidR="005057E3" w:rsidDel="009879F0">
          <w:rPr>
            <w:noProof/>
          </w:rPr>
          <w:delText>33</w:delText>
        </w:r>
      </w:del>
    </w:p>
    <w:p w14:paraId="2095554E" w14:textId="16F03D71" w:rsidR="00663C19" w:rsidRDefault="00663C19" w:rsidP="00663C19">
      <w:r w:rsidRPr="00406245">
        <w:fldChar w:fldCharType="end"/>
      </w:r>
      <w:r>
        <w:br w:type="page"/>
      </w:r>
    </w:p>
    <w:p w14:paraId="1BF65500" w14:textId="77777777" w:rsidR="00663C19" w:rsidRPr="00406245" w:rsidRDefault="00663C19" w:rsidP="00BF60BC">
      <w:pPr>
        <w:pStyle w:val="Heading1"/>
      </w:pPr>
      <w:bookmarkStart w:id="354" w:name="_Toc521412430"/>
      <w:r w:rsidRPr="004F5363">
        <w:lastRenderedPageBreak/>
        <w:t>Introduction</w:t>
      </w:r>
      <w:bookmarkEnd w:id="354"/>
    </w:p>
    <w:p w14:paraId="5427954D" w14:textId="012A06A2" w:rsidR="00663C19" w:rsidRPr="006E18DC" w:rsidRDefault="00663C19" w:rsidP="00663C19">
      <w:r w:rsidRPr="00406245">
        <w:t xml:space="preserve">When HTTP came on the scene in the </w:t>
      </w:r>
      <w:r w:rsidRPr="00E53A81">
        <w:t>early</w:t>
      </w:r>
      <w:r w:rsidRPr="00406245">
        <w:t xml:space="preserve"> 90</w:t>
      </w:r>
      <w:r w:rsidR="003E6A10">
        <w:t>'</w:t>
      </w:r>
      <w:r w:rsidRPr="00406245">
        <w:t xml:space="preserve">s, it was principally used to send static HTML pages.  Over time, dynamic HTTP came into common use (reading and writing databases and creating HTML on the fly).  Many companies built big teams of people to </w:t>
      </w:r>
      <w:r>
        <w:t>develop</w:t>
      </w:r>
      <w:r w:rsidRPr="00406245">
        <w:t xml:space="preserve"> and deploy HTTP based applications internally to their employees and externally to their customers.</w:t>
      </w:r>
    </w:p>
    <w:p w14:paraId="0D977C93" w14:textId="2209D279" w:rsidR="00663C19" w:rsidRDefault="00663C19" w:rsidP="00663C19">
      <w:r w:rsidRPr="00406245">
        <w:t xml:space="preserve">As IoT emerged, it was only natural and financially advantageous for companies to extend their existing infrastructure to enable IoT devices to communicate with the existing Web services.  Although HTTP has issues which make it less than </w:t>
      </w:r>
      <w:r w:rsidR="003E6A10">
        <w:t>"</w:t>
      </w:r>
      <w:r w:rsidRPr="00406245">
        <w:t>perfect</w:t>
      </w:r>
      <w:r w:rsidR="003E6A10">
        <w:t>"</w:t>
      </w:r>
      <w:r w:rsidRPr="00406245">
        <w:t xml:space="preserve"> for IoT, it is still the most important standard because of the huge investment that has been made in the existing Internet infrastructure.</w:t>
      </w:r>
    </w:p>
    <w:p w14:paraId="0792BF77" w14:textId="77777777" w:rsidR="00663C19" w:rsidRDefault="00663C19" w:rsidP="00663C19">
      <w:r>
        <w:t xml:space="preserve">There are essentially two versions of HTTP, 1.1 and 2.0.  Although conceptually similar, they are materially different in their implementation and as such are treated as two separate chapters in this class.  </w:t>
      </w:r>
    </w:p>
    <w:p w14:paraId="23C7E437" w14:textId="7AACA643" w:rsidR="00663C19" w:rsidRDefault="00663C19" w:rsidP="00663C19">
      <w:r>
        <w:t xml:space="preserve">HTTP 1.1 was </w:t>
      </w:r>
      <w:r w:rsidR="000D7C43">
        <w:t>released in 1999 and as of 2017 it</w:t>
      </w:r>
      <w:r>
        <w:t xml:space="preserve"> still serves the bulk (&gt;50%) of the web traffic.  HTTP 2.0, which was released in 2015, brings many performance benefits but has seen slow uptake in the market (as of 2017 only ~30% of web browser</w:t>
      </w:r>
      <w:r w:rsidR="000D7C43">
        <w:t>s</w:t>
      </w:r>
      <w:r>
        <w:t xml:space="preserve"> support it).</w:t>
      </w:r>
    </w:p>
    <w:p w14:paraId="468ADD5C" w14:textId="77777777" w:rsidR="00663C19" w:rsidRPr="00406245" w:rsidRDefault="00663C19" w:rsidP="00663C19">
      <w:r>
        <w:t>WICED supports both protocols, but with two separate libraries.</w:t>
      </w:r>
    </w:p>
    <w:p w14:paraId="585AE1EB" w14:textId="77777777" w:rsidR="00663C19" w:rsidRDefault="00663C19" w:rsidP="00BF60BC">
      <w:pPr>
        <w:pStyle w:val="Heading1"/>
      </w:pPr>
      <w:bookmarkStart w:id="355" w:name="_Toc521412431"/>
      <w:r w:rsidRPr="00406245">
        <w:t>HTTP 1.1</w:t>
      </w:r>
      <w:r>
        <w:t xml:space="preserve"> Protocol</w:t>
      </w:r>
      <w:bookmarkEnd w:id="355"/>
    </w:p>
    <w:p w14:paraId="3199E9DC" w14:textId="6DB029F6" w:rsidR="00663C19" w:rsidRDefault="00663C19" w:rsidP="00663C19">
      <w:r w:rsidRPr="00406245">
        <w:t xml:space="preserve">HTTP 1.1 is an application layer, </w:t>
      </w:r>
      <w:r>
        <w:t xml:space="preserve">single transaction, stateless, </w:t>
      </w:r>
      <w:r w:rsidRPr="00406245">
        <w:t>plain-text, client-server protocol.</w:t>
      </w:r>
      <w:r>
        <w:t xml:space="preserve">  This means that a client (e.g. your WICED device) opens a connection </w:t>
      </w:r>
      <w:r w:rsidR="000D7C43">
        <w:t xml:space="preserve">to a TCP Server (in the Cloud), </w:t>
      </w:r>
      <w:r>
        <w:t xml:space="preserve">sends an ASCII text request, </w:t>
      </w:r>
      <w:r w:rsidR="000D7C43">
        <w:t xml:space="preserve">then </w:t>
      </w:r>
      <w:r>
        <w:t xml:space="preserve">the Server responds, and the connection is closed.  There is no memory in the protocol itself but there might be in </w:t>
      </w:r>
      <w:r w:rsidR="000D7C43">
        <w:t xml:space="preserve">an </w:t>
      </w:r>
      <w:r>
        <w:t>application e.g. Cookie.</w:t>
      </w:r>
    </w:p>
    <w:p w14:paraId="78AD6F91" w14:textId="77777777" w:rsidR="00663C19" w:rsidRDefault="00663C19" w:rsidP="00663C19">
      <w:r w:rsidRPr="0048212A">
        <w:rPr>
          <w:noProof/>
        </w:rPr>
        <w:drawing>
          <wp:inline distT="0" distB="0" distL="0" distR="0" wp14:anchorId="45FC52DB" wp14:editId="7C037552">
            <wp:extent cx="5943600" cy="2146935"/>
            <wp:effectExtent l="0" t="0" r="0" b="1206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146935"/>
                    </a:xfrm>
                    <a:prstGeom prst="rect">
                      <a:avLst/>
                    </a:prstGeom>
                  </pic:spPr>
                </pic:pic>
              </a:graphicData>
            </a:graphic>
          </wp:inline>
        </w:drawing>
      </w:r>
    </w:p>
    <w:p w14:paraId="309DF4EE" w14:textId="67E2095B" w:rsidR="00663C19" w:rsidRDefault="00663C19" w:rsidP="00663C19">
      <w:r>
        <w:lastRenderedPageBreak/>
        <w:t xml:space="preserve">HTTP Requests </w:t>
      </w:r>
      <w:r w:rsidR="00EB6847">
        <w:t>and responses</w:t>
      </w:r>
      <w:r>
        <w:t xml:space="preserve"> are made up of one mandatory </w:t>
      </w:r>
      <w:r w:rsidR="00372ACA">
        <w:t>start</w:t>
      </w:r>
      <w:r>
        <w:t xml:space="preserve"> line, an optional group of HTTP headers (same format for Client and Server) and one optional Content body (same format for Client and Server).</w:t>
      </w:r>
    </w:p>
    <w:p w14:paraId="36CA0DA0" w14:textId="77777777" w:rsidR="00663C19" w:rsidRPr="00EC3102" w:rsidRDefault="00663C19" w:rsidP="00BF60BC">
      <w:pPr>
        <w:pStyle w:val="Heading2"/>
      </w:pPr>
      <w:bookmarkStart w:id="356" w:name="_Toc521412432"/>
      <w:r>
        <w:t xml:space="preserve">Client Request Message </w:t>
      </w:r>
      <w:r w:rsidRPr="00C467E8">
        <w:t>Format</w:t>
      </w:r>
      <w:bookmarkEnd w:id="356"/>
    </w:p>
    <w:p w14:paraId="007991B0" w14:textId="40713A1C" w:rsidR="00663C19" w:rsidRPr="00406245" w:rsidRDefault="00663C19" w:rsidP="00663C19">
      <w:r>
        <w:t>An HTTP transaction</w:t>
      </w:r>
      <w:r w:rsidRPr="00406245">
        <w:t xml:space="preserve"> starts with the client opening a TCP socket to the server (or a TLS TCP socket to the server).  The client then sends </w:t>
      </w:r>
      <w:r w:rsidR="0077415D">
        <w:t>up to four</w:t>
      </w:r>
      <w:r w:rsidRPr="00406245">
        <w:t xml:space="preserve"> things</w:t>
      </w:r>
      <w:r>
        <w:t>:</w:t>
      </w:r>
    </w:p>
    <w:p w14:paraId="52D6C941" w14:textId="1BF6D15F" w:rsidR="00663C19" w:rsidRPr="00F34740" w:rsidRDefault="00663C19" w:rsidP="00663C19">
      <w:pPr>
        <w:pStyle w:val="ListParagraph"/>
        <w:numPr>
          <w:ilvl w:val="0"/>
          <w:numId w:val="14"/>
        </w:numPr>
        <w:rPr>
          <w:b/>
        </w:rPr>
      </w:pPr>
      <w:r w:rsidRPr="00F34740">
        <w:rPr>
          <w:b/>
        </w:rPr>
        <w:t>Client Request Start Line</w:t>
      </w:r>
      <w:r>
        <w:rPr>
          <w:b/>
        </w:rPr>
        <w:t xml:space="preserve"> (</w:t>
      </w:r>
      <w:r>
        <w:rPr>
          <w:b/>
        </w:rPr>
        <w:fldChar w:fldCharType="begin"/>
      </w:r>
      <w:r>
        <w:rPr>
          <w:b/>
        </w:rPr>
        <w:instrText xml:space="preserve"> REF _Ref492380102 \r \h </w:instrText>
      </w:r>
      <w:r>
        <w:rPr>
          <w:b/>
        </w:rPr>
      </w:r>
      <w:r>
        <w:rPr>
          <w:b/>
        </w:rPr>
        <w:fldChar w:fldCharType="separate"/>
      </w:r>
      <w:r w:rsidR="009879F0">
        <w:rPr>
          <w:b/>
        </w:rPr>
        <w:t xml:space="preserve">7B.2.2 </w:t>
      </w:r>
      <w:r>
        <w:rPr>
          <w:b/>
        </w:rPr>
        <w:fldChar w:fldCharType="end"/>
      </w:r>
      <w:r>
        <w:rPr>
          <w:b/>
        </w:rPr>
        <w:t>)</w:t>
      </w:r>
    </w:p>
    <w:p w14:paraId="14F3A4EC" w14:textId="1238C8CE" w:rsidR="00663C19" w:rsidRDefault="00663C19" w:rsidP="00663C19">
      <w:pPr>
        <w:pStyle w:val="ListParagraph"/>
        <w:numPr>
          <w:ilvl w:val="0"/>
          <w:numId w:val="14"/>
        </w:numPr>
      </w:pPr>
      <w:r w:rsidRPr="007A1CED">
        <w:rPr>
          <w:b/>
        </w:rPr>
        <w:t>Headers (</w:t>
      </w:r>
      <w:r w:rsidRPr="007A1CED">
        <w:rPr>
          <w:b/>
        </w:rPr>
        <w:fldChar w:fldCharType="begin"/>
      </w:r>
      <w:r w:rsidRPr="007A1CED">
        <w:rPr>
          <w:b/>
        </w:rPr>
        <w:instrText xml:space="preserve"> REF _Ref492380119 \r \h  \* MERGEFORMAT </w:instrText>
      </w:r>
      <w:r w:rsidRPr="007A1CED">
        <w:rPr>
          <w:b/>
        </w:rPr>
      </w:r>
      <w:r w:rsidRPr="007A1CED">
        <w:rPr>
          <w:b/>
        </w:rPr>
        <w:fldChar w:fldCharType="separate"/>
      </w:r>
      <w:r w:rsidR="009879F0">
        <w:rPr>
          <w:b/>
        </w:rPr>
        <w:t xml:space="preserve">7B.2.6 </w:t>
      </w:r>
      <w:r w:rsidRPr="007A1CED">
        <w:rPr>
          <w:b/>
        </w:rPr>
        <w:fldChar w:fldCharType="end"/>
      </w:r>
      <w:r w:rsidRPr="007A1CED">
        <w:rPr>
          <w:b/>
        </w:rPr>
        <w:t>)</w:t>
      </w:r>
      <w:r w:rsidR="000D7C43">
        <w:rPr>
          <w:b/>
        </w:rPr>
        <w:t xml:space="preserve"> </w:t>
      </w:r>
      <w:r w:rsidRPr="000D7C43">
        <w:t>(</w:t>
      </w:r>
      <w:r w:rsidRPr="004C1AEE">
        <w:t xml:space="preserve">one or more strings </w:t>
      </w:r>
      <w:r>
        <w:t>of</w:t>
      </w:r>
      <w:r w:rsidR="00CD6D4C">
        <w:t xml:space="preserve"> the form of </w:t>
      </w:r>
      <w:r w:rsidR="003E6A10">
        <w:t>"</w:t>
      </w:r>
      <w:proofErr w:type="spellStart"/>
      <w:r w:rsidR="00CD6D4C">
        <w:t>headername:</w:t>
      </w:r>
      <w:r w:rsidRPr="004C1AEE">
        <w:t>headervalue</w:t>
      </w:r>
      <w:proofErr w:type="spellEnd"/>
      <w:r w:rsidRPr="004C1AEE">
        <w:t>\r\n</w:t>
      </w:r>
      <w:r w:rsidR="003E6A10">
        <w:t>"</w:t>
      </w:r>
      <w:r w:rsidRPr="004C1AEE">
        <w:t>)</w:t>
      </w:r>
    </w:p>
    <w:p w14:paraId="74342FD4" w14:textId="227CB9A4" w:rsidR="0077415D" w:rsidRPr="004C1AEE" w:rsidRDefault="00D03931" w:rsidP="00663C19">
      <w:pPr>
        <w:pStyle w:val="ListParagraph"/>
        <w:numPr>
          <w:ilvl w:val="0"/>
          <w:numId w:val="14"/>
        </w:numPr>
      </w:pPr>
      <w:r>
        <w:t>A</w:t>
      </w:r>
      <w:r w:rsidR="0077415D">
        <w:t xml:space="preserve"> </w:t>
      </w:r>
      <w:r w:rsidR="003E6A10">
        <w:t>"</w:t>
      </w:r>
      <w:r w:rsidR="0077415D">
        <w:t>\r\n</w:t>
      </w:r>
      <w:r w:rsidR="003E6A10">
        <w:t>"</w:t>
      </w:r>
      <w:r w:rsidR="0077415D">
        <w:t xml:space="preserve"> </w:t>
      </w:r>
      <w:r w:rsidR="00482E16">
        <w:t>line after the last header</w:t>
      </w:r>
    </w:p>
    <w:p w14:paraId="620ABCA9" w14:textId="6642C4CC" w:rsidR="00663C19" w:rsidRDefault="00663C19" w:rsidP="00663C19">
      <w:pPr>
        <w:pStyle w:val="ListParagraph"/>
        <w:numPr>
          <w:ilvl w:val="0"/>
          <w:numId w:val="14"/>
        </w:numPr>
      </w:pPr>
      <w:r>
        <w:t>Optional</w:t>
      </w:r>
      <w:r w:rsidR="00D03931">
        <w:t>:</w:t>
      </w:r>
      <w:r>
        <w:t xml:space="preserve"> </w:t>
      </w:r>
      <w:r w:rsidRPr="00F34740">
        <w:rPr>
          <w:b/>
        </w:rPr>
        <w:t xml:space="preserve">Content </w:t>
      </w:r>
      <w:r w:rsidR="000D7C43">
        <w:rPr>
          <w:b/>
        </w:rPr>
        <w:t xml:space="preserve">Body </w:t>
      </w:r>
      <w:r w:rsidRPr="007A1CED">
        <w:rPr>
          <w:b/>
        </w:rPr>
        <w:t>(</w:t>
      </w:r>
      <w:r w:rsidRPr="007A1CED">
        <w:rPr>
          <w:b/>
        </w:rPr>
        <w:fldChar w:fldCharType="begin"/>
      </w:r>
      <w:r w:rsidRPr="007A1CED">
        <w:rPr>
          <w:b/>
        </w:rPr>
        <w:instrText xml:space="preserve"> REF _Ref492380069 \r \h  \* MERGEFORMAT </w:instrText>
      </w:r>
      <w:r w:rsidRPr="007A1CED">
        <w:rPr>
          <w:b/>
        </w:rPr>
      </w:r>
      <w:r w:rsidRPr="007A1CED">
        <w:rPr>
          <w:b/>
        </w:rPr>
        <w:fldChar w:fldCharType="separate"/>
      </w:r>
      <w:r w:rsidR="009879F0">
        <w:rPr>
          <w:b/>
        </w:rPr>
        <w:t xml:space="preserve">7B.2.7 </w:t>
      </w:r>
      <w:r w:rsidRPr="007A1CED">
        <w:rPr>
          <w:b/>
        </w:rPr>
        <w:fldChar w:fldCharType="end"/>
      </w:r>
      <w:r w:rsidR="000D7C43">
        <w:rPr>
          <w:b/>
        </w:rPr>
        <w:t xml:space="preserve">) </w:t>
      </w:r>
      <w:r w:rsidR="000D7C43" w:rsidRPr="000D7C43">
        <w:t>(</w:t>
      </w:r>
      <w:r>
        <w:t>o</w:t>
      </w:r>
      <w:r w:rsidRPr="004C1AEE">
        <w:t xml:space="preserve">ne payload </w:t>
      </w:r>
      <w:r>
        <w:t xml:space="preserve">with </w:t>
      </w:r>
      <w:r w:rsidRPr="004C1AEE">
        <w:t xml:space="preserve">as many bytes as required e.g. a file or an html page or a </w:t>
      </w:r>
      <w:r w:rsidR="00E40B60">
        <w:t>JSON</w:t>
      </w:r>
      <w:r w:rsidRPr="004C1AEE">
        <w:t xml:space="preserve"> doc</w:t>
      </w:r>
      <w:r>
        <w:t>ument</w:t>
      </w:r>
      <w:r w:rsidR="000D7C43">
        <w:t>)</w:t>
      </w:r>
    </w:p>
    <w:p w14:paraId="50F491CF" w14:textId="217ADE77" w:rsidR="00663C19" w:rsidRPr="005F73D7" w:rsidRDefault="00663C19" w:rsidP="00BF60BC">
      <w:pPr>
        <w:pStyle w:val="Heading2"/>
      </w:pPr>
      <w:bookmarkStart w:id="357" w:name="_Ref492380102"/>
      <w:bookmarkStart w:id="358" w:name="_Toc521412433"/>
      <w:r w:rsidRPr="005F73D7">
        <w:t xml:space="preserve">Client Request </w:t>
      </w:r>
      <w:r w:rsidR="00624016">
        <w:sym w:font="Wingdings" w:char="F0E0"/>
      </w:r>
      <w:r w:rsidR="00624016">
        <w:t xml:space="preserve"> </w:t>
      </w:r>
      <w:r w:rsidRPr="005F73D7">
        <w:t>Start Line</w:t>
      </w:r>
      <w:bookmarkEnd w:id="357"/>
      <w:bookmarkEnd w:id="358"/>
    </w:p>
    <w:p w14:paraId="518A9A0D" w14:textId="7C12E805" w:rsidR="00663C19" w:rsidRPr="00406245" w:rsidRDefault="00663C19" w:rsidP="00663C19">
      <w:r w:rsidRPr="00406245">
        <w:t xml:space="preserve">The </w:t>
      </w:r>
      <w:r>
        <w:t>C</w:t>
      </w:r>
      <w:r w:rsidRPr="00406245">
        <w:t xml:space="preserve">lient </w:t>
      </w:r>
      <w:r>
        <w:t>R</w:t>
      </w:r>
      <w:r w:rsidRPr="00406245">
        <w:t xml:space="preserve">equest </w:t>
      </w:r>
      <w:r>
        <w:t>Start L</w:t>
      </w:r>
      <w:r w:rsidRPr="00406245">
        <w:t xml:space="preserve">ine has </w:t>
      </w:r>
      <w:r w:rsidR="000A1F26">
        <w:t>five</w:t>
      </w:r>
      <w:r w:rsidRPr="00406245">
        <w:t xml:space="preserve"> elements</w:t>
      </w:r>
      <w:r w:rsidR="00A57077">
        <w:t>:</w:t>
      </w:r>
    </w:p>
    <w:p w14:paraId="4D44B51F" w14:textId="417C8AF6" w:rsidR="00663C19" w:rsidRPr="004C1AEE" w:rsidRDefault="00663C19" w:rsidP="00663C19">
      <w:pPr>
        <w:pStyle w:val="ListParagraph"/>
        <w:numPr>
          <w:ilvl w:val="0"/>
          <w:numId w:val="13"/>
        </w:numPr>
      </w:pPr>
      <w:r w:rsidRPr="004C1AEE">
        <w:t xml:space="preserve">The </w:t>
      </w:r>
      <w:r w:rsidRPr="000B3CDE">
        <w:rPr>
          <w:b/>
        </w:rPr>
        <w:t>HTTP Method</w:t>
      </w:r>
      <w:r>
        <w:rPr>
          <w:b/>
        </w:rPr>
        <w:t xml:space="preserve"> (</w:t>
      </w:r>
      <w:r>
        <w:rPr>
          <w:b/>
        </w:rPr>
        <w:fldChar w:fldCharType="begin"/>
      </w:r>
      <w:r>
        <w:rPr>
          <w:b/>
        </w:rPr>
        <w:instrText xml:space="preserve"> REF _Ref492380147 \r \h </w:instrText>
      </w:r>
      <w:r>
        <w:rPr>
          <w:b/>
        </w:rPr>
      </w:r>
      <w:r>
        <w:rPr>
          <w:b/>
        </w:rPr>
        <w:fldChar w:fldCharType="separate"/>
      </w:r>
      <w:r w:rsidR="009879F0">
        <w:rPr>
          <w:b/>
        </w:rPr>
        <w:t xml:space="preserve">7B.2.3 </w:t>
      </w:r>
      <w:r>
        <w:rPr>
          <w:b/>
        </w:rPr>
        <w:fldChar w:fldCharType="end"/>
      </w:r>
      <w:r>
        <w:rPr>
          <w:b/>
        </w:rPr>
        <w:t>)</w:t>
      </w:r>
    </w:p>
    <w:p w14:paraId="5FE53C47" w14:textId="2ED924DC" w:rsidR="00663C19" w:rsidRDefault="00663C19" w:rsidP="00663C19">
      <w:pPr>
        <w:pStyle w:val="ListParagraph"/>
        <w:numPr>
          <w:ilvl w:val="0"/>
          <w:numId w:val="13"/>
        </w:numPr>
      </w:pPr>
      <w:r w:rsidRPr="004C1AEE">
        <w:t xml:space="preserve">The requested </w:t>
      </w:r>
      <w:r w:rsidRPr="009915BE">
        <w:rPr>
          <w:b/>
        </w:rPr>
        <w:t>Resource (</w:t>
      </w:r>
      <w:r w:rsidRPr="009915BE">
        <w:rPr>
          <w:b/>
        </w:rPr>
        <w:fldChar w:fldCharType="begin"/>
      </w:r>
      <w:r w:rsidRPr="009915BE">
        <w:rPr>
          <w:b/>
        </w:rPr>
        <w:instrText xml:space="preserve"> REF _Ref492380163 \r \h  \* MERGEFORMAT </w:instrText>
      </w:r>
      <w:r w:rsidRPr="009915BE">
        <w:rPr>
          <w:b/>
        </w:rPr>
      </w:r>
      <w:r w:rsidRPr="009915BE">
        <w:rPr>
          <w:b/>
        </w:rPr>
        <w:fldChar w:fldCharType="separate"/>
      </w:r>
      <w:r w:rsidR="009879F0">
        <w:rPr>
          <w:b/>
        </w:rPr>
        <w:t xml:space="preserve">7B.2.4 </w:t>
      </w:r>
      <w:r w:rsidRPr="009915BE">
        <w:rPr>
          <w:b/>
        </w:rPr>
        <w:fldChar w:fldCharType="end"/>
      </w:r>
      <w:r w:rsidRPr="009915BE">
        <w:rPr>
          <w:b/>
        </w:rPr>
        <w:t>)</w:t>
      </w:r>
      <w:r>
        <w:t xml:space="preserve"> </w:t>
      </w:r>
      <w:r w:rsidRPr="004C1AEE">
        <w:t>path</w:t>
      </w:r>
    </w:p>
    <w:p w14:paraId="78465DB6" w14:textId="3A598D5C" w:rsidR="00663C19" w:rsidRPr="004C1AEE" w:rsidRDefault="00477625" w:rsidP="00663C19">
      <w:pPr>
        <w:pStyle w:val="ListParagraph"/>
        <w:numPr>
          <w:ilvl w:val="0"/>
          <w:numId w:val="13"/>
        </w:numPr>
      </w:pPr>
      <w:r w:rsidRPr="00477625">
        <w:t>Optional</w:t>
      </w:r>
      <w:r>
        <w:rPr>
          <w:b/>
        </w:rPr>
        <w:t xml:space="preserve">: </w:t>
      </w:r>
      <w:r w:rsidR="00663C19" w:rsidRPr="000B3CDE">
        <w:rPr>
          <w:b/>
        </w:rPr>
        <w:t>Options</w:t>
      </w:r>
      <w:r w:rsidR="00663C19">
        <w:rPr>
          <w:b/>
        </w:rPr>
        <w:t xml:space="preserve"> (</w:t>
      </w:r>
      <w:r w:rsidR="00663C19">
        <w:rPr>
          <w:b/>
        </w:rPr>
        <w:fldChar w:fldCharType="begin"/>
      </w:r>
      <w:r w:rsidR="00663C19">
        <w:rPr>
          <w:b/>
        </w:rPr>
        <w:instrText xml:space="preserve"> REF _Ref492380194 \r \h </w:instrText>
      </w:r>
      <w:r w:rsidR="00663C19">
        <w:rPr>
          <w:b/>
        </w:rPr>
      </w:r>
      <w:r w:rsidR="00663C19">
        <w:rPr>
          <w:b/>
        </w:rPr>
        <w:fldChar w:fldCharType="separate"/>
      </w:r>
      <w:r w:rsidR="009879F0">
        <w:rPr>
          <w:b/>
        </w:rPr>
        <w:t xml:space="preserve">7B.2.5 </w:t>
      </w:r>
      <w:r w:rsidR="00663C19">
        <w:rPr>
          <w:b/>
        </w:rPr>
        <w:fldChar w:fldCharType="end"/>
      </w:r>
      <w:r w:rsidR="00663C19">
        <w:rPr>
          <w:b/>
        </w:rPr>
        <w:t>)</w:t>
      </w:r>
      <w:r w:rsidR="00663C19">
        <w:t xml:space="preserve"> </w:t>
      </w:r>
      <w:r w:rsidR="000D7C43">
        <w:t>(</w:t>
      </w:r>
      <w:r w:rsidR="00663C19">
        <w:t xml:space="preserve">a </w:t>
      </w:r>
      <w:r w:rsidR="003E6A10">
        <w:t>'</w:t>
      </w:r>
      <w:r w:rsidR="00663C19">
        <w:t>?</w:t>
      </w:r>
      <w:r w:rsidR="003E6A10">
        <w:t>'</w:t>
      </w:r>
      <w:r w:rsidR="00663C19">
        <w:t xml:space="preserve"> followed by a list of </w:t>
      </w:r>
      <w:r w:rsidR="00663C19" w:rsidRPr="004C1AEE">
        <w:t>optional arguments</w:t>
      </w:r>
      <w:r w:rsidR="00663C19">
        <w:t xml:space="preserve"> separated by </w:t>
      </w:r>
      <w:r w:rsidR="003E6A10">
        <w:t>'</w:t>
      </w:r>
      <w:r w:rsidR="00663C19">
        <w:t>&amp;</w:t>
      </w:r>
      <w:r w:rsidR="003E6A10">
        <w:t>'</w:t>
      </w:r>
      <w:r w:rsidR="000D7C43">
        <w:t>)</w:t>
      </w:r>
    </w:p>
    <w:p w14:paraId="3E85FADD" w14:textId="72632A9E" w:rsidR="00663C19" w:rsidRPr="004C1AEE" w:rsidRDefault="00663C19" w:rsidP="00663C19">
      <w:pPr>
        <w:pStyle w:val="ListParagraph"/>
        <w:numPr>
          <w:ilvl w:val="0"/>
          <w:numId w:val="13"/>
        </w:numPr>
      </w:pPr>
      <w:r w:rsidRPr="004C1AEE">
        <w:t xml:space="preserve">The version of HTTP (for this chapter it will always be </w:t>
      </w:r>
      <w:r w:rsidR="003E6A10">
        <w:t>"</w:t>
      </w:r>
      <w:r w:rsidRPr="004C1AEE">
        <w:t>HTTP/1.1</w:t>
      </w:r>
      <w:r w:rsidR="003E6A10">
        <w:t>"</w:t>
      </w:r>
    </w:p>
    <w:p w14:paraId="34F5D1EB" w14:textId="3ED375E3" w:rsidR="00663C19" w:rsidRPr="004C1AEE" w:rsidRDefault="00663C19" w:rsidP="00663C19">
      <w:pPr>
        <w:pStyle w:val="ListParagraph"/>
        <w:numPr>
          <w:ilvl w:val="0"/>
          <w:numId w:val="13"/>
        </w:numPr>
      </w:pPr>
      <w:r w:rsidRPr="004C1AEE">
        <w:t xml:space="preserve">A </w:t>
      </w:r>
      <w:r w:rsidR="003E6A10">
        <w:t>"</w:t>
      </w:r>
      <w:r w:rsidRPr="004C1AEE">
        <w:t>\r\n</w:t>
      </w:r>
      <w:r w:rsidR="003E6A10">
        <w:t>"</w:t>
      </w:r>
    </w:p>
    <w:p w14:paraId="5582F1D9" w14:textId="499CB59B" w:rsidR="00663C19" w:rsidRPr="00406245" w:rsidRDefault="00663C19" w:rsidP="00663C19">
      <w:r w:rsidRPr="00406245">
        <w:t xml:space="preserve">An example legal client request </w:t>
      </w:r>
      <w:r w:rsidR="000D7C43">
        <w:t xml:space="preserve">start </w:t>
      </w:r>
      <w:r w:rsidRPr="00406245">
        <w:t>line is</w:t>
      </w:r>
      <w:r w:rsidR="000D7C43">
        <w:t>:</w:t>
      </w:r>
    </w:p>
    <w:p w14:paraId="1B84E4A1" w14:textId="252C6829" w:rsidR="00663C19" w:rsidRPr="00193126" w:rsidRDefault="00663C19" w:rsidP="00663C19">
      <w:pPr>
        <w:pStyle w:val="CCode"/>
        <w:rPr>
          <w:color w:val="1F4E79" w:themeColor="accent1" w:themeShade="80"/>
        </w:rPr>
      </w:pPr>
      <w:r w:rsidRPr="00193126">
        <w:rPr>
          <w:color w:val="1F4E79" w:themeColor="accent1" w:themeShade="80"/>
        </w:rPr>
        <w:t>GET /ask HTTP/1.1</w:t>
      </w:r>
    </w:p>
    <w:p w14:paraId="0B9AC1F5" w14:textId="375F20E2" w:rsidR="000D7C43" w:rsidRPr="00406245" w:rsidRDefault="000D7C43" w:rsidP="000D7C43">
      <w:r>
        <w:t xml:space="preserve">In the above example, </w:t>
      </w:r>
      <w:r w:rsidRPr="000D7C43">
        <w:rPr>
          <w:i/>
        </w:rPr>
        <w:t>GET</w:t>
      </w:r>
      <w:r>
        <w:t xml:space="preserve"> is the HTTP Method, </w:t>
      </w:r>
      <w:r w:rsidRPr="000D7C43">
        <w:rPr>
          <w:i/>
        </w:rPr>
        <w:t>/ask</w:t>
      </w:r>
      <w:r>
        <w:t xml:space="preserve"> is the Resource, and </w:t>
      </w:r>
      <w:r w:rsidRPr="000D7C43">
        <w:rPr>
          <w:i/>
        </w:rPr>
        <w:t>HTTP/1.1</w:t>
      </w:r>
      <w:r>
        <w:t xml:space="preserve"> is the version.</w:t>
      </w:r>
    </w:p>
    <w:p w14:paraId="5443C350" w14:textId="6DA24C28" w:rsidR="00663C19" w:rsidRPr="00242C1E" w:rsidRDefault="00624016" w:rsidP="00BF60BC">
      <w:pPr>
        <w:pStyle w:val="Heading2"/>
      </w:pPr>
      <w:bookmarkStart w:id="359" w:name="_Ref492380147"/>
      <w:bookmarkStart w:id="360" w:name="_Toc521412434"/>
      <w:r>
        <w:t xml:space="preserve">Client Request </w:t>
      </w:r>
      <w:r>
        <w:sym w:font="Wingdings" w:char="F0E0"/>
      </w:r>
      <w:r>
        <w:t xml:space="preserve"> </w:t>
      </w:r>
      <w:r w:rsidRPr="005F73D7">
        <w:t>Start Line</w:t>
      </w:r>
      <w:r w:rsidR="00C05999">
        <w:t xml:space="preserve"> </w:t>
      </w:r>
      <w:r>
        <w:sym w:font="Wingdings" w:char="F0E0"/>
      </w:r>
      <w:r w:rsidR="00663C19">
        <w:t xml:space="preserve"> HTTP </w:t>
      </w:r>
      <w:r w:rsidR="00663C19" w:rsidRPr="00242C1E">
        <w:t>Methods</w:t>
      </w:r>
      <w:bookmarkEnd w:id="359"/>
      <w:bookmarkEnd w:id="360"/>
    </w:p>
    <w:p w14:paraId="46A8B133" w14:textId="1B623B2C" w:rsidR="00663C19" w:rsidRPr="00406245" w:rsidRDefault="00663C19" w:rsidP="00663C19">
      <w:r w:rsidRPr="00406245">
        <w:t xml:space="preserve">There are 9 </w:t>
      </w:r>
      <w:hyperlink r:id="rId9" w:history="1">
        <w:r w:rsidRPr="00242C1E">
          <w:rPr>
            <w:rStyle w:val="Hyperlink"/>
          </w:rPr>
          <w:t>HTTP methods</w:t>
        </w:r>
      </w:hyperlink>
      <w:r w:rsidRPr="00406245">
        <w:t xml:space="preserve"> which are sometimes called </w:t>
      </w:r>
      <w:r w:rsidR="003E6A10">
        <w:t>"</w:t>
      </w:r>
      <w:r w:rsidRPr="00406245">
        <w:t>verbs</w:t>
      </w:r>
      <w:r w:rsidR="003E6A10">
        <w:t>"</w:t>
      </w:r>
      <w:r w:rsidRPr="00406245">
        <w:t xml:space="preserve"> because they request </w:t>
      </w:r>
      <w:r>
        <w:t xml:space="preserve">a simple </w:t>
      </w:r>
      <w:r w:rsidRPr="00406245">
        <w:t xml:space="preserve">action from the </w:t>
      </w:r>
      <w:r>
        <w:t>S</w:t>
      </w:r>
      <w:r w:rsidRPr="00406245">
        <w:t xml:space="preserve">erver to act upon </w:t>
      </w:r>
      <w:r>
        <w:t>a</w:t>
      </w:r>
      <w:r w:rsidRPr="00406245">
        <w:t xml:space="preserve"> Resource</w:t>
      </w:r>
      <w:r>
        <w:t xml:space="preserve">.  The verbs fit </w:t>
      </w:r>
      <w:r w:rsidRPr="00406245">
        <w:t xml:space="preserve">into </w:t>
      </w:r>
      <w:r>
        <w:t>two categories (Safe/Unsafe, Idempotent/non-Idempotent)</w:t>
      </w:r>
    </w:p>
    <w:p w14:paraId="50A2C2E6" w14:textId="26B718CC" w:rsidR="00663C19" w:rsidRPr="004C1AEE" w:rsidRDefault="00663C19" w:rsidP="00663C19">
      <w:r w:rsidRPr="004C1AEE">
        <w:t>Safe</w:t>
      </w:r>
      <w:r>
        <w:t xml:space="preserve"> </w:t>
      </w:r>
      <w:r w:rsidRPr="004C1AEE">
        <w:t>– the method doesn</w:t>
      </w:r>
      <w:r w:rsidR="003E6A10">
        <w:t>'</w:t>
      </w:r>
      <w:r w:rsidRPr="004C1AEE">
        <w:t>t change anything on the Server and can be run without fear of side effects</w:t>
      </w:r>
      <w:r>
        <w:t>.</w:t>
      </w:r>
      <w:r w:rsidR="00170060">
        <w:t xml:space="preserve"> Any method that changes anything on the server is therefore Unsafe.</w:t>
      </w:r>
    </w:p>
    <w:p w14:paraId="0F1BD570" w14:textId="1F9EF3E2" w:rsidR="00663C19" w:rsidRPr="004C1AEE" w:rsidRDefault="00663C19" w:rsidP="00663C19">
      <w:r w:rsidRPr="004C1AEE">
        <w:t>Idempotent – no matter how many time</w:t>
      </w:r>
      <w:r w:rsidR="00B66837">
        <w:t>s</w:t>
      </w:r>
      <w:r w:rsidRPr="004C1AEE">
        <w:t xml:space="preserve"> you run the method</w:t>
      </w:r>
      <w:r w:rsidR="00B66837">
        <w:t>,</w:t>
      </w:r>
      <w:r w:rsidRPr="004C1AEE">
        <w:t xml:space="preserve"> the state on the server </w:t>
      </w:r>
      <w:r>
        <w:t xml:space="preserve">state </w:t>
      </w:r>
      <w:r w:rsidRPr="004C1AEE">
        <w:t>remains the same</w:t>
      </w:r>
      <w:r w:rsidR="00B92F11">
        <w:t>. For example,</w:t>
      </w:r>
      <w:r w:rsidRPr="004C1AEE">
        <w:t xml:space="preserve"> if you </w:t>
      </w:r>
      <w:r w:rsidR="003E6A10">
        <w:t>"</w:t>
      </w:r>
      <w:r w:rsidRPr="004C1AEE">
        <w:t>PUT</w:t>
      </w:r>
      <w:r w:rsidR="003E6A10">
        <w:t>"</w:t>
      </w:r>
      <w:r w:rsidRPr="004C1AEE">
        <w:t xml:space="preserve"> a document to the server, it will only have </w:t>
      </w:r>
      <w:r>
        <w:t>one</w:t>
      </w:r>
      <w:r w:rsidRPr="004C1AEE">
        <w:t xml:space="preserve"> instance on the server</w:t>
      </w:r>
      <w:r>
        <w:t xml:space="preserve"> no matter how many times you run it. </w:t>
      </w:r>
      <w:r w:rsidR="00B92F11">
        <w:t>As another example, a DELETE will have the same effect no matter how many times you run it.</w:t>
      </w:r>
      <w:r>
        <w:t xml:space="preserve"> A non-idempotent </w:t>
      </w:r>
      <w:r w:rsidRPr="004C1AEE">
        <w:t>method changes the state of the server every time you run it</w:t>
      </w:r>
      <w:r w:rsidR="00B92F11">
        <w:t xml:space="preserve">. For example, </w:t>
      </w:r>
      <w:r w:rsidRPr="004C1AEE">
        <w:t>a POST might insert data in the database every time it is run</w:t>
      </w:r>
      <w:r>
        <w:t>.</w:t>
      </w:r>
    </w:p>
    <w:p w14:paraId="39D7E209" w14:textId="074AD46E" w:rsidR="00663C19" w:rsidRPr="004C1AEE" w:rsidRDefault="003B0E92" w:rsidP="00663C19">
      <w:hyperlink r:id="rId10" w:history="1">
        <w:r w:rsidR="00663C19" w:rsidRPr="001B22CC">
          <w:rPr>
            <w:rStyle w:val="Hyperlink"/>
            <w:color w:val="auto"/>
          </w:rPr>
          <w:t>GET</w:t>
        </w:r>
      </w:hyperlink>
      <w:r w:rsidR="00663C19" w:rsidRPr="001B22CC">
        <w:rPr>
          <w:u w:val="single"/>
        </w:rPr>
        <w:t xml:space="preserve"> (safe</w:t>
      </w:r>
      <w:r w:rsidR="00663C19">
        <w:rPr>
          <w:u w:val="single"/>
        </w:rPr>
        <w:t>, idempotent</w:t>
      </w:r>
      <w:r w:rsidR="00663C19" w:rsidRPr="001B22CC">
        <w:rPr>
          <w:u w:val="single"/>
        </w:rPr>
        <w:t>)</w:t>
      </w:r>
      <w:r w:rsidR="00663C19" w:rsidRPr="004C1AEE">
        <w:t xml:space="preserve"> – The Server will reply with an HTTP </w:t>
      </w:r>
      <w:r w:rsidR="00663C19">
        <w:t>response</w:t>
      </w:r>
      <w:r w:rsidR="00663C19" w:rsidRPr="004C1AEE">
        <w:t xml:space="preserve"> with the Content </w:t>
      </w:r>
      <w:r w:rsidR="00663C19">
        <w:t xml:space="preserve">Body </w:t>
      </w:r>
      <w:r w:rsidR="00663C19" w:rsidRPr="004C1AEE">
        <w:t>of the requested Resource</w:t>
      </w:r>
      <w:r w:rsidR="00663C19">
        <w:t xml:space="preserve"> (i.e. the file)</w:t>
      </w:r>
      <w:r w:rsidR="00663C19" w:rsidRPr="004C1AEE">
        <w:t xml:space="preserve">.  The </w:t>
      </w:r>
      <w:r w:rsidR="00663C19">
        <w:t>S</w:t>
      </w:r>
      <w:r w:rsidR="00663C19" w:rsidRPr="004C1AEE">
        <w:t>erver</w:t>
      </w:r>
      <w:r w:rsidR="00663C19">
        <w:t xml:space="preserve"> response will include</w:t>
      </w:r>
      <w:r w:rsidR="00663C19" w:rsidRPr="004C1AEE">
        <w:t xml:space="preserve"> Headers that will tell the Client how long the Content </w:t>
      </w:r>
      <w:r w:rsidR="00663C19">
        <w:t xml:space="preserve">Body </w:t>
      </w:r>
      <w:r w:rsidR="00663C19" w:rsidRPr="004C1AEE">
        <w:t xml:space="preserve">is </w:t>
      </w:r>
      <w:r w:rsidR="003E6A10">
        <w:t>"</w:t>
      </w:r>
      <w:r w:rsidR="00663C19" w:rsidRPr="004C1AEE">
        <w:t>Content-length</w:t>
      </w:r>
      <w:r w:rsidR="003E6A10">
        <w:t>"</w:t>
      </w:r>
      <w:r w:rsidR="00663C19" w:rsidRPr="004C1AEE">
        <w:t xml:space="preserve"> and what is the MIME-Type</w:t>
      </w:r>
      <w:r w:rsidR="00663C19">
        <w:t xml:space="preserve"> (</w:t>
      </w:r>
      <w:r w:rsidR="00663C19">
        <w:fldChar w:fldCharType="begin"/>
      </w:r>
      <w:r w:rsidR="00663C19">
        <w:instrText xml:space="preserve"> REF _Ref492386536 \r \h </w:instrText>
      </w:r>
      <w:r w:rsidR="00663C19">
        <w:fldChar w:fldCharType="separate"/>
      </w:r>
      <w:r w:rsidR="009879F0">
        <w:t xml:space="preserve">7B.2.7 </w:t>
      </w:r>
      <w:r w:rsidR="00663C19">
        <w:fldChar w:fldCharType="end"/>
      </w:r>
      <w:r w:rsidR="00663C19">
        <w:t xml:space="preserve">) </w:t>
      </w:r>
      <w:r w:rsidR="00663C19" w:rsidRPr="004C1AEE">
        <w:t xml:space="preserve"> of the Content</w:t>
      </w:r>
      <w:r w:rsidR="00663C19">
        <w:t xml:space="preserve"> Body</w:t>
      </w:r>
      <w:r w:rsidR="00663C19" w:rsidRPr="004C1AEE">
        <w:t xml:space="preserve"> </w:t>
      </w:r>
      <w:r w:rsidR="003E6A10">
        <w:t>"</w:t>
      </w:r>
      <w:r w:rsidR="00663C19" w:rsidRPr="004C1AEE">
        <w:t>Content-type</w:t>
      </w:r>
      <w:r w:rsidR="003E6A10">
        <w:t>"</w:t>
      </w:r>
      <w:r w:rsidR="00663C19" w:rsidRPr="004C1AEE">
        <w:t>.</w:t>
      </w:r>
    </w:p>
    <w:p w14:paraId="2A073D86" w14:textId="0FFA8223" w:rsidR="00663C19" w:rsidRPr="004C1AEE" w:rsidRDefault="003B0E92" w:rsidP="00663C19">
      <w:hyperlink r:id="rId11" w:history="1">
        <w:r w:rsidR="00663C19" w:rsidRPr="00216CA1">
          <w:rPr>
            <w:rStyle w:val="Hyperlink"/>
            <w:color w:val="auto"/>
          </w:rPr>
          <w:t>HEAD</w:t>
        </w:r>
      </w:hyperlink>
      <w:r w:rsidR="00663C19" w:rsidRPr="00216CA1">
        <w:rPr>
          <w:u w:val="single"/>
        </w:rPr>
        <w:t xml:space="preserve"> (safe</w:t>
      </w:r>
      <w:r w:rsidR="00663C19">
        <w:rPr>
          <w:u w:val="single"/>
        </w:rPr>
        <w:t>, idempotent</w:t>
      </w:r>
      <w:r w:rsidR="00663C19" w:rsidRPr="00216CA1">
        <w:rPr>
          <w:u w:val="single"/>
        </w:rPr>
        <w:t>)</w:t>
      </w:r>
      <w:r w:rsidR="00663C19" w:rsidRPr="004C1AEE">
        <w:t xml:space="preserve"> – This Method performs the same operation as </w:t>
      </w:r>
      <w:r w:rsidR="003E6A10">
        <w:t>"</w:t>
      </w:r>
      <w:r w:rsidR="00663C19" w:rsidRPr="004C1AEE">
        <w:t>GET</w:t>
      </w:r>
      <w:r w:rsidR="003E6A10">
        <w:t>"</w:t>
      </w:r>
      <w:r w:rsidR="00663C19" w:rsidRPr="004C1AEE">
        <w:t xml:space="preserve"> except it only replies with the Headers and does not return the Content</w:t>
      </w:r>
      <w:r w:rsidR="00663C19">
        <w:t xml:space="preserve"> Body</w:t>
      </w:r>
      <w:r w:rsidR="00663C19" w:rsidRPr="004C1AEE">
        <w:t>.</w:t>
      </w:r>
    </w:p>
    <w:p w14:paraId="72D017BE" w14:textId="185F4418" w:rsidR="00663C19" w:rsidRPr="004C1AEE" w:rsidRDefault="003B0E92" w:rsidP="00663C19">
      <w:hyperlink r:id="rId12" w:history="1">
        <w:r w:rsidR="00663C19" w:rsidRPr="00382507">
          <w:rPr>
            <w:rStyle w:val="Hyperlink"/>
            <w:color w:val="auto"/>
          </w:rPr>
          <w:t>PUT</w:t>
        </w:r>
      </w:hyperlink>
      <w:r w:rsidR="00663C19" w:rsidRPr="00382507">
        <w:rPr>
          <w:u w:val="single"/>
        </w:rPr>
        <w:t xml:space="preserve"> (</w:t>
      </w:r>
      <w:r w:rsidR="00663C19">
        <w:rPr>
          <w:u w:val="single"/>
        </w:rPr>
        <w:t>unsafe,</w:t>
      </w:r>
      <w:r w:rsidR="00170060">
        <w:rPr>
          <w:u w:val="single"/>
        </w:rPr>
        <w:t xml:space="preserve"> </w:t>
      </w:r>
      <w:r w:rsidR="00663C19" w:rsidRPr="00382507">
        <w:rPr>
          <w:u w:val="single"/>
        </w:rPr>
        <w:t>idempotent)</w:t>
      </w:r>
      <w:r w:rsidR="00663C19" w:rsidRPr="004C1AEE">
        <w:t xml:space="preserve"> – The Client asks the Server to replace the Resource with the Content attached to the message.  The Server knows the length of the Content based on the Header </w:t>
      </w:r>
      <w:r w:rsidR="003E6A10">
        <w:t>"</w:t>
      </w:r>
      <w:r w:rsidR="00663C19" w:rsidRPr="004C1AEE">
        <w:t>Content-length</w:t>
      </w:r>
      <w:r w:rsidR="003E6A10">
        <w:t>"</w:t>
      </w:r>
      <w:r w:rsidR="00663C19" w:rsidRPr="004C1AEE">
        <w:t xml:space="preserve"> and the MIME Type based on the Header </w:t>
      </w:r>
      <w:r w:rsidR="003E6A10">
        <w:t>"</w:t>
      </w:r>
      <w:r w:rsidR="00663C19" w:rsidRPr="004C1AEE">
        <w:t>Content-type</w:t>
      </w:r>
      <w:r w:rsidR="003E6A10">
        <w:t>"</w:t>
      </w:r>
      <w:r w:rsidR="00663C19" w:rsidRPr="004C1AEE">
        <w:t>.</w:t>
      </w:r>
    </w:p>
    <w:p w14:paraId="342BBA9A" w14:textId="19C41C38" w:rsidR="00663C19" w:rsidRPr="004C1AEE" w:rsidRDefault="003B0E92" w:rsidP="00663C19">
      <w:hyperlink r:id="rId13" w:history="1">
        <w:r w:rsidR="00663C19" w:rsidRPr="00382507">
          <w:rPr>
            <w:rStyle w:val="Hyperlink"/>
            <w:color w:val="auto"/>
          </w:rPr>
          <w:t>PATCH</w:t>
        </w:r>
      </w:hyperlink>
      <w:r w:rsidR="00663C19" w:rsidRPr="00382507">
        <w:rPr>
          <w:u w:val="single"/>
        </w:rPr>
        <w:t xml:space="preserve"> (</w:t>
      </w:r>
      <w:r w:rsidR="00663C19">
        <w:rPr>
          <w:u w:val="single"/>
        </w:rPr>
        <w:t>unsafe,</w:t>
      </w:r>
      <w:r w:rsidR="00AB6099">
        <w:rPr>
          <w:u w:val="single"/>
        </w:rPr>
        <w:t xml:space="preserve"> </w:t>
      </w:r>
      <w:r w:rsidR="00663C19" w:rsidRPr="00382507">
        <w:rPr>
          <w:u w:val="single"/>
        </w:rPr>
        <w:t>idempotent)</w:t>
      </w:r>
      <w:r w:rsidR="00663C19" w:rsidRPr="004C1AEE">
        <w:t xml:space="preserve"> – With this method </w:t>
      </w:r>
      <w:r w:rsidR="00AB6099">
        <w:t xml:space="preserve">the </w:t>
      </w:r>
      <w:r w:rsidR="00663C19" w:rsidRPr="004C1AEE">
        <w:t>Client is</w:t>
      </w:r>
      <w:r w:rsidR="00AB6099">
        <w:t xml:space="preserve"> requesting a partial PUT e.g. i</w:t>
      </w:r>
      <w:r w:rsidR="00663C19" w:rsidRPr="004C1AEE">
        <w:t xml:space="preserve">f the Resource is a document that contains </w:t>
      </w:r>
      <w:r w:rsidR="00AB6099">
        <w:t>a name and an</w:t>
      </w:r>
      <w:r w:rsidR="00663C19" w:rsidRPr="004C1AEE">
        <w:t xml:space="preserve"> age</w:t>
      </w:r>
      <w:r w:rsidR="00AB6099">
        <w:t>,</w:t>
      </w:r>
      <w:r w:rsidR="00663C19" w:rsidRPr="004C1AEE">
        <w:t xml:space="preserve"> then the Client could PATCH </w:t>
      </w:r>
      <w:r w:rsidR="00AB6099">
        <w:t xml:space="preserve">just </w:t>
      </w:r>
      <w:r w:rsidR="00663C19" w:rsidRPr="004C1AEE">
        <w:t xml:space="preserve">a new age by having content with the updated age by sending a JSON document with </w:t>
      </w:r>
      <w:r w:rsidR="003E6A10">
        <w:t>"</w:t>
      </w:r>
      <w:r w:rsidR="00663C19" w:rsidRPr="004C1AEE">
        <w:t>{age:49}</w:t>
      </w:r>
      <w:r w:rsidR="003E6A10">
        <w:t>"</w:t>
      </w:r>
      <w:r w:rsidR="00AB6099">
        <w:t>.</w:t>
      </w:r>
    </w:p>
    <w:p w14:paraId="0CA2730D" w14:textId="137B5F79" w:rsidR="00663C19" w:rsidRPr="004C1AEE" w:rsidRDefault="003B0E92" w:rsidP="00663C19">
      <w:hyperlink r:id="rId14" w:history="1">
        <w:r w:rsidR="00663C19" w:rsidRPr="00382507">
          <w:rPr>
            <w:rStyle w:val="Hyperlink"/>
            <w:color w:val="auto"/>
          </w:rPr>
          <w:t>POST</w:t>
        </w:r>
      </w:hyperlink>
      <w:r w:rsidR="00663C19" w:rsidRPr="00382507">
        <w:rPr>
          <w:u w:val="single"/>
        </w:rPr>
        <w:t xml:space="preserve"> (</w:t>
      </w:r>
      <w:r w:rsidR="00663C19">
        <w:rPr>
          <w:u w:val="single"/>
        </w:rPr>
        <w:t>un</w:t>
      </w:r>
      <w:r w:rsidR="00663C19" w:rsidRPr="00382507">
        <w:rPr>
          <w:u w:val="single"/>
        </w:rPr>
        <w:t>safe, non-idempotent)</w:t>
      </w:r>
      <w:r w:rsidR="00663C19" w:rsidRPr="004C1AEE">
        <w:t xml:space="preserve"> – The Client asks the Server to update the Resource based on the Content attached to the message.  An example of this method is sending a temperature to the server which will be saved into the database.  The Server knows the length of the Content based on the Header </w:t>
      </w:r>
      <w:r w:rsidR="003E6A10">
        <w:t>"</w:t>
      </w:r>
      <w:r w:rsidR="00663C19" w:rsidRPr="004C1AEE">
        <w:t>Content-length</w:t>
      </w:r>
      <w:r w:rsidR="003E6A10">
        <w:t>"</w:t>
      </w:r>
      <w:r w:rsidR="00663C19" w:rsidRPr="004C1AEE">
        <w:t xml:space="preserve"> and the MIME Type based on the Header </w:t>
      </w:r>
      <w:r w:rsidR="003E6A10">
        <w:t>"</w:t>
      </w:r>
      <w:r w:rsidR="00663C19" w:rsidRPr="004C1AEE">
        <w:t>Content-type</w:t>
      </w:r>
      <w:r w:rsidR="003E6A10">
        <w:t>"</w:t>
      </w:r>
      <w:r w:rsidR="00663C19" w:rsidRPr="004C1AEE">
        <w:t>.</w:t>
      </w:r>
    </w:p>
    <w:p w14:paraId="4F2469AD" w14:textId="7F0A513C" w:rsidR="00663C19" w:rsidRPr="004C1AEE" w:rsidRDefault="003B0E92" w:rsidP="00663C19">
      <w:hyperlink r:id="rId15" w:history="1">
        <w:r w:rsidR="00663C19" w:rsidRPr="00382507">
          <w:rPr>
            <w:rStyle w:val="Hyperlink"/>
            <w:color w:val="auto"/>
          </w:rPr>
          <w:t>DELETE</w:t>
        </w:r>
      </w:hyperlink>
      <w:r w:rsidR="00663C19" w:rsidRPr="00382507">
        <w:rPr>
          <w:u w:val="single"/>
        </w:rPr>
        <w:t xml:space="preserve"> (</w:t>
      </w:r>
      <w:r w:rsidR="00663C19">
        <w:rPr>
          <w:u w:val="single"/>
        </w:rPr>
        <w:t>uns</w:t>
      </w:r>
      <w:r w:rsidR="00663C19" w:rsidRPr="00382507">
        <w:rPr>
          <w:u w:val="single"/>
        </w:rPr>
        <w:t>afe, idempotent)</w:t>
      </w:r>
      <w:r w:rsidR="00663C19" w:rsidRPr="004C1AEE">
        <w:t xml:space="preserve"> – This Methods asks the Server to remove the Resource</w:t>
      </w:r>
      <w:r w:rsidR="00AB6099">
        <w:t>.</w:t>
      </w:r>
    </w:p>
    <w:p w14:paraId="42F6F547" w14:textId="49DB7869" w:rsidR="00663C19" w:rsidRPr="004C1AEE" w:rsidRDefault="003B0E92" w:rsidP="00663C19">
      <w:hyperlink r:id="rId16" w:history="1">
        <w:r w:rsidR="00663C19" w:rsidRPr="00382507">
          <w:rPr>
            <w:rStyle w:val="Hyperlink"/>
            <w:color w:val="auto"/>
          </w:rPr>
          <w:t>OPTIONS</w:t>
        </w:r>
      </w:hyperlink>
      <w:r w:rsidR="00663C19" w:rsidRPr="00382507">
        <w:rPr>
          <w:u w:val="single"/>
        </w:rPr>
        <w:t xml:space="preserve"> (safe, idempotent)</w:t>
      </w:r>
      <w:r w:rsidR="00663C19" w:rsidRPr="004C1AEE">
        <w:t xml:space="preserve"> – This Method asks the Server to respond with an HTTP message that has </w:t>
      </w:r>
      <w:proofErr w:type="gramStart"/>
      <w:r w:rsidR="00663C19" w:rsidRPr="004C1AEE">
        <w:t>a</w:t>
      </w:r>
      <w:proofErr w:type="gramEnd"/>
      <w:r w:rsidR="00663C19" w:rsidRPr="004C1AEE">
        <w:t xml:space="preserve"> </w:t>
      </w:r>
      <w:r w:rsidR="003E6A10">
        <w:t>"</w:t>
      </w:r>
      <w:r w:rsidR="00663C19" w:rsidRPr="004C1AEE">
        <w:t>Options</w:t>
      </w:r>
      <w:r w:rsidR="003E6A10">
        <w:t>"</w:t>
      </w:r>
      <w:r w:rsidR="00663C19" w:rsidRPr="004C1AEE">
        <w:t xml:space="preserve"> header that enumerates the list of legal HTTP Methods</w:t>
      </w:r>
      <w:r w:rsidR="00AB6099">
        <w:t xml:space="preserve"> for that server</w:t>
      </w:r>
      <w:r w:rsidR="00663C19" w:rsidRPr="004C1AEE">
        <w:t>.</w:t>
      </w:r>
    </w:p>
    <w:p w14:paraId="172C800F" w14:textId="63817368" w:rsidR="00663C19" w:rsidRPr="004C1AEE" w:rsidRDefault="00663C19" w:rsidP="00663C19">
      <w:r w:rsidRPr="00382507">
        <w:rPr>
          <w:u w:val="single"/>
        </w:rPr>
        <w:t>TRACE (safe, idempotent)</w:t>
      </w:r>
      <w:r w:rsidRPr="004C1AEE">
        <w:t xml:space="preserve"> – This Method is an infrequently implemented debugging Method that should cause the server to reply with the Client Message (</w:t>
      </w:r>
      <w:proofErr w:type="spellStart"/>
      <w:r w:rsidRPr="004C1AEE">
        <w:t>echo</w:t>
      </w:r>
      <w:r w:rsidR="003E6A10">
        <w:t>'</w:t>
      </w:r>
      <w:r w:rsidRPr="004C1AEE">
        <w:t>d</w:t>
      </w:r>
      <w:proofErr w:type="spellEnd"/>
      <w:r w:rsidRPr="004C1AEE">
        <w:t xml:space="preserve"> back)</w:t>
      </w:r>
      <w:r w:rsidR="00AB6099">
        <w:t>.</w:t>
      </w:r>
    </w:p>
    <w:p w14:paraId="21397C12" w14:textId="03A739AD" w:rsidR="00663C19" w:rsidRPr="00406245" w:rsidRDefault="003B0E92" w:rsidP="00663C19">
      <w:hyperlink r:id="rId17" w:history="1">
        <w:r w:rsidR="00663C19" w:rsidRPr="00382507">
          <w:rPr>
            <w:rStyle w:val="Hyperlink"/>
            <w:color w:val="auto"/>
          </w:rPr>
          <w:t>CONNECT</w:t>
        </w:r>
      </w:hyperlink>
      <w:r w:rsidR="00663C19" w:rsidRPr="004C1AEE">
        <w:t xml:space="preserve"> – This method requests the Server to open a tunneling TCP connection.  This method is probably never used in an IoT application.</w:t>
      </w:r>
    </w:p>
    <w:p w14:paraId="35596FFE" w14:textId="011FF754" w:rsidR="00663C19" w:rsidRPr="00406245" w:rsidRDefault="00663C19" w:rsidP="00663C19">
      <w:r w:rsidRPr="00406245">
        <w:t xml:space="preserve">You should be aware that the idempotence and safety of these methods is established by convention.  There is no technical reason why a </w:t>
      </w:r>
      <w:r w:rsidR="003E6A10">
        <w:t>"</w:t>
      </w:r>
      <w:r w:rsidRPr="00406245">
        <w:t>GET</w:t>
      </w:r>
      <w:r w:rsidR="003E6A10">
        <w:t>"</w:t>
      </w:r>
      <w:r w:rsidRPr="00406245">
        <w:t xml:space="preserve"> couldn</w:t>
      </w:r>
      <w:r w:rsidR="003E6A10">
        <w:t>'</w:t>
      </w:r>
      <w:r w:rsidRPr="00406245">
        <w:t xml:space="preserve">t delete the resource or a </w:t>
      </w:r>
      <w:r w:rsidR="003E6A10">
        <w:t>"</w:t>
      </w:r>
      <w:r w:rsidRPr="00406245">
        <w:t>PUT</w:t>
      </w:r>
      <w:r w:rsidR="003E6A10">
        <w:t>"</w:t>
      </w:r>
      <w:r w:rsidRPr="00406245">
        <w:t xml:space="preserve"> couldn</w:t>
      </w:r>
      <w:r w:rsidR="003E6A10">
        <w:t>'</w:t>
      </w:r>
      <w:r w:rsidRPr="00406245">
        <w:t xml:space="preserve">t return the resource, but people who implement web servers like that should be beaten for the </w:t>
      </w:r>
      <w:r>
        <w:t>dogs</w:t>
      </w:r>
      <w:r w:rsidRPr="00406245">
        <w:t xml:space="preserve"> that they are.</w:t>
      </w:r>
    </w:p>
    <w:p w14:paraId="432A389E" w14:textId="06509DBC" w:rsidR="00663C19" w:rsidRPr="00406245" w:rsidRDefault="00663C19" w:rsidP="00BF60BC">
      <w:pPr>
        <w:pStyle w:val="Heading2"/>
      </w:pPr>
      <w:bookmarkStart w:id="361" w:name="_Ref492380163"/>
      <w:bookmarkStart w:id="362" w:name="_Toc521412435"/>
      <w:r>
        <w:t>Client Request</w:t>
      </w:r>
      <w:r w:rsidR="00624016">
        <w:t xml:space="preserve"> </w:t>
      </w:r>
      <w:r w:rsidR="00624016">
        <w:sym w:font="Wingdings" w:char="F0E0"/>
      </w:r>
      <w:r w:rsidR="00624016">
        <w:t xml:space="preserve"> </w:t>
      </w:r>
      <w:r w:rsidR="00624016" w:rsidRPr="005F73D7">
        <w:t>Start Line</w:t>
      </w:r>
      <w:r w:rsidR="00C05999">
        <w:t xml:space="preserve"> </w:t>
      </w:r>
      <w:r w:rsidR="00624016">
        <w:sym w:font="Wingdings" w:char="F0E0"/>
      </w:r>
      <w:r>
        <w:t xml:space="preserve"> </w:t>
      </w:r>
      <w:r w:rsidRPr="00406245">
        <w:t>Resource</w:t>
      </w:r>
      <w:r>
        <w:t>s</w:t>
      </w:r>
      <w:bookmarkEnd w:id="361"/>
      <w:bookmarkEnd w:id="362"/>
    </w:p>
    <w:p w14:paraId="45CADAF7" w14:textId="77777777" w:rsidR="00663C19" w:rsidRPr="00406245" w:rsidRDefault="00663C19" w:rsidP="00663C19">
      <w:r w:rsidRPr="00406245">
        <w:t>When you look at a</w:t>
      </w:r>
      <w:r>
        <w:t>n</w:t>
      </w:r>
      <w:r w:rsidRPr="00406245">
        <w:t xml:space="preserve"> http web address (sometime known as a </w:t>
      </w:r>
      <w:r>
        <w:t>Universal Record locator (URL)</w:t>
      </w:r>
      <w:r w:rsidRPr="00406245">
        <w:t>) you typically see:</w:t>
      </w:r>
    </w:p>
    <w:p w14:paraId="123F2035" w14:textId="77777777" w:rsidR="00663C19" w:rsidRPr="004C1AEE" w:rsidRDefault="00663C19" w:rsidP="00663C19">
      <w:pPr>
        <w:pStyle w:val="ListParagraph"/>
        <w:numPr>
          <w:ilvl w:val="0"/>
          <w:numId w:val="3"/>
        </w:numPr>
      </w:pPr>
      <w:r w:rsidRPr="004C1AEE">
        <w:t>http://server.com/path</w:t>
      </w:r>
    </w:p>
    <w:p w14:paraId="1AC34901" w14:textId="77777777" w:rsidR="00663C19" w:rsidRPr="00406245" w:rsidRDefault="00663C19" w:rsidP="00663C19">
      <w:pPr>
        <w:ind w:firstLine="360"/>
      </w:pPr>
      <w:r w:rsidRPr="00406245">
        <w:t>or</w:t>
      </w:r>
    </w:p>
    <w:p w14:paraId="50D4643C" w14:textId="77777777" w:rsidR="00663C19" w:rsidRPr="00406245" w:rsidRDefault="00663C19" w:rsidP="00663C19">
      <w:pPr>
        <w:pStyle w:val="ListParagraph"/>
        <w:numPr>
          <w:ilvl w:val="0"/>
          <w:numId w:val="3"/>
        </w:numPr>
      </w:pPr>
      <w:r w:rsidRPr="00406245">
        <w:t>http://server.com/path?option=28</w:t>
      </w:r>
    </w:p>
    <w:p w14:paraId="7F162676" w14:textId="77777777" w:rsidR="00663C19" w:rsidRPr="00406245" w:rsidRDefault="00663C19" w:rsidP="00663C19">
      <w:r w:rsidRPr="00406245">
        <w:t>These URLs are of the form of:</w:t>
      </w:r>
    </w:p>
    <w:p w14:paraId="0FCE86D0" w14:textId="5B53A1A7" w:rsidR="00663C19" w:rsidRPr="00406245" w:rsidRDefault="003E6A10" w:rsidP="00663C19">
      <w:pPr>
        <w:pStyle w:val="NumList"/>
        <w:numPr>
          <w:ilvl w:val="0"/>
          <w:numId w:val="21"/>
        </w:numPr>
      </w:pPr>
      <w:r>
        <w:lastRenderedPageBreak/>
        <w:t>"</w:t>
      </w:r>
      <w:r w:rsidR="00663C19" w:rsidRPr="00406245">
        <w:t>http:</w:t>
      </w:r>
      <w:r>
        <w:t>"</w:t>
      </w:r>
      <w:r w:rsidR="00663C19" w:rsidRPr="00406245">
        <w:t xml:space="preserve"> specifies the protocol.</w:t>
      </w:r>
    </w:p>
    <w:p w14:paraId="01169C7A" w14:textId="1BB001FB" w:rsidR="00663C19" w:rsidRPr="00406245" w:rsidRDefault="003E6A10" w:rsidP="00663C19">
      <w:pPr>
        <w:pStyle w:val="NumList"/>
        <w:numPr>
          <w:ilvl w:val="0"/>
          <w:numId w:val="21"/>
        </w:numPr>
      </w:pPr>
      <w:r>
        <w:t>"</w:t>
      </w:r>
      <w:r w:rsidR="00663C19" w:rsidRPr="00406245">
        <w:t>server.com</w:t>
      </w:r>
      <w:r>
        <w:t>"</w:t>
      </w:r>
      <w:r w:rsidR="00663C19" w:rsidRPr="00406245">
        <w:t xml:space="preserve"> is the DNS name of the HTTP server</w:t>
      </w:r>
    </w:p>
    <w:p w14:paraId="5B7DAFAA" w14:textId="09D67A47" w:rsidR="00663C19" w:rsidRPr="00406245" w:rsidRDefault="003E6A10" w:rsidP="00663C19">
      <w:pPr>
        <w:pStyle w:val="NumList"/>
        <w:numPr>
          <w:ilvl w:val="0"/>
          <w:numId w:val="21"/>
        </w:numPr>
      </w:pPr>
      <w:r>
        <w:t>"</w:t>
      </w:r>
      <w:r w:rsidR="00663C19" w:rsidRPr="00406245">
        <w:t>/path</w:t>
      </w:r>
      <w:r>
        <w:t>"</w:t>
      </w:r>
      <w:r w:rsidR="00663C19" w:rsidRPr="00406245">
        <w:t xml:space="preserve"> the location of the resource on the HTTP server. </w:t>
      </w:r>
    </w:p>
    <w:p w14:paraId="7FC8E133" w14:textId="1EA1E5D8" w:rsidR="00663C19" w:rsidRPr="00406245" w:rsidRDefault="003E6A10" w:rsidP="00663C19">
      <w:pPr>
        <w:pStyle w:val="NumList"/>
        <w:numPr>
          <w:ilvl w:val="0"/>
          <w:numId w:val="21"/>
        </w:numPr>
      </w:pPr>
      <w:r>
        <w:t>"</w:t>
      </w:r>
      <w:r w:rsidR="00663C19" w:rsidRPr="00406245">
        <w:t>?option=28</w:t>
      </w:r>
      <w:r>
        <w:t>"</w:t>
      </w:r>
      <w:r w:rsidR="00663C19" w:rsidRPr="00406245">
        <w:t xml:space="preserve"> is an option that is sent to the server (see next section) </w:t>
      </w:r>
    </w:p>
    <w:p w14:paraId="58746207" w14:textId="77777777" w:rsidR="00663C19" w:rsidRDefault="00663C19" w:rsidP="00663C19"/>
    <w:p w14:paraId="03E1942B" w14:textId="617618B4" w:rsidR="00663C19" w:rsidRPr="00406245" w:rsidRDefault="00663C19" w:rsidP="00663C19">
      <w:r w:rsidRPr="00406245">
        <w:t xml:space="preserve">In generic </w:t>
      </w:r>
      <w:r w:rsidR="000A1F26" w:rsidRPr="00406245">
        <w:t>terms,</w:t>
      </w:r>
      <w:r w:rsidRPr="00406245">
        <w:t xml:space="preserve"> </w:t>
      </w:r>
      <w:r w:rsidR="00E103BA">
        <w:t>a URL is</w:t>
      </w:r>
      <w:r w:rsidRPr="00406245">
        <w:t xml:space="preserve"> </w:t>
      </w:r>
      <w:r w:rsidR="003E6A10">
        <w:t>"</w:t>
      </w:r>
      <w:r w:rsidRPr="00406245">
        <w:t>protocol://</w:t>
      </w:r>
      <w:proofErr w:type="spellStart"/>
      <w:r w:rsidRPr="00406245">
        <w:t>serverName</w:t>
      </w:r>
      <w:proofErr w:type="spellEnd"/>
      <w:r w:rsidRPr="00406245">
        <w:t>/</w:t>
      </w:r>
      <w:proofErr w:type="spellStart"/>
      <w:r w:rsidRPr="00406245">
        <w:t>path?option</w:t>
      </w:r>
      <w:proofErr w:type="spellEnd"/>
      <w:r w:rsidR="003E6A10">
        <w:t>"</w:t>
      </w:r>
      <w:r w:rsidRPr="00406245">
        <w:t xml:space="preserve">.  </w:t>
      </w:r>
    </w:p>
    <w:p w14:paraId="7FFDDF21" w14:textId="3993DCD7" w:rsidR="00663C19" w:rsidRPr="00406245" w:rsidRDefault="00663C19" w:rsidP="00663C19">
      <w:r>
        <w:t xml:space="preserve">In HTTP </w:t>
      </w:r>
      <w:r w:rsidRPr="00406245">
        <w:t>1.1 the 2</w:t>
      </w:r>
      <w:r w:rsidRPr="00406245">
        <w:rPr>
          <w:vertAlign w:val="superscript"/>
        </w:rPr>
        <w:t>nd</w:t>
      </w:r>
      <w:r w:rsidRPr="00406245">
        <w:t xml:space="preserve"> </w:t>
      </w:r>
      <w:r w:rsidR="000A1F26">
        <w:t>and 3</w:t>
      </w:r>
      <w:r w:rsidR="000A1F26" w:rsidRPr="000A1F26">
        <w:rPr>
          <w:vertAlign w:val="superscript"/>
        </w:rPr>
        <w:t>rd</w:t>
      </w:r>
      <w:r w:rsidR="000A1F26">
        <w:t xml:space="preserve"> </w:t>
      </w:r>
      <w:r w:rsidRPr="00406245">
        <w:t>element</w:t>
      </w:r>
      <w:r w:rsidR="000A1F26">
        <w:t>s of the Client Request line are</w:t>
      </w:r>
      <w:r w:rsidRPr="00406245">
        <w:t xml:space="preserve"> the Resource </w:t>
      </w:r>
      <w:r>
        <w:t>&amp;</w:t>
      </w:r>
      <w:r w:rsidR="0017583D">
        <w:t xml:space="preserve"> Options</w:t>
      </w:r>
      <w:r w:rsidR="009426DF">
        <w:t xml:space="preserve"> which are the same as the path and options from a URL</w:t>
      </w:r>
      <w:r w:rsidR="0017583D">
        <w:t>.  For example, you mig</w:t>
      </w:r>
      <w:r w:rsidRPr="00406245">
        <w:t>ht see an HTTP request that looks like this:</w:t>
      </w:r>
    </w:p>
    <w:p w14:paraId="0B19CDC8" w14:textId="55A87FCB" w:rsidR="00D22053" w:rsidRPr="00406245" w:rsidRDefault="00663C19" w:rsidP="00D22053">
      <w:pPr>
        <w:pStyle w:val="CCode"/>
      </w:pPr>
      <w:r w:rsidRPr="00406245">
        <w:t>GET /resource HTTP/1.1</w:t>
      </w:r>
    </w:p>
    <w:p w14:paraId="655A031E" w14:textId="59B7F1DF" w:rsidR="00663C19" w:rsidRDefault="00663C19" w:rsidP="00663C19">
      <w:r w:rsidRPr="00406245">
        <w:t xml:space="preserve">Which </w:t>
      </w:r>
      <w:r>
        <w:t xml:space="preserve">is a request to the server to please send the document located at </w:t>
      </w:r>
      <w:r w:rsidR="003E6A10">
        <w:t>"</w:t>
      </w:r>
      <w:r>
        <w:t>/resource</w:t>
      </w:r>
      <w:r w:rsidR="003E6A10">
        <w:t>"</w:t>
      </w:r>
      <w:r>
        <w:t xml:space="preserve"> as an </w:t>
      </w:r>
      <w:r w:rsidRPr="00406245">
        <w:t>HTTP response</w:t>
      </w:r>
      <w:r>
        <w:t>.</w:t>
      </w:r>
    </w:p>
    <w:p w14:paraId="13D91E84" w14:textId="5DBFEADE" w:rsidR="00663C19" w:rsidRPr="00406245" w:rsidRDefault="00624016" w:rsidP="00BF60BC">
      <w:pPr>
        <w:pStyle w:val="Heading2"/>
      </w:pPr>
      <w:bookmarkStart w:id="363" w:name="_Ref492380194"/>
      <w:bookmarkStart w:id="364" w:name="_Toc521412436"/>
      <w:r>
        <w:t xml:space="preserve">Client Request </w:t>
      </w:r>
      <w:r>
        <w:sym w:font="Wingdings" w:char="F0E0"/>
      </w:r>
      <w:r>
        <w:t xml:space="preserve"> </w:t>
      </w:r>
      <w:r w:rsidRPr="005F73D7">
        <w:t>Start Line</w:t>
      </w:r>
      <w:r w:rsidR="00C05999">
        <w:t xml:space="preserve"> </w:t>
      </w:r>
      <w:r>
        <w:sym w:font="Wingdings" w:char="F0E0"/>
      </w:r>
      <w:r w:rsidR="00663C19">
        <w:t xml:space="preserve"> </w:t>
      </w:r>
      <w:r w:rsidR="00663C19" w:rsidRPr="00406245">
        <w:t>Options</w:t>
      </w:r>
      <w:bookmarkEnd w:id="363"/>
      <w:bookmarkEnd w:id="364"/>
    </w:p>
    <w:p w14:paraId="0B746F98" w14:textId="37C4F717" w:rsidR="00663C19" w:rsidRDefault="00663C19" w:rsidP="00663C19">
      <w:r>
        <w:t>O</w:t>
      </w:r>
      <w:r w:rsidRPr="00406245">
        <w:t xml:space="preserve">ptions are appended to the resource location by placing a </w:t>
      </w:r>
      <w:r w:rsidR="003E6A10">
        <w:t>"</w:t>
      </w:r>
      <w:r w:rsidRPr="00406245">
        <w:t>?</w:t>
      </w:r>
      <w:r w:rsidR="003E6A10">
        <w:t>"</w:t>
      </w:r>
      <w:r w:rsidRPr="00406245">
        <w:t xml:space="preserve"> at the end of the resource</w:t>
      </w:r>
      <w:r w:rsidR="000A1F26">
        <w:t xml:space="preserve"> path</w:t>
      </w:r>
      <w:r w:rsidRPr="00406245">
        <w:t xml:space="preserve">.  You can then specify options by adding </w:t>
      </w:r>
      <w:r w:rsidR="003E6A10">
        <w:t>"</w:t>
      </w:r>
      <w:r w:rsidRPr="00406245">
        <w:t>option=value</w:t>
      </w:r>
      <w:r w:rsidR="003E6A10">
        <w:t>"</w:t>
      </w:r>
      <w:r w:rsidRPr="00406245">
        <w:t xml:space="preserve"> or just </w:t>
      </w:r>
      <w:r w:rsidR="003E6A10">
        <w:t>"</w:t>
      </w:r>
      <w:r w:rsidRPr="00406245">
        <w:t>option</w:t>
      </w:r>
      <w:r w:rsidR="003E6A10">
        <w:t>"</w:t>
      </w:r>
      <w:r w:rsidRPr="00406245">
        <w:t xml:space="preserve">.  You can specify multiple options by separating them with </w:t>
      </w:r>
      <w:r w:rsidR="003E6A10">
        <w:t>"</w:t>
      </w:r>
      <w:r w:rsidRPr="00406245">
        <w:t>&amp;</w:t>
      </w:r>
      <w:r w:rsidR="003E6A10">
        <w:t>"</w:t>
      </w:r>
      <w:r w:rsidRPr="00406245">
        <w:t>.  These options are sometimes used to send commands or other information to the server e.</w:t>
      </w:r>
      <w:r w:rsidR="000C3049">
        <w:t xml:space="preserve">g. </w:t>
      </w:r>
      <w:r w:rsidR="003E6A10">
        <w:t>"</w:t>
      </w:r>
      <w:r w:rsidR="000C3049">
        <w:t>user=</w:t>
      </w:r>
      <w:proofErr w:type="spellStart"/>
      <w:r w:rsidR="000C3049">
        <w:t>arh&amp;password</w:t>
      </w:r>
      <w:proofErr w:type="spellEnd"/>
      <w:r w:rsidR="000C3049">
        <w:t>=secret</w:t>
      </w:r>
      <w:r w:rsidR="003E6A10">
        <w:t>"</w:t>
      </w:r>
      <w:r w:rsidR="000C3049">
        <w:t>.</w:t>
      </w:r>
    </w:p>
    <w:p w14:paraId="7B98A070" w14:textId="369E7948" w:rsidR="001B33D8" w:rsidRDefault="001B33D8" w:rsidP="00663C19">
      <w:r>
        <w:t xml:space="preserve">An example </w:t>
      </w:r>
      <w:proofErr w:type="gramStart"/>
      <w:r>
        <w:t>request</w:t>
      </w:r>
      <w:proofErr w:type="gramEnd"/>
      <w:r>
        <w:t xml:space="preserve"> with an option to format the response as </w:t>
      </w:r>
      <w:r w:rsidR="003E6A10">
        <w:t>"</w:t>
      </w:r>
      <w:r>
        <w:t>simple</w:t>
      </w:r>
      <w:r w:rsidR="003E6A10">
        <w:t>"</w:t>
      </w:r>
      <w:r>
        <w:t xml:space="preserve"> (what </w:t>
      </w:r>
      <w:r w:rsidR="003E6A10">
        <w:t>"</w:t>
      </w:r>
      <w:r>
        <w:t>simple</w:t>
      </w:r>
      <w:r w:rsidR="003E6A10">
        <w:t>"</w:t>
      </w:r>
      <w:r>
        <w:t xml:space="preserve"> means is part of the application semantics) might look like this:</w:t>
      </w:r>
    </w:p>
    <w:p w14:paraId="35621697" w14:textId="4E5DAEA8" w:rsidR="001B33D8" w:rsidRPr="00193126" w:rsidRDefault="001B33D8" w:rsidP="001B33D8">
      <w:pPr>
        <w:pStyle w:val="CCode"/>
        <w:rPr>
          <w:color w:val="1F4E79" w:themeColor="accent1" w:themeShade="80"/>
        </w:rPr>
      </w:pPr>
      <w:r w:rsidRPr="00193126">
        <w:rPr>
          <w:color w:val="1F4E79" w:themeColor="accent1" w:themeShade="80"/>
        </w:rPr>
        <w:t>GET /</w:t>
      </w:r>
      <w:proofErr w:type="spellStart"/>
      <w:r w:rsidRPr="00193126">
        <w:rPr>
          <w:color w:val="1F4E79" w:themeColor="accent1" w:themeShade="80"/>
        </w:rPr>
        <w:t>resource?format</w:t>
      </w:r>
      <w:proofErr w:type="spellEnd"/>
      <w:r w:rsidRPr="00193126">
        <w:rPr>
          <w:color w:val="1F4E79" w:themeColor="accent1" w:themeShade="80"/>
        </w:rPr>
        <w:t>=simple HTTP/1.1</w:t>
      </w:r>
    </w:p>
    <w:p w14:paraId="0CE9DDB2" w14:textId="5D6F34FF" w:rsidR="00663C19" w:rsidRPr="000F2E84" w:rsidRDefault="00663C19" w:rsidP="00BF60BC">
      <w:pPr>
        <w:pStyle w:val="Heading2"/>
      </w:pPr>
      <w:bookmarkStart w:id="365" w:name="_Ref492380119"/>
      <w:bookmarkStart w:id="366" w:name="_Toc521412437"/>
      <w:r>
        <w:rPr>
          <w:rStyle w:val="Hyperlink"/>
          <w:color w:val="1F4E79" w:themeColor="accent1" w:themeShade="80"/>
          <w:u w:val="none"/>
        </w:rPr>
        <w:t>Client Request</w:t>
      </w:r>
      <w:r w:rsidR="00624016">
        <w:rPr>
          <w:rStyle w:val="Hyperlink"/>
          <w:color w:val="1F4E79" w:themeColor="accent1" w:themeShade="80"/>
          <w:u w:val="none"/>
        </w:rPr>
        <w:t xml:space="preserve"> </w:t>
      </w:r>
      <w:r w:rsidR="00624016">
        <w:sym w:font="Wingdings" w:char="F0E0"/>
      </w:r>
      <w:r w:rsidR="00624016">
        <w:t xml:space="preserve"> </w:t>
      </w:r>
      <w:r w:rsidRPr="000F2E84">
        <w:rPr>
          <w:rStyle w:val="Hyperlink"/>
          <w:color w:val="1F4E79" w:themeColor="accent1" w:themeShade="80"/>
          <w:u w:val="none"/>
        </w:rPr>
        <w:t>Headers</w:t>
      </w:r>
      <w:bookmarkEnd w:id="365"/>
      <w:bookmarkEnd w:id="366"/>
    </w:p>
    <w:p w14:paraId="02EAABBB" w14:textId="415C5A0B" w:rsidR="00663C19" w:rsidRPr="00406245" w:rsidRDefault="00663C19" w:rsidP="00663C19">
      <w:r>
        <w:t xml:space="preserve">The </w:t>
      </w:r>
      <w:hyperlink r:id="rId18" w:history="1">
        <w:r w:rsidRPr="00074015">
          <w:rPr>
            <w:rStyle w:val="Hyperlink"/>
          </w:rPr>
          <w:t>HTTP Headers</w:t>
        </w:r>
      </w:hyperlink>
      <w:r w:rsidRPr="00406245">
        <w:t xml:space="preserve"> are just a list of </w:t>
      </w:r>
      <w:r w:rsidR="003E6A10">
        <w:t>"</w:t>
      </w:r>
      <w:r w:rsidRPr="00406245">
        <w:t>name:</w:t>
      </w:r>
      <w:r w:rsidR="004E7BFB">
        <w:t xml:space="preserve"> </w:t>
      </w:r>
      <w:r w:rsidRPr="00406245">
        <w:t>value</w:t>
      </w:r>
      <w:r w:rsidR="003E6A10">
        <w:t>"</w:t>
      </w:r>
      <w:r w:rsidRPr="00406245">
        <w:t xml:space="preserve"> pairs, one per line with the name and the value separated by a </w:t>
      </w:r>
      <w:r w:rsidR="003E6A10">
        <w:t>"</w:t>
      </w:r>
      <w:r w:rsidRPr="00406245">
        <w:t>:</w:t>
      </w:r>
      <w:r w:rsidR="008B2F0A">
        <w:t xml:space="preserve"> </w:t>
      </w:r>
      <w:r w:rsidR="003E6A10">
        <w:t>"</w:t>
      </w:r>
      <w:r w:rsidRPr="00406245">
        <w:t>.  The names are case insensitive.  The Headers are used to se</w:t>
      </w:r>
      <w:r w:rsidR="002A385C">
        <w:t>nd meta</w:t>
      </w:r>
      <w:r w:rsidRPr="00406245">
        <w:t xml:space="preserve">data between </w:t>
      </w:r>
      <w:r w:rsidR="002A385C">
        <w:t>the client and server.  The metadata may include</w:t>
      </w:r>
      <w:r w:rsidRPr="00406245">
        <w:t xml:space="preserve"> </w:t>
      </w:r>
      <w:r w:rsidR="002A385C">
        <w:t>the type of file</w:t>
      </w:r>
      <w:r w:rsidRPr="00406245">
        <w:t xml:space="preserve"> being sent, how many bytes are in the file, what kinds of content can the client or server accept, what is the client user, what is the client password … and on and on and on.   </w:t>
      </w:r>
      <w:r w:rsidR="00230A39">
        <w:t xml:space="preserve">The Host header is required in all client requests. Other headers may be required depending on the request. </w:t>
      </w:r>
      <w:r w:rsidRPr="00406245">
        <w:t>Here are a few example Header lines</w:t>
      </w:r>
      <w:r w:rsidR="002A385C">
        <w:t>:</w:t>
      </w:r>
    </w:p>
    <w:p w14:paraId="4BF4A81A" w14:textId="43D898A3" w:rsidR="00230A39" w:rsidRPr="00193126" w:rsidRDefault="00230A39" w:rsidP="00663C19">
      <w:pPr>
        <w:pStyle w:val="CCode"/>
        <w:rPr>
          <w:color w:val="1F4E79" w:themeColor="accent1" w:themeShade="80"/>
        </w:rPr>
      </w:pPr>
      <w:r w:rsidRPr="00193126">
        <w:rPr>
          <w:color w:val="1F4E79" w:themeColor="accent1" w:themeShade="80"/>
        </w:rPr>
        <w:t>Host: example.com</w:t>
      </w:r>
    </w:p>
    <w:p w14:paraId="7FCAC749" w14:textId="0D1078BD" w:rsidR="00663C19" w:rsidRPr="00193126" w:rsidRDefault="00663C19" w:rsidP="00663C19">
      <w:pPr>
        <w:pStyle w:val="CCode"/>
        <w:rPr>
          <w:color w:val="1F4E79" w:themeColor="accent1" w:themeShade="80"/>
        </w:rPr>
      </w:pPr>
      <w:r w:rsidRPr="00193126">
        <w:rPr>
          <w:color w:val="1F4E79" w:themeColor="accent1" w:themeShade="80"/>
        </w:rPr>
        <w:t>Content-type: application/json</w:t>
      </w:r>
    </w:p>
    <w:p w14:paraId="6A99AF6B" w14:textId="77777777" w:rsidR="00663C19" w:rsidRPr="00193126" w:rsidRDefault="00663C19" w:rsidP="00663C19">
      <w:pPr>
        <w:pStyle w:val="CCode"/>
        <w:rPr>
          <w:color w:val="1F4E79" w:themeColor="accent1" w:themeShade="80"/>
        </w:rPr>
      </w:pPr>
      <w:r w:rsidRPr="00193126">
        <w:rPr>
          <w:color w:val="1F4E79" w:themeColor="accent1" w:themeShade="80"/>
        </w:rPr>
        <w:t>Content-length: 129</w:t>
      </w:r>
    </w:p>
    <w:p w14:paraId="24EB9AE0" w14:textId="77777777" w:rsidR="00663C19" w:rsidRPr="00193126" w:rsidRDefault="00663C19" w:rsidP="00663C19">
      <w:pPr>
        <w:pStyle w:val="CCode"/>
        <w:rPr>
          <w:color w:val="1F4E79" w:themeColor="accent1" w:themeShade="80"/>
        </w:rPr>
      </w:pPr>
      <w:r w:rsidRPr="00193126">
        <w:rPr>
          <w:color w:val="1F4E79" w:themeColor="accent1" w:themeShade="80"/>
        </w:rPr>
        <w:t>Accept: application/json</w:t>
      </w:r>
    </w:p>
    <w:p w14:paraId="31D2808B" w14:textId="77777777" w:rsidR="00663C19" w:rsidRPr="00193126" w:rsidRDefault="00663C19" w:rsidP="00663C19">
      <w:pPr>
        <w:pStyle w:val="CCode"/>
        <w:rPr>
          <w:color w:val="1F4E79" w:themeColor="accent1" w:themeShade="80"/>
        </w:rPr>
      </w:pPr>
      <w:r w:rsidRPr="00193126">
        <w:rPr>
          <w:color w:val="1F4E79" w:themeColor="accent1" w:themeShade="80"/>
        </w:rPr>
        <w:t>X-Some-Header: 1239asdf</w:t>
      </w:r>
    </w:p>
    <w:p w14:paraId="739A1CCD" w14:textId="77777777" w:rsidR="00663C19" w:rsidRPr="00193126" w:rsidRDefault="00663C19" w:rsidP="00663C19">
      <w:pPr>
        <w:pStyle w:val="CCode"/>
        <w:rPr>
          <w:color w:val="1F4E79" w:themeColor="accent1" w:themeShade="80"/>
        </w:rPr>
      </w:pPr>
      <w:r w:rsidRPr="00193126">
        <w:rPr>
          <w:color w:val="1F4E79" w:themeColor="accent1" w:themeShade="80"/>
        </w:rPr>
        <w:t xml:space="preserve">Set-cookie: </w:t>
      </w:r>
      <w:proofErr w:type="spellStart"/>
      <w:r w:rsidRPr="00193126">
        <w:rPr>
          <w:color w:val="1F4E79" w:themeColor="accent1" w:themeShade="80"/>
        </w:rPr>
        <w:t>nsatrack</w:t>
      </w:r>
      <w:proofErr w:type="spellEnd"/>
      <w:r w:rsidRPr="00193126">
        <w:rPr>
          <w:color w:val="1F4E79" w:themeColor="accent1" w:themeShade="80"/>
        </w:rPr>
        <w:t>=129</w:t>
      </w:r>
    </w:p>
    <w:p w14:paraId="2F363D94" w14:textId="7A04E8CD" w:rsidR="0017583D" w:rsidRPr="00EE372F" w:rsidRDefault="0017583D" w:rsidP="00663C19">
      <w:pPr>
        <w:rPr>
          <w:b/>
          <w:u w:val="single"/>
        </w:rPr>
      </w:pPr>
      <w:r w:rsidRPr="00EE372F">
        <w:rPr>
          <w:b/>
          <w:u w:val="single"/>
        </w:rPr>
        <w:t xml:space="preserve">You must send </w:t>
      </w:r>
      <w:r w:rsidR="003E6A10">
        <w:rPr>
          <w:b/>
          <w:u w:val="single"/>
        </w:rPr>
        <w:t>"</w:t>
      </w:r>
      <w:r w:rsidRPr="00EE372F">
        <w:rPr>
          <w:b/>
          <w:u w:val="single"/>
        </w:rPr>
        <w:t>\r\n</w:t>
      </w:r>
      <w:r w:rsidR="003E6A10">
        <w:rPr>
          <w:b/>
          <w:u w:val="single"/>
        </w:rPr>
        <w:t>"</w:t>
      </w:r>
      <w:r w:rsidRPr="00EE372F">
        <w:rPr>
          <w:b/>
          <w:u w:val="single"/>
        </w:rPr>
        <w:t xml:space="preserve"> </w:t>
      </w:r>
      <w:r w:rsidR="00EE372F">
        <w:rPr>
          <w:b/>
          <w:u w:val="single"/>
        </w:rPr>
        <w:t>at the end of</w:t>
      </w:r>
      <w:r w:rsidR="00CD6D4C" w:rsidRPr="00EE372F">
        <w:rPr>
          <w:b/>
          <w:u w:val="single"/>
        </w:rPr>
        <w:t xml:space="preserve"> each</w:t>
      </w:r>
      <w:r w:rsidRPr="00EE372F">
        <w:rPr>
          <w:b/>
          <w:u w:val="single"/>
        </w:rPr>
        <w:t xml:space="preserve"> header</w:t>
      </w:r>
      <w:r w:rsidR="00CD6D4C" w:rsidRPr="00EE372F">
        <w:rPr>
          <w:b/>
          <w:u w:val="single"/>
        </w:rPr>
        <w:t xml:space="preserve"> line</w:t>
      </w:r>
      <w:r w:rsidR="00C36211" w:rsidRPr="00EE372F">
        <w:rPr>
          <w:b/>
          <w:u w:val="single"/>
        </w:rPr>
        <w:t>, but WICED inserts this automatically for you</w:t>
      </w:r>
      <w:r w:rsidR="00E40997" w:rsidRPr="00EE372F">
        <w:rPr>
          <w:b/>
          <w:u w:val="single"/>
        </w:rPr>
        <w:t xml:space="preserve"> if you use the WICED HTTP library API functions</w:t>
      </w:r>
      <w:r w:rsidRPr="00EE372F">
        <w:rPr>
          <w:b/>
          <w:u w:val="single"/>
        </w:rPr>
        <w:t>.</w:t>
      </w:r>
    </w:p>
    <w:p w14:paraId="7A4FC92C" w14:textId="0EF73AAE" w:rsidR="00663C19" w:rsidRPr="00406245" w:rsidRDefault="00663C19" w:rsidP="00663C19">
      <w:r w:rsidRPr="00406245">
        <w:lastRenderedPageBreak/>
        <w:t xml:space="preserve">The IANA has a </w:t>
      </w:r>
      <w:hyperlink r:id="rId19" w:history="1">
        <w:r w:rsidRPr="00406245">
          <w:rPr>
            <w:rStyle w:val="Hyperlink"/>
          </w:rPr>
          <w:t>standard list</w:t>
        </w:r>
      </w:hyperlink>
      <w:r w:rsidRPr="00406245">
        <w:t xml:space="preserve"> of headers and has developed a registration </w:t>
      </w:r>
      <w:r w:rsidR="002A385C">
        <w:t xml:space="preserve">scheme for people to add more. </w:t>
      </w:r>
      <w:r w:rsidRPr="00406245">
        <w:t>In addition, you can define your own headers that can mean anything that you</w:t>
      </w:r>
      <w:r w:rsidR="002A385C">
        <w:t xml:space="preserve">r server/client can agree on. </w:t>
      </w:r>
      <w:r w:rsidRPr="00406245">
        <w:t xml:space="preserve">The names of these Headers are generally in the form of </w:t>
      </w:r>
      <w:r w:rsidR="003E6A10">
        <w:t>"</w:t>
      </w:r>
      <w:r w:rsidRPr="00406245">
        <w:t>X-something</w:t>
      </w:r>
      <w:r w:rsidR="003E6A10">
        <w:t>"</w:t>
      </w:r>
      <w:r w:rsidRPr="00406245">
        <w:t>.</w:t>
      </w:r>
    </w:p>
    <w:p w14:paraId="61E5A1FB" w14:textId="4BB4E62A" w:rsidR="00663C19" w:rsidRPr="00406245" w:rsidRDefault="00F67E2E" w:rsidP="00663C19">
      <w:r>
        <w:t xml:space="preserve">Every request to a server </w:t>
      </w:r>
      <w:r w:rsidR="00CF744B">
        <w:t>must</w:t>
      </w:r>
      <w:r w:rsidR="002178E8">
        <w:t xml:space="preserve"> </w:t>
      </w:r>
      <w:r>
        <w:t xml:space="preserve">include the </w:t>
      </w:r>
      <w:r w:rsidR="003E6A10">
        <w:t>"</w:t>
      </w:r>
      <w:r>
        <w:t>Host</w:t>
      </w:r>
      <w:r w:rsidR="003E6A10">
        <w:t>"</w:t>
      </w:r>
      <w:r>
        <w:t xml:space="preserve"> header. Also, t</w:t>
      </w:r>
      <w:r w:rsidR="00663C19" w:rsidRPr="00406245">
        <w:t>here are two header</w:t>
      </w:r>
      <w:r w:rsidR="00663C19">
        <w:t>s</w:t>
      </w:r>
      <w:r w:rsidR="00663C19" w:rsidRPr="00406245">
        <w:t xml:space="preserve"> for specifying the </w:t>
      </w:r>
      <w:r w:rsidR="002A385C">
        <w:t>type and length</w:t>
      </w:r>
      <w:r w:rsidR="00663C19" w:rsidRPr="00406245">
        <w:t xml:space="preserve"> of the content payload, </w:t>
      </w:r>
      <w:r w:rsidR="003E6A10">
        <w:t>"</w:t>
      </w:r>
      <w:r w:rsidR="00663C19" w:rsidRPr="00406245">
        <w:t>Content-type</w:t>
      </w:r>
      <w:r w:rsidR="003E6A10">
        <w:t>"</w:t>
      </w:r>
      <w:r w:rsidR="00663C19" w:rsidRPr="00406245">
        <w:t xml:space="preserve"> and </w:t>
      </w:r>
      <w:r w:rsidR="003E6A10">
        <w:t>"</w:t>
      </w:r>
      <w:r w:rsidR="00663C19" w:rsidRPr="00406245">
        <w:t>Content-length</w:t>
      </w:r>
      <w:r w:rsidR="003E6A10">
        <w:t>"</w:t>
      </w:r>
      <w:r>
        <w:t xml:space="preserve"> which are required for any request that includes a payload.</w:t>
      </w:r>
    </w:p>
    <w:p w14:paraId="418403E8" w14:textId="15EF89E5" w:rsidR="00663C19" w:rsidRPr="00406245" w:rsidRDefault="00624016" w:rsidP="00BF60BC">
      <w:pPr>
        <w:pStyle w:val="Heading2"/>
      </w:pPr>
      <w:bookmarkStart w:id="367" w:name="_Ref492380069"/>
      <w:bookmarkStart w:id="368" w:name="_Ref492386536"/>
      <w:bookmarkStart w:id="369" w:name="_Toc521412438"/>
      <w:r>
        <w:t xml:space="preserve">Client Request </w:t>
      </w:r>
      <w:r>
        <w:sym w:font="Wingdings" w:char="F0E0"/>
      </w:r>
      <w:r w:rsidR="00663C19">
        <w:t xml:space="preserve"> Content Body</w:t>
      </w:r>
      <w:bookmarkEnd w:id="367"/>
      <w:bookmarkEnd w:id="368"/>
      <w:bookmarkEnd w:id="369"/>
    </w:p>
    <w:p w14:paraId="0096C070" w14:textId="66247CB5" w:rsidR="00663C19" w:rsidRDefault="00663C19" w:rsidP="00663C19">
      <w:r>
        <w:t xml:space="preserve">The optional body of the message can be sent by the client.  It is just a string of bytes that starts right after the </w:t>
      </w:r>
      <w:r w:rsidR="003E6A10">
        <w:t>"</w:t>
      </w:r>
      <w:r>
        <w:t>\r\n</w:t>
      </w:r>
      <w:r w:rsidR="003E6A10">
        <w:t>"</w:t>
      </w:r>
      <w:r w:rsidR="0017583D">
        <w:t xml:space="preserve"> after the header</w:t>
      </w:r>
      <w:r w:rsidR="00F8188A">
        <w:t>s</w:t>
      </w:r>
      <w:r>
        <w:t xml:space="preserve">.  The number of bytes sent is specified by the header </w:t>
      </w:r>
      <w:r w:rsidR="003E6A10">
        <w:t>"</w:t>
      </w:r>
      <w:r>
        <w:t>Content-length</w:t>
      </w:r>
      <w:r w:rsidR="003E6A10">
        <w:t>"</w:t>
      </w:r>
      <w:r>
        <w:t xml:space="preserve"> and the format of the body is specified by the header </w:t>
      </w:r>
      <w:r w:rsidR="003E6A10">
        <w:t>"</w:t>
      </w:r>
      <w:r>
        <w:t>Content-type</w:t>
      </w:r>
      <w:r w:rsidR="003E6A10">
        <w:t>"</w:t>
      </w:r>
      <w:r w:rsidR="0017583D">
        <w:t>.</w:t>
      </w:r>
    </w:p>
    <w:p w14:paraId="32614468" w14:textId="46D47AFF" w:rsidR="00663C19" w:rsidRPr="00406245" w:rsidRDefault="00663C19" w:rsidP="00663C19">
      <w:r w:rsidRPr="00406245">
        <w:t xml:space="preserve">The legal values of the </w:t>
      </w:r>
      <w:r w:rsidR="003E6A10">
        <w:t>"</w:t>
      </w:r>
      <w:r w:rsidRPr="00406245">
        <w:t>Content-Type</w:t>
      </w:r>
      <w:r w:rsidR="003E6A10">
        <w:t>"</w:t>
      </w:r>
      <w:r w:rsidRPr="00406245">
        <w:t xml:space="preserve"> header is also known as a </w:t>
      </w:r>
      <w:r w:rsidR="003E6A10">
        <w:t>"</w:t>
      </w:r>
      <w:r w:rsidRPr="00406245">
        <w:t>MIME Type</w:t>
      </w:r>
      <w:r w:rsidR="003E6A10">
        <w:t>"</w:t>
      </w:r>
      <w:r w:rsidRPr="00406245">
        <w:t xml:space="preserve">.  MIME (an old acronym that means Multipurpose Internet Mail Extension) types are specified by the </w:t>
      </w:r>
      <w:hyperlink r:id="rId20" w:history="1">
        <w:r w:rsidRPr="00406245">
          <w:rPr>
            <w:rStyle w:val="Hyperlink"/>
          </w:rPr>
          <w:t>IANA</w:t>
        </w:r>
      </w:hyperlink>
      <w:r w:rsidRPr="00406245">
        <w:t xml:space="preserve"> and can be found on their </w:t>
      </w:r>
      <w:hyperlink r:id="rId21" w:history="1">
        <w:r w:rsidRPr="00406245">
          <w:rPr>
            <w:rStyle w:val="Hyperlink"/>
          </w:rPr>
          <w:t>website</w:t>
        </w:r>
      </w:hyperlink>
      <w:r w:rsidRPr="00406245">
        <w:t>.  Some of the types that are probably useful for IoT applications include:</w:t>
      </w:r>
    </w:p>
    <w:p w14:paraId="588A1AB4" w14:textId="77777777" w:rsidR="00663C19" w:rsidRPr="00406245" w:rsidRDefault="00663C19" w:rsidP="00663C19">
      <w:pPr>
        <w:pStyle w:val="ListParagraph"/>
        <w:numPr>
          <w:ilvl w:val="0"/>
          <w:numId w:val="3"/>
        </w:numPr>
      </w:pPr>
      <w:r w:rsidRPr="00406245">
        <w:t>application/json</w:t>
      </w:r>
    </w:p>
    <w:p w14:paraId="452F5753" w14:textId="77777777" w:rsidR="00663C19" w:rsidRPr="00406245" w:rsidRDefault="00663C19" w:rsidP="00663C19">
      <w:pPr>
        <w:pStyle w:val="ListParagraph"/>
        <w:numPr>
          <w:ilvl w:val="0"/>
          <w:numId w:val="3"/>
        </w:numPr>
      </w:pPr>
      <w:r w:rsidRPr="00406245">
        <w:t>application/xml</w:t>
      </w:r>
    </w:p>
    <w:p w14:paraId="4435EAE9" w14:textId="77777777" w:rsidR="00663C19" w:rsidRPr="00406245" w:rsidRDefault="00663C19" w:rsidP="00663C19">
      <w:pPr>
        <w:pStyle w:val="ListParagraph"/>
        <w:numPr>
          <w:ilvl w:val="0"/>
          <w:numId w:val="3"/>
        </w:numPr>
      </w:pPr>
      <w:r w:rsidRPr="00406245">
        <w:t>text/plain</w:t>
      </w:r>
    </w:p>
    <w:p w14:paraId="6381CBBA" w14:textId="77A3E1D7" w:rsidR="00663C19" w:rsidRPr="00406245" w:rsidRDefault="00663C19" w:rsidP="00663C19">
      <w:r w:rsidRPr="00406245">
        <w:t>The list runs to 100</w:t>
      </w:r>
      <w:r w:rsidR="003E6A10">
        <w:t>'</w:t>
      </w:r>
      <w:r w:rsidRPr="00406245">
        <w:t>s of possible types</w:t>
      </w:r>
    </w:p>
    <w:p w14:paraId="05718BAB" w14:textId="77777777" w:rsidR="00663C19" w:rsidRPr="00406245" w:rsidRDefault="00663C19" w:rsidP="00663C19">
      <w:r w:rsidRPr="00406245">
        <w:rPr>
          <w:noProof/>
        </w:rPr>
        <w:drawing>
          <wp:inline distT="0" distB="0" distL="0" distR="0" wp14:anchorId="2BB8BBDC" wp14:editId="690B9E24">
            <wp:extent cx="5943600" cy="28962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896235"/>
                    </a:xfrm>
                    <a:prstGeom prst="rect">
                      <a:avLst/>
                    </a:prstGeom>
                  </pic:spPr>
                </pic:pic>
              </a:graphicData>
            </a:graphic>
          </wp:inline>
        </w:drawing>
      </w:r>
    </w:p>
    <w:p w14:paraId="7007E494" w14:textId="24EC88D7" w:rsidR="00663C19" w:rsidRPr="004C1AEE" w:rsidRDefault="00043D3F" w:rsidP="00BF60BC">
      <w:pPr>
        <w:pStyle w:val="Heading2"/>
      </w:pPr>
      <w:bookmarkStart w:id="370" w:name="_Toc521412439"/>
      <w:r>
        <w:t>Server Response</w:t>
      </w:r>
      <w:r w:rsidR="00663C19">
        <w:t xml:space="preserve"> Message Format</w:t>
      </w:r>
      <w:bookmarkEnd w:id="370"/>
    </w:p>
    <w:p w14:paraId="79D8EA36" w14:textId="35E5BA78" w:rsidR="00663C19" w:rsidRPr="00406245" w:rsidRDefault="00CD6D4C" w:rsidP="00663C19">
      <w:r>
        <w:t>Upon receiving a request from a Client, the Server will</w:t>
      </w:r>
      <w:r w:rsidR="00663C19" w:rsidRPr="00406245">
        <w:t xml:space="preserve"> respond with</w:t>
      </w:r>
      <w:r w:rsidR="00663C19">
        <w:t>:</w:t>
      </w:r>
    </w:p>
    <w:p w14:paraId="119E21EA" w14:textId="77777777" w:rsidR="00663C19" w:rsidRPr="00F34740" w:rsidRDefault="00663C19" w:rsidP="00663C19">
      <w:pPr>
        <w:pStyle w:val="ListParagraph"/>
        <w:numPr>
          <w:ilvl w:val="0"/>
          <w:numId w:val="12"/>
        </w:numPr>
        <w:rPr>
          <w:b/>
        </w:rPr>
      </w:pPr>
      <w:r w:rsidRPr="00F34740">
        <w:rPr>
          <w:b/>
        </w:rPr>
        <w:t xml:space="preserve">Server Response </w:t>
      </w:r>
      <w:r>
        <w:rPr>
          <w:b/>
        </w:rPr>
        <w:t xml:space="preserve">Start </w:t>
      </w:r>
      <w:r w:rsidRPr="00F34740">
        <w:rPr>
          <w:b/>
        </w:rPr>
        <w:t>Line</w:t>
      </w:r>
    </w:p>
    <w:p w14:paraId="7A87D111" w14:textId="77777777" w:rsidR="00663C19" w:rsidRPr="004C1AEE" w:rsidRDefault="00663C19" w:rsidP="00663C19">
      <w:pPr>
        <w:pStyle w:val="ListParagraph"/>
        <w:numPr>
          <w:ilvl w:val="0"/>
          <w:numId w:val="12"/>
        </w:numPr>
      </w:pPr>
      <w:r>
        <w:lastRenderedPageBreak/>
        <w:t xml:space="preserve">Optional </w:t>
      </w:r>
      <w:r w:rsidRPr="00F34740">
        <w:rPr>
          <w:b/>
        </w:rPr>
        <w:t>Headers</w:t>
      </w:r>
      <w:r w:rsidRPr="004C1AEE">
        <w:t xml:space="preserve"> (same format as the client header)</w:t>
      </w:r>
    </w:p>
    <w:p w14:paraId="476C68D2" w14:textId="77777777" w:rsidR="00663C19" w:rsidRPr="004C1AEE" w:rsidRDefault="00663C19" w:rsidP="00663C19">
      <w:pPr>
        <w:pStyle w:val="ListParagraph"/>
        <w:numPr>
          <w:ilvl w:val="0"/>
          <w:numId w:val="12"/>
        </w:numPr>
      </w:pPr>
      <w:r w:rsidRPr="004C1AEE">
        <w:t xml:space="preserve">Optional </w:t>
      </w:r>
      <w:r w:rsidRPr="00F34740">
        <w:rPr>
          <w:b/>
        </w:rPr>
        <w:t>Content</w:t>
      </w:r>
      <w:r>
        <w:t xml:space="preserve"> </w:t>
      </w:r>
      <w:r w:rsidRPr="00254990">
        <w:rPr>
          <w:b/>
        </w:rPr>
        <w:t>Body</w:t>
      </w:r>
      <w:r w:rsidRPr="00BB5DED">
        <w:t xml:space="preserve"> (same format as the client Content body)</w:t>
      </w:r>
    </w:p>
    <w:p w14:paraId="24FE0CA5" w14:textId="77777777" w:rsidR="00663C19" w:rsidRPr="00406245" w:rsidRDefault="00663C19" w:rsidP="00663C19">
      <w:r w:rsidRPr="00406245">
        <w:t>The client can then</w:t>
      </w:r>
      <w:r>
        <w:t>:</w:t>
      </w:r>
    </w:p>
    <w:p w14:paraId="4137CCF0" w14:textId="77777777" w:rsidR="00663C19" w:rsidRDefault="00663C19" w:rsidP="00663C19">
      <w:pPr>
        <w:pStyle w:val="ListParagraph"/>
        <w:numPr>
          <w:ilvl w:val="0"/>
          <w:numId w:val="13"/>
        </w:numPr>
      </w:pPr>
      <w:r w:rsidRPr="004C1AEE">
        <w:t>Close the connection</w:t>
      </w:r>
    </w:p>
    <w:p w14:paraId="14BDF978" w14:textId="77777777" w:rsidR="00663C19" w:rsidRPr="004C1AEE" w:rsidRDefault="00663C19" w:rsidP="00663C19">
      <w:pPr>
        <w:ind w:firstLine="360"/>
      </w:pPr>
      <w:r>
        <w:t>or</w:t>
      </w:r>
    </w:p>
    <w:p w14:paraId="571821BF" w14:textId="77777777" w:rsidR="00663C19" w:rsidRDefault="00663C19" w:rsidP="00663C19">
      <w:pPr>
        <w:pStyle w:val="ListParagraph"/>
        <w:numPr>
          <w:ilvl w:val="0"/>
          <w:numId w:val="13"/>
        </w:numPr>
      </w:pPr>
      <w:r w:rsidRPr="004C1AEE">
        <w:t>Leave the connection open to possibly send another request (the Server will eventually close the connection after a timeout of unspecified length … generally in the range of seconds</w:t>
      </w:r>
      <w:r>
        <w:t>.</w:t>
      </w:r>
    </w:p>
    <w:p w14:paraId="53D37C38" w14:textId="7AAEE168" w:rsidR="00663C19" w:rsidRPr="00406245" w:rsidRDefault="00663C19" w:rsidP="00BF60BC">
      <w:pPr>
        <w:pStyle w:val="Heading2"/>
      </w:pPr>
      <w:bookmarkStart w:id="371" w:name="_Toc521412440"/>
      <w:r w:rsidRPr="00406245">
        <w:t>Server Response</w:t>
      </w:r>
      <w:r w:rsidR="00624016">
        <w:t xml:space="preserve"> </w:t>
      </w:r>
      <w:r w:rsidR="00624016">
        <w:sym w:font="Wingdings" w:char="F0E0"/>
      </w:r>
      <w:r>
        <w:t xml:space="preserve"> Start Line</w:t>
      </w:r>
      <w:bookmarkEnd w:id="371"/>
    </w:p>
    <w:p w14:paraId="73515665" w14:textId="2E708378" w:rsidR="00663C19" w:rsidRPr="00406245" w:rsidRDefault="00663C19" w:rsidP="00663C19">
      <w:r w:rsidRPr="00406245">
        <w:t xml:space="preserve">The HTTP Server response </w:t>
      </w:r>
      <w:r w:rsidR="009966B0">
        <w:t xml:space="preserve">start </w:t>
      </w:r>
      <w:r w:rsidRPr="00406245">
        <w:t xml:space="preserve">line will </w:t>
      </w:r>
      <w:r>
        <w:t>have</w:t>
      </w:r>
      <w:r w:rsidRPr="00406245">
        <w:t xml:space="preserve"> 4 elements</w:t>
      </w:r>
      <w:r w:rsidR="009966B0">
        <w:t>:</w:t>
      </w:r>
    </w:p>
    <w:p w14:paraId="126C49AB" w14:textId="01DEC85D" w:rsidR="00663C19" w:rsidRPr="009B2A63" w:rsidRDefault="00663C19" w:rsidP="00663C19">
      <w:pPr>
        <w:pStyle w:val="NumList"/>
        <w:numPr>
          <w:ilvl w:val="0"/>
          <w:numId w:val="15"/>
        </w:numPr>
        <w:rPr>
          <w:rFonts w:asciiTheme="minorHAnsi" w:hAnsiTheme="minorHAnsi"/>
          <w:sz w:val="22"/>
          <w:szCs w:val="22"/>
        </w:rPr>
      </w:pPr>
      <w:r w:rsidRPr="009B2A63">
        <w:rPr>
          <w:rFonts w:asciiTheme="minorHAnsi" w:hAnsiTheme="minorHAnsi"/>
          <w:sz w:val="22"/>
          <w:szCs w:val="22"/>
        </w:rPr>
        <w:t xml:space="preserve">The protocol (probably </w:t>
      </w:r>
      <w:r w:rsidR="003E6A10">
        <w:rPr>
          <w:rFonts w:asciiTheme="minorHAnsi" w:hAnsiTheme="minorHAnsi"/>
          <w:sz w:val="22"/>
          <w:szCs w:val="22"/>
        </w:rPr>
        <w:t>"</w:t>
      </w:r>
      <w:r w:rsidRPr="009B2A63">
        <w:rPr>
          <w:rFonts w:asciiTheme="minorHAnsi" w:hAnsiTheme="minorHAnsi"/>
          <w:sz w:val="22"/>
          <w:szCs w:val="22"/>
        </w:rPr>
        <w:t>HTTP/1.1</w:t>
      </w:r>
      <w:r w:rsidR="003E6A10">
        <w:rPr>
          <w:rFonts w:asciiTheme="minorHAnsi" w:hAnsiTheme="minorHAnsi"/>
          <w:sz w:val="22"/>
          <w:szCs w:val="22"/>
        </w:rPr>
        <w:t>"</w:t>
      </w:r>
      <w:r w:rsidRPr="009B2A63">
        <w:rPr>
          <w:rFonts w:asciiTheme="minorHAnsi" w:hAnsiTheme="minorHAnsi"/>
          <w:sz w:val="22"/>
          <w:szCs w:val="22"/>
        </w:rPr>
        <w:t>)</w:t>
      </w:r>
    </w:p>
    <w:p w14:paraId="5F52EB07" w14:textId="607F5CB4" w:rsidR="00663C19" w:rsidRPr="009B2A63" w:rsidRDefault="00663C19" w:rsidP="00663C19">
      <w:pPr>
        <w:pStyle w:val="NumList"/>
        <w:numPr>
          <w:ilvl w:val="0"/>
          <w:numId w:val="15"/>
        </w:numPr>
        <w:rPr>
          <w:rFonts w:asciiTheme="minorHAnsi" w:hAnsiTheme="minorHAnsi"/>
          <w:sz w:val="22"/>
          <w:szCs w:val="22"/>
        </w:rPr>
      </w:pPr>
      <w:r w:rsidRPr="009B2A63">
        <w:rPr>
          <w:rFonts w:asciiTheme="minorHAnsi" w:hAnsiTheme="minorHAnsi"/>
          <w:sz w:val="22"/>
          <w:szCs w:val="22"/>
        </w:rPr>
        <w:t xml:space="preserve">The </w:t>
      </w:r>
      <w:hyperlink r:id="rId23" w:history="1">
        <w:r w:rsidRPr="009B2A63">
          <w:rPr>
            <w:rFonts w:asciiTheme="minorHAnsi" w:hAnsiTheme="minorHAnsi"/>
            <w:sz w:val="22"/>
            <w:szCs w:val="22"/>
          </w:rPr>
          <w:t>Status Code</w:t>
        </w:r>
      </w:hyperlink>
      <w:r w:rsidRPr="009B2A63">
        <w:rPr>
          <w:rFonts w:asciiTheme="minorHAnsi" w:hAnsiTheme="minorHAnsi"/>
          <w:sz w:val="22"/>
          <w:szCs w:val="22"/>
        </w:rPr>
        <w:t xml:space="preserve"> (a number as defined by the </w:t>
      </w:r>
      <w:r w:rsidR="00D00F9E" w:rsidRPr="009B2A63">
        <w:rPr>
          <w:rFonts w:asciiTheme="minorHAnsi" w:hAnsiTheme="minorHAnsi"/>
          <w:sz w:val="22"/>
          <w:szCs w:val="22"/>
        </w:rPr>
        <w:t>IETF</w:t>
      </w:r>
      <w:r w:rsidRPr="009B2A63">
        <w:rPr>
          <w:rFonts w:asciiTheme="minorHAnsi" w:hAnsiTheme="minorHAnsi"/>
          <w:sz w:val="22"/>
          <w:szCs w:val="22"/>
        </w:rPr>
        <w:t>)</w:t>
      </w:r>
    </w:p>
    <w:p w14:paraId="0B0F5771" w14:textId="77777777" w:rsidR="00663C19" w:rsidRPr="009B2A63" w:rsidRDefault="00663C19" w:rsidP="00663C19">
      <w:pPr>
        <w:pStyle w:val="NumList"/>
        <w:numPr>
          <w:ilvl w:val="0"/>
          <w:numId w:val="15"/>
        </w:numPr>
        <w:rPr>
          <w:rFonts w:asciiTheme="minorHAnsi" w:hAnsiTheme="minorHAnsi"/>
          <w:sz w:val="22"/>
          <w:szCs w:val="22"/>
        </w:rPr>
      </w:pPr>
      <w:r w:rsidRPr="009B2A63">
        <w:rPr>
          <w:rFonts w:asciiTheme="minorHAnsi" w:hAnsiTheme="minorHAnsi"/>
          <w:sz w:val="22"/>
          <w:szCs w:val="22"/>
        </w:rPr>
        <w:t>The Status Message (a short human readable text version of the status code).  This should not be processed by your client to act, use the Status Code instead.</w:t>
      </w:r>
    </w:p>
    <w:p w14:paraId="669A531B" w14:textId="2BF25608" w:rsidR="00663C19" w:rsidRDefault="00B56EB2" w:rsidP="00663C19">
      <w:pPr>
        <w:pStyle w:val="NumList"/>
        <w:numPr>
          <w:ilvl w:val="0"/>
          <w:numId w:val="15"/>
        </w:numPr>
        <w:rPr>
          <w:rFonts w:asciiTheme="minorHAnsi" w:hAnsiTheme="minorHAnsi"/>
          <w:sz w:val="22"/>
          <w:szCs w:val="22"/>
        </w:rPr>
      </w:pPr>
      <w:r w:rsidRPr="009B2A63">
        <w:rPr>
          <w:rFonts w:asciiTheme="minorHAnsi" w:hAnsiTheme="minorHAnsi"/>
          <w:sz w:val="22"/>
          <w:szCs w:val="22"/>
        </w:rPr>
        <w:t xml:space="preserve">A line </w:t>
      </w:r>
      <w:r w:rsidR="009B2A63">
        <w:rPr>
          <w:rFonts w:asciiTheme="minorHAnsi" w:hAnsiTheme="minorHAnsi"/>
          <w:sz w:val="22"/>
          <w:szCs w:val="22"/>
        </w:rPr>
        <w:t>with just</w:t>
      </w:r>
      <w:r w:rsidRPr="009B2A63">
        <w:rPr>
          <w:rFonts w:asciiTheme="minorHAnsi" w:hAnsiTheme="minorHAnsi"/>
          <w:sz w:val="22"/>
          <w:szCs w:val="22"/>
        </w:rPr>
        <w:t xml:space="preserve"> </w:t>
      </w:r>
      <w:r w:rsidR="003E6A10">
        <w:rPr>
          <w:rFonts w:asciiTheme="minorHAnsi" w:hAnsiTheme="minorHAnsi"/>
          <w:sz w:val="22"/>
          <w:szCs w:val="22"/>
        </w:rPr>
        <w:t>"</w:t>
      </w:r>
      <w:r w:rsidRPr="009B2A63">
        <w:rPr>
          <w:rFonts w:asciiTheme="minorHAnsi" w:hAnsiTheme="minorHAnsi"/>
          <w:sz w:val="22"/>
          <w:szCs w:val="22"/>
        </w:rPr>
        <w:t>\r\</w:t>
      </w:r>
      <w:r w:rsidR="00663C19" w:rsidRPr="009B2A63">
        <w:rPr>
          <w:rFonts w:asciiTheme="minorHAnsi" w:hAnsiTheme="minorHAnsi"/>
          <w:sz w:val="22"/>
          <w:szCs w:val="22"/>
        </w:rPr>
        <w:t>n</w:t>
      </w:r>
      <w:r w:rsidR="003E6A10">
        <w:rPr>
          <w:rFonts w:asciiTheme="minorHAnsi" w:hAnsiTheme="minorHAnsi"/>
          <w:sz w:val="22"/>
          <w:szCs w:val="22"/>
        </w:rPr>
        <w:t>"</w:t>
      </w:r>
    </w:p>
    <w:p w14:paraId="1290DAD0" w14:textId="77777777" w:rsidR="009B2A63" w:rsidRPr="009B2A63" w:rsidRDefault="009B2A63" w:rsidP="009B2A63">
      <w:pPr>
        <w:pStyle w:val="NumList"/>
        <w:numPr>
          <w:ilvl w:val="0"/>
          <w:numId w:val="0"/>
        </w:numPr>
        <w:ind w:left="720"/>
        <w:rPr>
          <w:rFonts w:asciiTheme="minorHAnsi" w:hAnsiTheme="minorHAnsi"/>
          <w:sz w:val="22"/>
          <w:szCs w:val="22"/>
        </w:rPr>
      </w:pPr>
    </w:p>
    <w:p w14:paraId="49731078" w14:textId="7AD48864" w:rsidR="00663C19" w:rsidRPr="00406245" w:rsidRDefault="00663C19" w:rsidP="00663C19">
      <w:r w:rsidRPr="00406245">
        <w:t>An example server response</w:t>
      </w:r>
      <w:r w:rsidR="009B2A63">
        <w:t xml:space="preserve"> start</w:t>
      </w:r>
      <w:r w:rsidRPr="00406245">
        <w:t xml:space="preserve"> line (indicating success) is:</w:t>
      </w:r>
    </w:p>
    <w:p w14:paraId="5E4BA761" w14:textId="77777777" w:rsidR="00663C19" w:rsidRPr="00193126" w:rsidRDefault="00663C19" w:rsidP="00663C19">
      <w:pPr>
        <w:pStyle w:val="CCode"/>
        <w:rPr>
          <w:color w:val="1F4E79" w:themeColor="accent1" w:themeShade="80"/>
        </w:rPr>
      </w:pPr>
      <w:r w:rsidRPr="00193126">
        <w:rPr>
          <w:color w:val="1F4E79" w:themeColor="accent1" w:themeShade="80"/>
        </w:rPr>
        <w:t>HTTP/1.1 200 OK</w:t>
      </w:r>
    </w:p>
    <w:p w14:paraId="176121A3" w14:textId="6DA884BB" w:rsidR="00663C19" w:rsidRPr="00406245" w:rsidRDefault="00663C19" w:rsidP="00663C19">
      <w:r w:rsidRPr="00406245">
        <w:t>Or a failure with the infamous</w:t>
      </w:r>
      <w:r>
        <w:t xml:space="preserve"> 404 error</w:t>
      </w:r>
      <w:r w:rsidR="009966B0">
        <w:t>:</w:t>
      </w:r>
    </w:p>
    <w:p w14:paraId="04542530" w14:textId="77777777" w:rsidR="00663C19" w:rsidRPr="00193126" w:rsidRDefault="00663C19" w:rsidP="00663C19">
      <w:pPr>
        <w:pStyle w:val="CCode"/>
        <w:rPr>
          <w:color w:val="1F4E79" w:themeColor="accent1" w:themeShade="80"/>
        </w:rPr>
      </w:pPr>
      <w:r w:rsidRPr="00193126">
        <w:rPr>
          <w:color w:val="1F4E79" w:themeColor="accent1" w:themeShade="80"/>
        </w:rPr>
        <w:t>HTTP/1.1 404 NOT FOUND</w:t>
      </w:r>
    </w:p>
    <w:p w14:paraId="7D82556B" w14:textId="26A241FB" w:rsidR="000A12B1" w:rsidRDefault="000A12B1" w:rsidP="00BF60BC">
      <w:pPr>
        <w:pStyle w:val="Heading2"/>
      </w:pPr>
      <w:bookmarkStart w:id="372" w:name="_Toc521412441"/>
      <w:r>
        <w:t xml:space="preserve">Server Response </w:t>
      </w:r>
      <w:r>
        <w:sym w:font="Wingdings" w:char="F0E0"/>
      </w:r>
      <w:r>
        <w:t xml:space="preserve"> </w:t>
      </w:r>
      <w:r w:rsidRPr="005F73D7">
        <w:t>Start Line</w:t>
      </w:r>
      <w:r w:rsidR="00C05999">
        <w:t xml:space="preserve"> </w:t>
      </w:r>
      <w:r>
        <w:sym w:font="Wingdings" w:char="F0E0"/>
      </w:r>
      <w:r>
        <w:t xml:space="preserve"> Status Codes</w:t>
      </w:r>
      <w:bookmarkEnd w:id="372"/>
    </w:p>
    <w:p w14:paraId="7708F996" w14:textId="11145DF4" w:rsidR="0021494A" w:rsidRDefault="0021494A" w:rsidP="0021494A">
      <w:r>
        <w:t>The server will res</w:t>
      </w:r>
      <w:r w:rsidR="00D00F9E">
        <w:t xml:space="preserve">pond with a 3-digit status code that is defined by the IETF in </w:t>
      </w:r>
      <w:hyperlink r:id="rId24" w:anchor="section-10" w:history="1">
        <w:r w:rsidR="00D00F9E" w:rsidRPr="00D00F9E">
          <w:rPr>
            <w:rStyle w:val="Hyperlink"/>
          </w:rPr>
          <w:t>section 10 of RFC2616</w:t>
        </w:r>
      </w:hyperlink>
      <w:r w:rsidR="00D00F9E">
        <w:t>.  The codes include a wide range of possible things that happened on the server including:</w:t>
      </w:r>
    </w:p>
    <w:p w14:paraId="7956A6AD" w14:textId="6E1063F2" w:rsidR="00D00F9E" w:rsidRDefault="00D00F9E" w:rsidP="00D00F9E">
      <w:pPr>
        <w:pStyle w:val="ListParagraph"/>
        <w:numPr>
          <w:ilvl w:val="0"/>
          <w:numId w:val="29"/>
        </w:numPr>
      </w:pPr>
      <w:r>
        <w:t>200</w:t>
      </w:r>
      <w:r>
        <w:tab/>
        <w:t>OK</w:t>
      </w:r>
    </w:p>
    <w:p w14:paraId="008A3384" w14:textId="50E6FDB5" w:rsidR="00D00F9E" w:rsidRDefault="00D00F9E" w:rsidP="00D00F9E">
      <w:pPr>
        <w:pStyle w:val="ListParagraph"/>
        <w:numPr>
          <w:ilvl w:val="0"/>
          <w:numId w:val="29"/>
        </w:numPr>
      </w:pPr>
      <w:r>
        <w:t>201</w:t>
      </w:r>
      <w:r>
        <w:tab/>
        <w:t>Created</w:t>
      </w:r>
    </w:p>
    <w:p w14:paraId="3D15988D" w14:textId="77777777" w:rsidR="00D00F9E" w:rsidRDefault="00D00F9E" w:rsidP="00D00F9E">
      <w:pPr>
        <w:pStyle w:val="ListParagraph"/>
        <w:numPr>
          <w:ilvl w:val="0"/>
          <w:numId w:val="29"/>
        </w:numPr>
      </w:pPr>
      <w:r>
        <w:t>202</w:t>
      </w:r>
      <w:r>
        <w:tab/>
        <w:t>Accepted</w:t>
      </w:r>
    </w:p>
    <w:p w14:paraId="489FEFC8" w14:textId="3ABEA798" w:rsidR="00D00F9E" w:rsidRDefault="00D00F9E" w:rsidP="00D00F9E">
      <w:pPr>
        <w:pStyle w:val="ListParagraph"/>
        <w:numPr>
          <w:ilvl w:val="0"/>
          <w:numId w:val="29"/>
        </w:numPr>
      </w:pPr>
      <w:r>
        <w:t>400</w:t>
      </w:r>
      <w:r>
        <w:tab/>
        <w:t>Bad Request</w:t>
      </w:r>
    </w:p>
    <w:p w14:paraId="26F3B26A" w14:textId="710254CC" w:rsidR="00D00F9E" w:rsidRDefault="00D00F9E" w:rsidP="00D00F9E">
      <w:pPr>
        <w:pStyle w:val="ListParagraph"/>
        <w:numPr>
          <w:ilvl w:val="0"/>
          <w:numId w:val="29"/>
        </w:numPr>
      </w:pPr>
      <w:r>
        <w:t>404</w:t>
      </w:r>
      <w:r>
        <w:tab/>
        <w:t>Not Found</w:t>
      </w:r>
    </w:p>
    <w:p w14:paraId="017C00BD" w14:textId="55651715" w:rsidR="00D00F9E" w:rsidRPr="0021494A" w:rsidRDefault="00D00F9E" w:rsidP="00D00F9E">
      <w:r>
        <w:t>There is a practical discussion of these code</w:t>
      </w:r>
      <w:r w:rsidR="001B631B">
        <w:t>s</w:t>
      </w:r>
      <w:r>
        <w:t xml:space="preserve"> on the Mozilla foundation </w:t>
      </w:r>
      <w:hyperlink r:id="rId25" w:history="1">
        <w:r w:rsidRPr="00D00F9E">
          <w:rPr>
            <w:rStyle w:val="Hyperlink"/>
          </w:rPr>
          <w:t>website</w:t>
        </w:r>
      </w:hyperlink>
      <w:r>
        <w:t>.</w:t>
      </w:r>
    </w:p>
    <w:p w14:paraId="50FA7A72" w14:textId="39CA1346" w:rsidR="000A12B1" w:rsidRDefault="000A12B1" w:rsidP="00BF60BC">
      <w:pPr>
        <w:pStyle w:val="Heading2"/>
      </w:pPr>
      <w:bookmarkStart w:id="373" w:name="_Toc521412442"/>
      <w:r>
        <w:t xml:space="preserve">Server Response </w:t>
      </w:r>
      <w:r>
        <w:sym w:font="Wingdings" w:char="F0E0"/>
      </w:r>
      <w:r>
        <w:t xml:space="preserve"> </w:t>
      </w:r>
      <w:r w:rsidRPr="005F73D7">
        <w:t>Start Line</w:t>
      </w:r>
      <w:r w:rsidR="00C05999">
        <w:t xml:space="preserve"> </w:t>
      </w:r>
      <w:r>
        <w:sym w:font="Wingdings" w:char="F0E0"/>
      </w:r>
      <w:r>
        <w:t xml:space="preserve"> Status </w:t>
      </w:r>
      <w:r w:rsidR="00C05999">
        <w:t>Message</w:t>
      </w:r>
      <w:bookmarkEnd w:id="373"/>
    </w:p>
    <w:p w14:paraId="176B02C3" w14:textId="131ACED8" w:rsidR="00D00F9E" w:rsidRPr="00D00F9E" w:rsidRDefault="00D00F9E" w:rsidP="00D00F9E">
      <w:r>
        <w:t xml:space="preserve">In addition to the Server Status Code, the server will respond with a short description of the status code e.g. </w:t>
      </w:r>
      <w:r w:rsidR="003E6A10">
        <w:t>"</w:t>
      </w:r>
      <w:r>
        <w:t>OK</w:t>
      </w:r>
      <w:r w:rsidR="003E6A10">
        <w:t>"</w:t>
      </w:r>
      <w:r w:rsidR="005B4FF6">
        <w:t xml:space="preserve"> or </w:t>
      </w:r>
      <w:r w:rsidR="003E6A10">
        <w:t>"</w:t>
      </w:r>
      <w:r w:rsidR="005B4FF6">
        <w:t>Created</w:t>
      </w:r>
      <w:r w:rsidR="003E6A10">
        <w:t>"</w:t>
      </w:r>
      <w:r>
        <w:t>.</w:t>
      </w:r>
      <w:r w:rsidR="005B4FF6">
        <w:t xml:space="preserve">  </w:t>
      </w:r>
      <w:r w:rsidR="005A02D4">
        <w:t>You should treat the textual response as informational only.  You should not parse it and make decisions based on it.  For your application logic only use the Server Status Code.</w:t>
      </w:r>
    </w:p>
    <w:p w14:paraId="2B23540B" w14:textId="5EFA5422" w:rsidR="00663C19" w:rsidRDefault="00663C19" w:rsidP="00BF60BC">
      <w:pPr>
        <w:pStyle w:val="Heading2"/>
      </w:pPr>
      <w:bookmarkStart w:id="374" w:name="_Toc521412443"/>
      <w:r w:rsidRPr="00406245">
        <w:lastRenderedPageBreak/>
        <w:t>Server Response</w:t>
      </w:r>
      <w:r w:rsidR="00624016">
        <w:t xml:space="preserve"> </w:t>
      </w:r>
      <w:r w:rsidR="00624016">
        <w:sym w:font="Wingdings" w:char="F0E0"/>
      </w:r>
      <w:r>
        <w:t xml:space="preserve"> Header</w:t>
      </w:r>
      <w:r w:rsidR="00624016">
        <w:t>s</w:t>
      </w:r>
      <w:bookmarkEnd w:id="374"/>
    </w:p>
    <w:p w14:paraId="055BE6EB" w14:textId="77777777" w:rsidR="00663C19" w:rsidRPr="00E75544" w:rsidRDefault="00663C19" w:rsidP="00663C19">
      <w:r>
        <w:t xml:space="preserve">The server uses </w:t>
      </w:r>
      <w:proofErr w:type="gramStart"/>
      <w:r>
        <w:t>exactly the same</w:t>
      </w:r>
      <w:proofErr w:type="gramEnd"/>
      <w:r>
        <w:t xml:space="preserve"> Header format scheme as the client.</w:t>
      </w:r>
    </w:p>
    <w:p w14:paraId="31B66C56" w14:textId="7F4240C9" w:rsidR="00663C19" w:rsidRPr="00406245" w:rsidRDefault="00663C19" w:rsidP="00BF60BC">
      <w:pPr>
        <w:pStyle w:val="Heading2"/>
      </w:pPr>
      <w:bookmarkStart w:id="375" w:name="_Toc521412444"/>
      <w:r w:rsidRPr="00406245">
        <w:t>Server Response</w:t>
      </w:r>
      <w:r w:rsidR="00624016">
        <w:t xml:space="preserve"> </w:t>
      </w:r>
      <w:r w:rsidR="00624016">
        <w:sym w:font="Wingdings" w:char="F0E0"/>
      </w:r>
      <w:r>
        <w:t xml:space="preserve"> Content Body</w:t>
      </w:r>
      <w:bookmarkEnd w:id="375"/>
    </w:p>
    <w:p w14:paraId="3E66E41A" w14:textId="77777777" w:rsidR="00663C19" w:rsidRPr="00406245" w:rsidRDefault="00663C19" w:rsidP="00663C19">
      <w:r>
        <w:t xml:space="preserve">The server uses </w:t>
      </w:r>
      <w:proofErr w:type="gramStart"/>
      <w:r>
        <w:t>exactly the same</w:t>
      </w:r>
      <w:proofErr w:type="gramEnd"/>
      <w:r>
        <w:t xml:space="preserve"> Content Body format scheme as the client.</w:t>
      </w:r>
    </w:p>
    <w:p w14:paraId="0C499084" w14:textId="49B0EA09" w:rsidR="00663C19" w:rsidRPr="00406245" w:rsidRDefault="00663C19" w:rsidP="00BF60BC">
      <w:pPr>
        <w:pStyle w:val="Heading1"/>
      </w:pPr>
      <w:bookmarkStart w:id="376" w:name="_Toc521412445"/>
      <w:r w:rsidRPr="00406245">
        <w:t xml:space="preserve">Client for URLs or </w:t>
      </w:r>
      <w:r w:rsidR="003E6A10">
        <w:t>"</w:t>
      </w:r>
      <w:r w:rsidR="0011677D">
        <w:t>C</w:t>
      </w:r>
      <w:r w:rsidR="003E6A10">
        <w:t>"</w:t>
      </w:r>
      <w:r w:rsidRPr="00406245">
        <w:t xml:space="preserve"> URL </w:t>
      </w:r>
      <w:r>
        <w:t>(CURL)</w:t>
      </w:r>
      <w:bookmarkEnd w:id="376"/>
    </w:p>
    <w:p w14:paraId="7D39CDF9" w14:textId="15AD55F4" w:rsidR="00663C19" w:rsidRPr="00406245" w:rsidRDefault="00663C19" w:rsidP="00663C19">
      <w:r>
        <w:t xml:space="preserve">CURL </w:t>
      </w:r>
      <w:r w:rsidRPr="00406245">
        <w:t>is a</w:t>
      </w:r>
      <w:r w:rsidR="00011C96">
        <w:t xml:space="preserve"> </w:t>
      </w:r>
      <w:r w:rsidRPr="00406245">
        <w:t>utility for sending and receiving HTTP requests</w:t>
      </w:r>
      <w:r w:rsidR="00690139">
        <w:t xml:space="preserve"> which </w:t>
      </w:r>
      <w:r w:rsidR="007076A2">
        <w:t>built into</w:t>
      </w:r>
      <w:r w:rsidR="00690139">
        <w:t xml:space="preserve"> Unix (Linux, MacOS) and</w:t>
      </w:r>
      <w:r w:rsidR="007076A2">
        <w:t xml:space="preserve"> is </w:t>
      </w:r>
      <w:r w:rsidR="00046051">
        <w:t xml:space="preserve">also </w:t>
      </w:r>
      <w:r w:rsidR="007076A2">
        <w:t>available for</w:t>
      </w:r>
      <w:r w:rsidR="00690139">
        <w:t xml:space="preserve"> Windows</w:t>
      </w:r>
      <w:r w:rsidR="00046051">
        <w:t xml:space="preserve"> (but not built in)</w:t>
      </w:r>
      <w:r w:rsidRPr="00406245">
        <w:t xml:space="preserve">.  </w:t>
      </w:r>
      <w:r>
        <w:t>CURL</w:t>
      </w:r>
      <w:r w:rsidRPr="00406245">
        <w:t xml:space="preserve"> is a handy tool to help you figure out what an HTTP website is doing so that you can build your WICED program to do the same thing.  </w:t>
      </w:r>
      <w:r>
        <w:t>CURL</w:t>
      </w:r>
      <w:r w:rsidRPr="00406245">
        <w:t xml:space="preserve"> will let you create HTTP requests with all the commands (GET, POST, PUT, …), any headers you want, plus any content that you want.  As with most Unix utilities it is completely out of control with </w:t>
      </w:r>
      <w:r>
        <w:t xml:space="preserve">regards to the number of </w:t>
      </w:r>
      <w:r w:rsidRPr="00406245">
        <w:t>options</w:t>
      </w:r>
      <w:r>
        <w:t>.</w:t>
      </w:r>
    </w:p>
    <w:p w14:paraId="2D9FC83D" w14:textId="3C98C2DD" w:rsidR="00663C19" w:rsidRDefault="00663C19" w:rsidP="00663C19">
      <w:r w:rsidRPr="00406245">
        <w:t xml:space="preserve">For example, if you want to see </w:t>
      </w:r>
      <w:r w:rsidR="00794AA5">
        <w:t xml:space="preserve">what options are available on the </w:t>
      </w:r>
      <w:r w:rsidR="003E6A10">
        <w:t>"</w:t>
      </w:r>
      <w:r w:rsidR="00794AA5">
        <w:t>anything</w:t>
      </w:r>
      <w:r w:rsidR="003E6A10">
        <w:t>"</w:t>
      </w:r>
      <w:r w:rsidR="00794AA5">
        <w:t xml:space="preserve"> resource on the httpbin.org </w:t>
      </w:r>
      <w:r w:rsidRPr="00406245">
        <w:t>we</w:t>
      </w:r>
      <w:r>
        <w:t>bsite you can type the command</w:t>
      </w:r>
      <w:r w:rsidR="00794AA5">
        <w:t>:</w:t>
      </w:r>
    </w:p>
    <w:p w14:paraId="65D18C86" w14:textId="46E14ECB" w:rsidR="00663C19" w:rsidRPr="00193126" w:rsidRDefault="00663C19" w:rsidP="00663C19">
      <w:pPr>
        <w:pStyle w:val="CCode"/>
        <w:rPr>
          <w:color w:val="1F4E79" w:themeColor="accent1" w:themeShade="80"/>
        </w:rPr>
      </w:pPr>
      <w:r w:rsidRPr="00193126">
        <w:rPr>
          <w:color w:val="1F4E79" w:themeColor="accent1" w:themeShade="80"/>
        </w:rPr>
        <w:t>curl</w:t>
      </w:r>
      <w:r w:rsidR="00794AA5" w:rsidRPr="00193126">
        <w:rPr>
          <w:color w:val="1F4E79" w:themeColor="accent1" w:themeShade="80"/>
        </w:rPr>
        <w:t xml:space="preserve"> -v -X OPTIONS</w:t>
      </w:r>
      <w:r w:rsidRPr="00193126">
        <w:rPr>
          <w:color w:val="1F4E79" w:themeColor="accent1" w:themeShade="80"/>
        </w:rPr>
        <w:t xml:space="preserve"> </w:t>
      </w:r>
      <w:r w:rsidR="00794AA5" w:rsidRPr="00193126">
        <w:rPr>
          <w:color w:val="1F4E79" w:themeColor="accent1" w:themeShade="80"/>
        </w:rPr>
        <w:t>http://httpbin.org/anything</w:t>
      </w:r>
    </w:p>
    <w:p w14:paraId="3308CBA5" w14:textId="77777777" w:rsidR="00663C19" w:rsidRPr="00406245" w:rsidRDefault="00663C19" w:rsidP="00663C19">
      <w:r w:rsidRPr="00406245">
        <w:t>This example will build an HTTP message that looks like this:</w:t>
      </w:r>
    </w:p>
    <w:p w14:paraId="7379400C" w14:textId="6785717E" w:rsidR="00663C19" w:rsidRPr="00193126" w:rsidRDefault="00663C19" w:rsidP="00663C19">
      <w:pPr>
        <w:pStyle w:val="CCode"/>
        <w:rPr>
          <w:color w:val="1F4E79" w:themeColor="accent1" w:themeShade="80"/>
        </w:rPr>
      </w:pPr>
      <w:r w:rsidRPr="00193126">
        <w:rPr>
          <w:color w:val="1F4E79" w:themeColor="accent1" w:themeShade="80"/>
        </w:rPr>
        <w:t>OPTIONS /</w:t>
      </w:r>
      <w:r w:rsidR="00794AA5" w:rsidRPr="00193126">
        <w:rPr>
          <w:color w:val="1F4E79" w:themeColor="accent1" w:themeShade="80"/>
        </w:rPr>
        <w:t>anything HTTP</w:t>
      </w:r>
      <w:r w:rsidRPr="00193126">
        <w:rPr>
          <w:color w:val="1F4E79" w:themeColor="accent1" w:themeShade="80"/>
        </w:rPr>
        <w:t>/1.1</w:t>
      </w:r>
    </w:p>
    <w:p w14:paraId="055FD26F" w14:textId="5F8FB7EC" w:rsidR="00EA4B91" w:rsidRPr="00193126" w:rsidRDefault="00EA4B91" w:rsidP="00663C19">
      <w:pPr>
        <w:pStyle w:val="CCode"/>
        <w:rPr>
          <w:color w:val="1F4E79" w:themeColor="accent1" w:themeShade="80"/>
        </w:rPr>
      </w:pPr>
      <w:r w:rsidRPr="00193126">
        <w:rPr>
          <w:color w:val="1F4E79" w:themeColor="accent1" w:themeShade="80"/>
        </w:rPr>
        <w:t>Host: httpbin.org</w:t>
      </w:r>
    </w:p>
    <w:p w14:paraId="0CA8CB3E" w14:textId="56346EAB" w:rsidR="00663C19" w:rsidRDefault="00663C19" w:rsidP="00663C19">
      <w:r w:rsidRPr="00406245">
        <w:t xml:space="preserve">The website will then reply with the HTTP options that it </w:t>
      </w:r>
      <w:proofErr w:type="gramStart"/>
      <w:r w:rsidRPr="00406245">
        <w:t>supports</w:t>
      </w:r>
      <w:proofErr w:type="gramEnd"/>
      <w:r w:rsidRPr="00406245">
        <w:t xml:space="preserve"> and you will see the output on the terminal (because of the -v)</w:t>
      </w:r>
      <w:r w:rsidR="00EA4B91">
        <w:t>.</w:t>
      </w:r>
    </w:p>
    <w:p w14:paraId="4B7CCA30" w14:textId="380A79BA" w:rsidR="00EA4B91" w:rsidRPr="00406245" w:rsidRDefault="00EA4B91" w:rsidP="00663C19">
      <w:r>
        <w:t>The data sent from you</w:t>
      </w:r>
      <w:r w:rsidR="003E6A10">
        <w:t>r</w:t>
      </w:r>
      <w:r>
        <w:t xml:space="preserve"> client to the server is shown as lines starting with </w:t>
      </w:r>
      <w:r w:rsidR="003E6A10">
        <w:t>"</w:t>
      </w:r>
      <w:r>
        <w:t>&gt;</w:t>
      </w:r>
      <w:r w:rsidR="003E6A10">
        <w:t>"</w:t>
      </w:r>
      <w:r>
        <w:t xml:space="preserve"> while the response data from the server is shown as lines starting with </w:t>
      </w:r>
      <w:r w:rsidR="003E6A10">
        <w:t>"</w:t>
      </w:r>
      <w:r>
        <w:t>&lt;</w:t>
      </w:r>
      <w:r w:rsidR="003E6A10">
        <w:t>"</w:t>
      </w:r>
      <w:r>
        <w:t>.</w:t>
      </w:r>
    </w:p>
    <w:p w14:paraId="4289C6D1" w14:textId="11A3C0C1" w:rsidR="00663C19" w:rsidRPr="00406245" w:rsidRDefault="00EA4B91" w:rsidP="00663C19">
      <w:r>
        <w:rPr>
          <w:noProof/>
        </w:rPr>
        <w:drawing>
          <wp:inline distT="0" distB="0" distL="0" distR="0" wp14:anchorId="5226711F" wp14:editId="21C18196">
            <wp:extent cx="4872000" cy="2484407"/>
            <wp:effectExtent l="0" t="0" r="508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905940" cy="2501714"/>
                    </a:xfrm>
                    <a:prstGeom prst="rect">
                      <a:avLst/>
                    </a:prstGeom>
                  </pic:spPr>
                </pic:pic>
              </a:graphicData>
            </a:graphic>
          </wp:inline>
        </w:drawing>
      </w:r>
    </w:p>
    <w:p w14:paraId="3A9D09BB" w14:textId="7D98BE44" w:rsidR="00663C19" w:rsidRDefault="00663C19" w:rsidP="00663C19">
      <w:r>
        <w:lastRenderedPageBreak/>
        <w:t>CURL</w:t>
      </w:r>
      <w:r w:rsidRPr="00406245">
        <w:t xml:space="preserve"> support</w:t>
      </w:r>
      <w:r w:rsidR="00E103BA">
        <w:t>s</w:t>
      </w:r>
      <w:r w:rsidRPr="00406245">
        <w:t xml:space="preserve"> both http and https.  If you specify the root certificate using the --</w:t>
      </w:r>
      <w:proofErr w:type="spellStart"/>
      <w:r w:rsidRPr="00406245">
        <w:t>cacert</w:t>
      </w:r>
      <w:proofErr w:type="spellEnd"/>
      <w:r w:rsidRPr="00406245">
        <w:t xml:space="preserve"> option, </w:t>
      </w:r>
      <w:r>
        <w:t>CURL</w:t>
      </w:r>
      <w:r w:rsidRPr="00406245">
        <w:t xml:space="preserve"> will validate the certificate before proceeding with the http transaction.</w:t>
      </w:r>
      <w:r w:rsidR="00794AA5">
        <w:t xml:space="preserve"> If the server requires the client certificate</w:t>
      </w:r>
      <w:r w:rsidR="005220A2">
        <w:t xml:space="preserve"> (</w:t>
      </w:r>
      <w:r w:rsidR="00240CD3">
        <w:t>e.g.</w:t>
      </w:r>
      <w:r w:rsidR="005220A2">
        <w:t xml:space="preserve"> AWS)</w:t>
      </w:r>
      <w:r w:rsidR="00794AA5">
        <w:t xml:space="preserve">, using the </w:t>
      </w:r>
      <w:r w:rsidR="00240CD3">
        <w:t>--</w:t>
      </w:r>
      <w:r w:rsidR="00794AA5">
        <w:t>cert option to provide the client</w:t>
      </w:r>
      <w:r w:rsidR="003E6A10">
        <w:t>'</w:t>
      </w:r>
      <w:r w:rsidR="00794AA5">
        <w:t>s certificate file.</w:t>
      </w:r>
    </w:p>
    <w:p w14:paraId="2820CA12" w14:textId="79D448E7" w:rsidR="009006D9" w:rsidRDefault="009006D9" w:rsidP="001B631B">
      <w:pPr>
        <w:keepNext/>
      </w:pPr>
      <w:r>
        <w:t>Note that if you specify JSON with the -d option and your JSON has quotes in it, they must be escaped using backslash (\) characters. For example:</w:t>
      </w:r>
    </w:p>
    <w:p w14:paraId="1148B428" w14:textId="04DE7A60" w:rsidR="009006D9" w:rsidRPr="00193126" w:rsidRDefault="009006D9" w:rsidP="009006D9">
      <w:pPr>
        <w:pStyle w:val="CCode"/>
        <w:rPr>
          <w:rStyle w:val="Hyperlink"/>
          <w:color w:val="1F4E79" w:themeColor="accent1" w:themeShade="80"/>
        </w:rPr>
      </w:pPr>
      <w:r w:rsidRPr="00193126">
        <w:rPr>
          <w:color w:val="1F4E79" w:themeColor="accent1" w:themeShade="80"/>
        </w:rPr>
        <w:t>curl</w:t>
      </w:r>
      <w:r w:rsidR="00794AA5" w:rsidRPr="00193126">
        <w:rPr>
          <w:color w:val="1F4E79" w:themeColor="accent1" w:themeShade="80"/>
        </w:rPr>
        <w:t xml:space="preserve"> -v -X </w:t>
      </w:r>
      <w:r w:rsidRPr="00193126">
        <w:rPr>
          <w:color w:val="1F4E79" w:themeColor="accent1" w:themeShade="80"/>
        </w:rPr>
        <w:t xml:space="preserve">POST </w:t>
      </w:r>
      <w:r w:rsidR="00794AA5" w:rsidRPr="00193126">
        <w:rPr>
          <w:color w:val="1F4E79" w:themeColor="accent1" w:themeShade="80"/>
        </w:rPr>
        <w:t xml:space="preserve">-H </w:t>
      </w:r>
      <w:r w:rsidR="003E6A10">
        <w:rPr>
          <w:color w:val="1F4E79" w:themeColor="accent1" w:themeShade="80"/>
        </w:rPr>
        <w:t>"</w:t>
      </w:r>
      <w:r w:rsidR="00794AA5" w:rsidRPr="00193126">
        <w:rPr>
          <w:color w:val="1F4E79" w:themeColor="accent1" w:themeShade="80"/>
        </w:rPr>
        <w:t>Content-type: application/json</w:t>
      </w:r>
      <w:r w:rsidR="003E6A10">
        <w:rPr>
          <w:color w:val="1F4E79" w:themeColor="accent1" w:themeShade="80"/>
        </w:rPr>
        <w:t>"</w:t>
      </w:r>
      <w:r w:rsidR="00794AA5" w:rsidRPr="00193126">
        <w:rPr>
          <w:color w:val="1F4E79" w:themeColor="accent1" w:themeShade="80"/>
        </w:rPr>
        <w:t xml:space="preserve"> -d </w:t>
      </w:r>
      <w:r w:rsidR="003E6A10">
        <w:rPr>
          <w:color w:val="1F4E79" w:themeColor="accent1" w:themeShade="80"/>
        </w:rPr>
        <w:t>"</w:t>
      </w:r>
      <w:r w:rsidRPr="00193126">
        <w:rPr>
          <w:color w:val="1F4E79" w:themeColor="accent1" w:themeShade="80"/>
        </w:rPr>
        <w:t>{\</w:t>
      </w:r>
      <w:r w:rsidR="003E6A10">
        <w:rPr>
          <w:color w:val="1F4E79" w:themeColor="accent1" w:themeShade="80"/>
        </w:rPr>
        <w:t>"</w:t>
      </w:r>
      <w:r w:rsidRPr="00193126">
        <w:rPr>
          <w:color w:val="1F4E79" w:themeColor="accent1" w:themeShade="80"/>
        </w:rPr>
        <w:t>Key1\</w:t>
      </w:r>
      <w:r w:rsidR="003E6A10">
        <w:rPr>
          <w:color w:val="1F4E79" w:themeColor="accent1" w:themeShade="80"/>
        </w:rPr>
        <w:t>"</w:t>
      </w:r>
      <w:r w:rsidRPr="00193126">
        <w:rPr>
          <w:color w:val="1F4E79" w:themeColor="accent1" w:themeShade="80"/>
        </w:rPr>
        <w:t>:</w:t>
      </w:r>
      <w:r w:rsidR="00794AA5" w:rsidRPr="00193126">
        <w:rPr>
          <w:color w:val="1F4E79" w:themeColor="accent1" w:themeShade="80"/>
        </w:rPr>
        <w:t>\</w:t>
      </w:r>
      <w:r w:rsidR="003E6A10">
        <w:rPr>
          <w:color w:val="1F4E79" w:themeColor="accent1" w:themeShade="80"/>
        </w:rPr>
        <w:t>"</w:t>
      </w:r>
      <w:r w:rsidR="00794AA5" w:rsidRPr="00193126">
        <w:rPr>
          <w:color w:val="1F4E79" w:themeColor="accent1" w:themeShade="80"/>
        </w:rPr>
        <w:t>Value1\</w:t>
      </w:r>
      <w:r w:rsidR="003E6A10">
        <w:rPr>
          <w:color w:val="1F4E79" w:themeColor="accent1" w:themeShade="80"/>
        </w:rPr>
        <w:t>"</w:t>
      </w:r>
      <w:r w:rsidR="00794AA5" w:rsidRPr="00193126">
        <w:rPr>
          <w:color w:val="1F4E79" w:themeColor="accent1" w:themeShade="80"/>
        </w:rPr>
        <w:t>}</w:t>
      </w:r>
      <w:r w:rsidR="003E6A10">
        <w:rPr>
          <w:color w:val="1F4E79" w:themeColor="accent1" w:themeShade="80"/>
        </w:rPr>
        <w:t>"</w:t>
      </w:r>
      <w:r w:rsidR="003B25F5" w:rsidRPr="00193126">
        <w:rPr>
          <w:color w:val="1F4E79" w:themeColor="accent1" w:themeShade="80"/>
        </w:rPr>
        <w:t xml:space="preserve"> </w:t>
      </w:r>
      <w:r w:rsidR="00794AA5" w:rsidRPr="00193126">
        <w:rPr>
          <w:color w:val="1F4E79" w:themeColor="accent1" w:themeShade="80"/>
        </w:rPr>
        <w:t>http://httpbin.org/anything</w:t>
      </w:r>
    </w:p>
    <w:p w14:paraId="69AC34C3" w14:textId="77777777" w:rsidR="001B631B" w:rsidRDefault="001B631B" w:rsidP="009006D9">
      <w:pPr>
        <w:pStyle w:val="CCode"/>
        <w:rPr>
          <w:rFonts w:asciiTheme="minorHAnsi" w:eastAsiaTheme="minorHAnsi" w:hAnsiTheme="minorHAnsi"/>
          <w:color w:val="auto"/>
          <w:kern w:val="0"/>
          <w:sz w:val="22"/>
          <w:szCs w:val="22"/>
        </w:rPr>
      </w:pPr>
    </w:p>
    <w:p w14:paraId="2575B9E2" w14:textId="7D9CB38A" w:rsidR="00794AA5" w:rsidRDefault="00794AA5" w:rsidP="001B631B">
      <w:pPr>
        <w:pStyle w:val="CCode"/>
        <w:ind w:left="0"/>
        <w:rPr>
          <w:rFonts w:asciiTheme="minorHAnsi" w:eastAsiaTheme="minorHAnsi" w:hAnsiTheme="minorHAnsi"/>
          <w:color w:val="auto"/>
          <w:kern w:val="0"/>
          <w:sz w:val="22"/>
          <w:szCs w:val="22"/>
        </w:rPr>
      </w:pPr>
      <w:r>
        <w:rPr>
          <w:rFonts w:asciiTheme="minorHAnsi" w:eastAsiaTheme="minorHAnsi" w:hAnsiTheme="minorHAnsi"/>
          <w:color w:val="auto"/>
          <w:kern w:val="0"/>
          <w:sz w:val="22"/>
          <w:szCs w:val="22"/>
        </w:rPr>
        <w:t xml:space="preserve">If you are using Windows PowerShell to execute the CURL command, replace the double quotes that are </w:t>
      </w:r>
      <w:r w:rsidRPr="00794AA5">
        <w:rPr>
          <w:rFonts w:asciiTheme="minorHAnsi" w:eastAsiaTheme="minorHAnsi" w:hAnsiTheme="minorHAnsi"/>
          <w:color w:val="auto"/>
          <w:kern w:val="0"/>
          <w:sz w:val="22"/>
          <w:szCs w:val="22"/>
          <w:u w:val="single"/>
        </w:rPr>
        <w:t>not</w:t>
      </w:r>
      <w:r>
        <w:rPr>
          <w:rFonts w:asciiTheme="minorHAnsi" w:eastAsiaTheme="minorHAnsi" w:hAnsiTheme="minorHAnsi"/>
          <w:color w:val="auto"/>
          <w:kern w:val="0"/>
          <w:sz w:val="22"/>
          <w:szCs w:val="22"/>
        </w:rPr>
        <w:t xml:space="preserve"> inside the JSON message with single quotes. </w:t>
      </w:r>
      <w:r w:rsidR="00240CD3">
        <w:rPr>
          <w:rFonts w:asciiTheme="minorHAnsi" w:eastAsiaTheme="minorHAnsi" w:hAnsiTheme="minorHAnsi"/>
          <w:color w:val="auto"/>
          <w:kern w:val="0"/>
          <w:sz w:val="22"/>
          <w:szCs w:val="22"/>
        </w:rPr>
        <w:t>In that case the</w:t>
      </w:r>
      <w:r>
        <w:rPr>
          <w:rFonts w:asciiTheme="minorHAnsi" w:eastAsiaTheme="minorHAnsi" w:hAnsiTheme="minorHAnsi"/>
          <w:color w:val="auto"/>
          <w:kern w:val="0"/>
          <w:sz w:val="22"/>
          <w:szCs w:val="22"/>
        </w:rPr>
        <w:t xml:space="preserve"> above </w:t>
      </w:r>
      <w:r w:rsidR="00240CD3">
        <w:rPr>
          <w:rFonts w:asciiTheme="minorHAnsi" w:eastAsiaTheme="minorHAnsi" w:hAnsiTheme="minorHAnsi"/>
          <w:color w:val="auto"/>
          <w:kern w:val="0"/>
          <w:sz w:val="22"/>
          <w:szCs w:val="22"/>
        </w:rPr>
        <w:t xml:space="preserve">command </w:t>
      </w:r>
      <w:r>
        <w:rPr>
          <w:rFonts w:asciiTheme="minorHAnsi" w:eastAsiaTheme="minorHAnsi" w:hAnsiTheme="minorHAnsi"/>
          <w:color w:val="auto"/>
          <w:kern w:val="0"/>
          <w:sz w:val="22"/>
          <w:szCs w:val="22"/>
        </w:rPr>
        <w:t>would be:</w:t>
      </w:r>
    </w:p>
    <w:p w14:paraId="4C6950F0" w14:textId="122E1ED0" w:rsidR="00794AA5" w:rsidRDefault="00794AA5" w:rsidP="001B631B">
      <w:pPr>
        <w:pStyle w:val="CCode"/>
        <w:ind w:left="0"/>
        <w:rPr>
          <w:rFonts w:asciiTheme="minorHAnsi" w:eastAsiaTheme="minorHAnsi" w:hAnsiTheme="minorHAnsi"/>
          <w:color w:val="auto"/>
          <w:kern w:val="0"/>
          <w:sz w:val="22"/>
          <w:szCs w:val="22"/>
        </w:rPr>
      </w:pPr>
    </w:p>
    <w:p w14:paraId="0E60C2CB" w14:textId="723F8FE0" w:rsidR="00794AA5" w:rsidRPr="00193126" w:rsidRDefault="00794AA5" w:rsidP="00794AA5">
      <w:pPr>
        <w:pStyle w:val="CCode"/>
        <w:rPr>
          <w:color w:val="1F4E79" w:themeColor="accent1" w:themeShade="80"/>
          <w:u w:val="single"/>
        </w:rPr>
      </w:pPr>
      <w:r w:rsidRPr="00193126">
        <w:rPr>
          <w:color w:val="1F4E79" w:themeColor="accent1" w:themeShade="80"/>
        </w:rPr>
        <w:t xml:space="preserve">curl -v -X POST -H </w:t>
      </w:r>
      <w:r w:rsidR="003E6A10">
        <w:rPr>
          <w:color w:val="1F4E79" w:themeColor="accent1" w:themeShade="80"/>
        </w:rPr>
        <w:t>'</w:t>
      </w:r>
      <w:r w:rsidRPr="00193126">
        <w:rPr>
          <w:color w:val="1F4E79" w:themeColor="accent1" w:themeShade="80"/>
        </w:rPr>
        <w:t>Content-type: application/json</w:t>
      </w:r>
      <w:r w:rsidR="003E6A10">
        <w:rPr>
          <w:color w:val="1F4E79" w:themeColor="accent1" w:themeShade="80"/>
        </w:rPr>
        <w:t>'</w:t>
      </w:r>
      <w:r w:rsidRPr="00193126">
        <w:rPr>
          <w:color w:val="1F4E79" w:themeColor="accent1" w:themeShade="80"/>
        </w:rPr>
        <w:t xml:space="preserve"> -d </w:t>
      </w:r>
      <w:r w:rsidR="003E6A10">
        <w:rPr>
          <w:color w:val="1F4E79" w:themeColor="accent1" w:themeShade="80"/>
        </w:rPr>
        <w:t>'</w:t>
      </w:r>
      <w:r w:rsidRPr="00193126">
        <w:rPr>
          <w:color w:val="1F4E79" w:themeColor="accent1" w:themeShade="80"/>
        </w:rPr>
        <w:t>{\</w:t>
      </w:r>
      <w:r w:rsidR="003E6A10">
        <w:rPr>
          <w:color w:val="1F4E79" w:themeColor="accent1" w:themeShade="80"/>
        </w:rPr>
        <w:t>"</w:t>
      </w:r>
      <w:r w:rsidRPr="00193126">
        <w:rPr>
          <w:color w:val="1F4E79" w:themeColor="accent1" w:themeShade="80"/>
        </w:rPr>
        <w:t>Key1\</w:t>
      </w:r>
      <w:r w:rsidR="003E6A10">
        <w:rPr>
          <w:color w:val="1F4E79" w:themeColor="accent1" w:themeShade="80"/>
        </w:rPr>
        <w:t>"</w:t>
      </w:r>
      <w:r w:rsidRPr="00193126">
        <w:rPr>
          <w:color w:val="1F4E79" w:themeColor="accent1" w:themeShade="80"/>
        </w:rPr>
        <w:t>:\</w:t>
      </w:r>
      <w:r w:rsidR="004A01AF">
        <w:rPr>
          <w:color w:val="1F4E79" w:themeColor="accent1" w:themeShade="80"/>
        </w:rPr>
        <w:t>"</w:t>
      </w:r>
      <w:r w:rsidRPr="00193126">
        <w:rPr>
          <w:color w:val="1F4E79" w:themeColor="accent1" w:themeShade="80"/>
        </w:rPr>
        <w:t>Value1\</w:t>
      </w:r>
      <w:r w:rsidR="003E6A10">
        <w:rPr>
          <w:color w:val="1F4E79" w:themeColor="accent1" w:themeShade="80"/>
        </w:rPr>
        <w:t>"</w:t>
      </w:r>
      <w:r w:rsidRPr="00193126">
        <w:rPr>
          <w:color w:val="1F4E79" w:themeColor="accent1" w:themeShade="80"/>
        </w:rPr>
        <w:t>}</w:t>
      </w:r>
      <w:r w:rsidR="003E6A10">
        <w:rPr>
          <w:color w:val="1F4E79" w:themeColor="accent1" w:themeShade="80"/>
        </w:rPr>
        <w:t>'</w:t>
      </w:r>
      <w:r w:rsidRPr="00193126">
        <w:rPr>
          <w:color w:val="1F4E79" w:themeColor="accent1" w:themeShade="80"/>
        </w:rPr>
        <w:t xml:space="preserve"> http://httpbin.org/anything</w:t>
      </w:r>
    </w:p>
    <w:p w14:paraId="6F3B0C01" w14:textId="77777777" w:rsidR="00794AA5" w:rsidRDefault="00794AA5" w:rsidP="001B631B">
      <w:pPr>
        <w:pStyle w:val="CCode"/>
        <w:ind w:left="0"/>
        <w:rPr>
          <w:rFonts w:asciiTheme="minorHAnsi" w:eastAsiaTheme="minorHAnsi" w:hAnsiTheme="minorHAnsi"/>
          <w:color w:val="auto"/>
          <w:kern w:val="0"/>
          <w:sz w:val="22"/>
          <w:szCs w:val="22"/>
        </w:rPr>
      </w:pPr>
    </w:p>
    <w:p w14:paraId="558BCE8F" w14:textId="21F3EA71" w:rsidR="000374FE" w:rsidRDefault="001B631B" w:rsidP="001B631B">
      <w:pPr>
        <w:pStyle w:val="CCode"/>
        <w:ind w:left="0"/>
      </w:pPr>
      <w:r w:rsidRPr="001B631B">
        <w:rPr>
          <w:rFonts w:asciiTheme="minorHAnsi" w:eastAsiaTheme="minorHAnsi" w:hAnsiTheme="minorHAnsi"/>
          <w:color w:val="auto"/>
          <w:kern w:val="0"/>
          <w:sz w:val="22"/>
          <w:szCs w:val="22"/>
        </w:rPr>
        <w:t>When you</w:t>
      </w:r>
      <w:r>
        <w:rPr>
          <w:rFonts w:asciiTheme="minorHAnsi" w:eastAsiaTheme="minorHAnsi" w:hAnsiTheme="minorHAnsi"/>
          <w:color w:val="auto"/>
          <w:kern w:val="0"/>
          <w:sz w:val="22"/>
          <w:szCs w:val="22"/>
        </w:rPr>
        <w:t xml:space="preserve"> specify a body (such as with -d), CURL will automatically calculate and send the Content</w:t>
      </w:r>
      <w:r>
        <w:rPr>
          <w:rFonts w:asciiTheme="minorHAnsi" w:eastAsiaTheme="minorHAnsi" w:hAnsiTheme="minorHAnsi"/>
          <w:color w:val="auto"/>
          <w:kern w:val="0"/>
          <w:sz w:val="22"/>
          <w:szCs w:val="22"/>
        </w:rPr>
        <w:noBreakHyphen/>
        <w:t>length header for you.</w:t>
      </w:r>
      <w:r>
        <w:t xml:space="preserve"> </w:t>
      </w:r>
    </w:p>
    <w:p w14:paraId="358B218D" w14:textId="09096A17" w:rsidR="00663C19" w:rsidRPr="00406245" w:rsidRDefault="00663C19" w:rsidP="00663C19">
      <w:r>
        <w:t xml:space="preserve">In the table </w:t>
      </w:r>
      <w:r w:rsidR="001B631B">
        <w:t>below,</w:t>
      </w:r>
      <w:r>
        <w:t xml:space="preserve"> I show a bunch of CURL commands that are sending requests to httpbin.org which I will talk about in detail in a later section.  Some of the useful CURL options are:</w:t>
      </w:r>
    </w:p>
    <w:tbl>
      <w:tblPr>
        <w:tblpPr w:leftFromText="180" w:rightFromText="180" w:vertAnchor="text" w:horzAnchor="page" w:tblpX="730" w:tblpY="374"/>
        <w:tblW w:w="112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15"/>
        <w:gridCol w:w="8424"/>
      </w:tblGrid>
      <w:tr w:rsidR="00663C19" w:rsidRPr="00406245" w14:paraId="20002AC0" w14:textId="77777777" w:rsidTr="007263B1">
        <w:trPr>
          <w:tblHeader/>
        </w:trPr>
        <w:tc>
          <w:tcPr>
            <w:tcW w:w="2988" w:type="dxa"/>
          </w:tcPr>
          <w:p w14:paraId="3592F72A" w14:textId="77777777" w:rsidR="00663C19" w:rsidRPr="00380720" w:rsidRDefault="00663C19" w:rsidP="00706471">
            <w:pPr>
              <w:rPr>
                <w:b/>
              </w:rPr>
            </w:pPr>
            <w:r w:rsidRPr="00380720">
              <w:rPr>
                <w:b/>
              </w:rPr>
              <w:t>Option</w:t>
            </w:r>
          </w:p>
        </w:tc>
        <w:tc>
          <w:tcPr>
            <w:tcW w:w="8251" w:type="dxa"/>
          </w:tcPr>
          <w:p w14:paraId="6220D109" w14:textId="77777777" w:rsidR="00663C19" w:rsidRPr="00380720" w:rsidRDefault="00663C19" w:rsidP="00706471">
            <w:pPr>
              <w:rPr>
                <w:b/>
              </w:rPr>
            </w:pPr>
            <w:r w:rsidRPr="00380720">
              <w:rPr>
                <w:b/>
              </w:rPr>
              <w:t>Explanation &amp; Example</w:t>
            </w:r>
          </w:p>
        </w:tc>
      </w:tr>
      <w:tr w:rsidR="00663C19" w:rsidRPr="00406245" w14:paraId="2AAC38F1" w14:textId="77777777" w:rsidTr="007263B1">
        <w:tc>
          <w:tcPr>
            <w:tcW w:w="2988" w:type="dxa"/>
            <w:vMerge w:val="restart"/>
            <w:vAlign w:val="center"/>
          </w:tcPr>
          <w:p w14:paraId="4174D17B" w14:textId="77777777" w:rsidR="00663C19" w:rsidRPr="00406245" w:rsidRDefault="00663C19" w:rsidP="00706471">
            <w:r w:rsidRPr="00406245">
              <w:t>-v</w:t>
            </w:r>
          </w:p>
        </w:tc>
        <w:tc>
          <w:tcPr>
            <w:tcW w:w="8251" w:type="dxa"/>
          </w:tcPr>
          <w:p w14:paraId="39952B55" w14:textId="522657E2" w:rsidR="00663C19" w:rsidRPr="00406245" w:rsidRDefault="00663C19" w:rsidP="00706471">
            <w:r w:rsidRPr="00406245">
              <w:t xml:space="preserve">Verbose: all the http request and response will be </w:t>
            </w:r>
            <w:proofErr w:type="spellStart"/>
            <w:r w:rsidRPr="00406245">
              <w:t>echo</w:t>
            </w:r>
            <w:r w:rsidR="003E6A10">
              <w:t>'</w:t>
            </w:r>
            <w:r w:rsidRPr="00406245">
              <w:t>d</w:t>
            </w:r>
            <w:proofErr w:type="spellEnd"/>
            <w:r w:rsidRPr="00406245">
              <w:t xml:space="preserve"> to the screen</w:t>
            </w:r>
          </w:p>
        </w:tc>
      </w:tr>
      <w:tr w:rsidR="00663C19" w:rsidRPr="00406245" w14:paraId="308D5EC9" w14:textId="77777777" w:rsidTr="007263B1">
        <w:tc>
          <w:tcPr>
            <w:tcW w:w="2988" w:type="dxa"/>
            <w:vMerge/>
            <w:vAlign w:val="center"/>
          </w:tcPr>
          <w:p w14:paraId="2C113FF5" w14:textId="77777777" w:rsidR="00663C19" w:rsidRPr="00406245" w:rsidRDefault="00663C19" w:rsidP="00706471"/>
        </w:tc>
        <w:tc>
          <w:tcPr>
            <w:tcW w:w="8251" w:type="dxa"/>
          </w:tcPr>
          <w:p w14:paraId="2CCF5BA5" w14:textId="77777777" w:rsidR="00663C19" w:rsidRPr="00406245" w:rsidRDefault="00663C19" w:rsidP="00706471">
            <w:pPr>
              <w:pStyle w:val="CCode"/>
            </w:pPr>
            <w:r>
              <w:t>curl</w:t>
            </w:r>
            <w:r w:rsidRPr="00406245">
              <w:t xml:space="preserve"> -v http://httpbin.org/get </w:t>
            </w:r>
          </w:p>
          <w:p w14:paraId="29FB80EA" w14:textId="77777777" w:rsidR="00663C19" w:rsidRPr="00406245" w:rsidRDefault="00663C19" w:rsidP="00706471">
            <w:r w:rsidRPr="00406245">
              <w:rPr>
                <w:noProof/>
              </w:rPr>
              <w:drawing>
                <wp:inline distT="0" distB="0" distL="0" distR="0" wp14:anchorId="230099CF" wp14:editId="6919564A">
                  <wp:extent cx="2816352" cy="3054096"/>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816352" cy="3054096"/>
                          </a:xfrm>
                          <a:prstGeom prst="rect">
                            <a:avLst/>
                          </a:prstGeom>
                        </pic:spPr>
                      </pic:pic>
                    </a:graphicData>
                  </a:graphic>
                </wp:inline>
              </w:drawing>
            </w:r>
          </w:p>
        </w:tc>
      </w:tr>
      <w:tr w:rsidR="00663C19" w:rsidRPr="00406245" w14:paraId="6E466931" w14:textId="77777777" w:rsidTr="007263B1">
        <w:tc>
          <w:tcPr>
            <w:tcW w:w="2988" w:type="dxa"/>
            <w:vMerge w:val="restart"/>
            <w:vAlign w:val="center"/>
          </w:tcPr>
          <w:p w14:paraId="3A7A0D53" w14:textId="2600042B" w:rsidR="00663C19" w:rsidRPr="00406245" w:rsidRDefault="00663C19" w:rsidP="00706471">
            <w:r w:rsidRPr="00406245">
              <w:t xml:space="preserve">-X </w:t>
            </w:r>
            <w:r w:rsidR="003E6A10">
              <w:t>"</w:t>
            </w:r>
            <w:r w:rsidRPr="00406245">
              <w:t>command</w:t>
            </w:r>
            <w:r w:rsidR="003E6A10">
              <w:t>"</w:t>
            </w:r>
          </w:p>
        </w:tc>
        <w:tc>
          <w:tcPr>
            <w:tcW w:w="8251" w:type="dxa"/>
          </w:tcPr>
          <w:p w14:paraId="775E0DDA" w14:textId="77777777" w:rsidR="00663C19" w:rsidRPr="00406245" w:rsidRDefault="00663C19" w:rsidP="00706471">
            <w:r>
              <w:t>CURL</w:t>
            </w:r>
            <w:r w:rsidRPr="00406245">
              <w:t xml:space="preserve"> will execute the specified HTTP command GET, POST, PUT, DELETE, OPTIONS, TRACE, </w:t>
            </w:r>
            <w:r w:rsidRPr="00406245">
              <w:lastRenderedPageBreak/>
              <w:t xml:space="preserve">CONNECT, HEAD.  If you use PUT, POST you need to specify the content by adding --data </w:t>
            </w:r>
          </w:p>
        </w:tc>
      </w:tr>
      <w:tr w:rsidR="00663C19" w:rsidRPr="00406245" w14:paraId="456C3855" w14:textId="77777777" w:rsidTr="007263B1">
        <w:tc>
          <w:tcPr>
            <w:tcW w:w="2988" w:type="dxa"/>
            <w:vMerge/>
            <w:vAlign w:val="center"/>
          </w:tcPr>
          <w:p w14:paraId="1E3E6687" w14:textId="77777777" w:rsidR="00663C19" w:rsidRPr="00406245" w:rsidRDefault="00663C19" w:rsidP="00706471"/>
        </w:tc>
        <w:tc>
          <w:tcPr>
            <w:tcW w:w="8251" w:type="dxa"/>
          </w:tcPr>
          <w:p w14:paraId="5AF007E8" w14:textId="77E5666F" w:rsidR="00663C19" w:rsidRPr="00193126" w:rsidRDefault="00663C19" w:rsidP="00706471">
            <w:pPr>
              <w:pStyle w:val="CCode"/>
              <w:rPr>
                <w:color w:val="1F4E79" w:themeColor="accent1" w:themeShade="80"/>
              </w:rPr>
            </w:pPr>
            <w:r w:rsidRPr="00193126">
              <w:rPr>
                <w:color w:val="1F4E79" w:themeColor="accent1" w:themeShade="80"/>
              </w:rPr>
              <w:t>curl</w:t>
            </w:r>
            <w:r w:rsidR="00794AA5" w:rsidRPr="00193126">
              <w:rPr>
                <w:color w:val="1F4E79" w:themeColor="accent1" w:themeShade="80"/>
              </w:rPr>
              <w:t xml:space="preserve"> –v –X </w:t>
            </w:r>
            <w:del w:id="377" w:author="Wesley Siebenthaler" w:date="2018-08-06T16:05:00Z">
              <w:r w:rsidR="003E6A10" w:rsidDel="00B2660A">
                <w:rPr>
                  <w:color w:val="1F4E79" w:themeColor="accent1" w:themeShade="80"/>
                </w:rPr>
                <w:delText>'</w:delText>
              </w:r>
            </w:del>
            <w:r w:rsidR="00794AA5" w:rsidRPr="00193126">
              <w:rPr>
                <w:color w:val="1F4E79" w:themeColor="accent1" w:themeShade="80"/>
              </w:rPr>
              <w:t>OPTIONS</w:t>
            </w:r>
            <w:del w:id="378" w:author="Wesley Siebenthaler" w:date="2018-08-06T16:05:00Z">
              <w:r w:rsidR="003E6A10" w:rsidDel="00B2660A">
                <w:rPr>
                  <w:color w:val="1F4E79" w:themeColor="accent1" w:themeShade="80"/>
                </w:rPr>
                <w:delText>'</w:delText>
              </w:r>
            </w:del>
            <w:r w:rsidRPr="00193126">
              <w:rPr>
                <w:color w:val="1F4E79" w:themeColor="accent1" w:themeShade="80"/>
              </w:rPr>
              <w:t xml:space="preserve"> http://httpbin.org/get</w:t>
            </w:r>
          </w:p>
        </w:tc>
      </w:tr>
      <w:tr w:rsidR="00663C19" w:rsidRPr="00406245" w14:paraId="277ADA5E" w14:textId="77777777" w:rsidTr="007263B1">
        <w:tc>
          <w:tcPr>
            <w:tcW w:w="2988" w:type="dxa"/>
            <w:vMerge w:val="restart"/>
            <w:vAlign w:val="center"/>
          </w:tcPr>
          <w:p w14:paraId="63B9E1AE" w14:textId="71638E15" w:rsidR="00663C19" w:rsidRPr="00406245" w:rsidRDefault="00663C19" w:rsidP="00706471">
            <w:r w:rsidRPr="00406245">
              <w:t xml:space="preserve">-H </w:t>
            </w:r>
            <w:r w:rsidR="003E6A10">
              <w:t>"</w:t>
            </w:r>
            <w:proofErr w:type="spellStart"/>
            <w:r w:rsidRPr="00406245">
              <w:t>headername:headervalue</w:t>
            </w:r>
            <w:proofErr w:type="spellEnd"/>
            <w:r w:rsidR="003E6A10">
              <w:t>"</w:t>
            </w:r>
          </w:p>
        </w:tc>
        <w:tc>
          <w:tcPr>
            <w:tcW w:w="8251" w:type="dxa"/>
          </w:tcPr>
          <w:p w14:paraId="6D13B104" w14:textId="2025DF3E" w:rsidR="00663C19" w:rsidRPr="00406245" w:rsidRDefault="00663C19" w:rsidP="00706471">
            <w:r w:rsidRPr="00406245">
              <w:t xml:space="preserve">Adds a header to the HTTP request.  You can have multiple –H to add multiple headers.  If you specify a header that </w:t>
            </w:r>
            <w:r>
              <w:t>CURL</w:t>
            </w:r>
            <w:r w:rsidRPr="00406245">
              <w:t xml:space="preserve"> does automatically e.g. </w:t>
            </w:r>
            <w:r w:rsidR="003E6A10">
              <w:t>"</w:t>
            </w:r>
            <w:r w:rsidRPr="00406245">
              <w:t>Content-Type:</w:t>
            </w:r>
            <w:r w:rsidR="003E6A10">
              <w:t>"</w:t>
            </w:r>
            <w:r w:rsidRPr="00406245">
              <w:t xml:space="preserve"> it will be overridden by specifying this option.</w:t>
            </w:r>
          </w:p>
        </w:tc>
      </w:tr>
      <w:tr w:rsidR="00663C19" w:rsidRPr="00406245" w14:paraId="7BBA8D8A" w14:textId="77777777" w:rsidTr="007263B1">
        <w:tc>
          <w:tcPr>
            <w:tcW w:w="2988" w:type="dxa"/>
            <w:vMerge/>
            <w:vAlign w:val="center"/>
          </w:tcPr>
          <w:p w14:paraId="2F1821FD" w14:textId="77777777" w:rsidR="00663C19" w:rsidRPr="00406245" w:rsidRDefault="00663C19" w:rsidP="00706471"/>
        </w:tc>
        <w:tc>
          <w:tcPr>
            <w:tcW w:w="8251" w:type="dxa"/>
          </w:tcPr>
          <w:p w14:paraId="4BDCB895" w14:textId="4666BA61" w:rsidR="00663C19" w:rsidRPr="00193126" w:rsidRDefault="00663C19" w:rsidP="00706471">
            <w:pPr>
              <w:pStyle w:val="CCode"/>
              <w:rPr>
                <w:color w:val="1F4E79" w:themeColor="accent1" w:themeShade="80"/>
              </w:rPr>
            </w:pPr>
            <w:r w:rsidRPr="00193126">
              <w:rPr>
                <w:color w:val="1F4E79" w:themeColor="accent1" w:themeShade="80"/>
              </w:rPr>
              <w:t>curl</w:t>
            </w:r>
            <w:r w:rsidR="00794AA5" w:rsidRPr="00193126">
              <w:rPr>
                <w:color w:val="1F4E79" w:themeColor="accent1" w:themeShade="80"/>
              </w:rPr>
              <w:t xml:space="preserve"> -v -H </w:t>
            </w:r>
            <w:r w:rsidR="003E6A10">
              <w:rPr>
                <w:color w:val="1F4E79" w:themeColor="accent1" w:themeShade="80"/>
              </w:rPr>
              <w:t>'</w:t>
            </w:r>
            <w:r w:rsidR="00794AA5" w:rsidRPr="00193126">
              <w:rPr>
                <w:color w:val="1F4E79" w:themeColor="accent1" w:themeShade="80"/>
              </w:rPr>
              <w:t xml:space="preserve">x-some-custom: </w:t>
            </w:r>
            <w:proofErr w:type="spellStart"/>
            <w:r w:rsidR="00794AA5" w:rsidRPr="00193126">
              <w:rPr>
                <w:color w:val="1F4E79" w:themeColor="accent1" w:themeShade="80"/>
              </w:rPr>
              <w:t>someValue</w:t>
            </w:r>
            <w:proofErr w:type="spellEnd"/>
            <w:r w:rsidR="003E6A10">
              <w:rPr>
                <w:color w:val="1F4E79" w:themeColor="accent1" w:themeShade="80"/>
              </w:rPr>
              <w:t>'</w:t>
            </w:r>
            <w:r w:rsidRPr="00193126">
              <w:rPr>
                <w:color w:val="1F4E79" w:themeColor="accent1" w:themeShade="80"/>
              </w:rPr>
              <w:t xml:space="preserve"> http://httpbin.org</w:t>
            </w:r>
          </w:p>
          <w:p w14:paraId="6DA20584" w14:textId="77777777" w:rsidR="00663C19" w:rsidRPr="00406245" w:rsidRDefault="00663C19" w:rsidP="00706471">
            <w:r w:rsidRPr="00406245">
              <w:rPr>
                <w:noProof/>
              </w:rPr>
              <w:drawing>
                <wp:inline distT="0" distB="0" distL="0" distR="0" wp14:anchorId="0C1048A7" wp14:editId="67BFD421">
                  <wp:extent cx="4069080" cy="322783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069080" cy="3227832"/>
                          </a:xfrm>
                          <a:prstGeom prst="rect">
                            <a:avLst/>
                          </a:prstGeom>
                        </pic:spPr>
                      </pic:pic>
                    </a:graphicData>
                  </a:graphic>
                </wp:inline>
              </w:drawing>
            </w:r>
          </w:p>
        </w:tc>
      </w:tr>
      <w:tr w:rsidR="00663C19" w:rsidRPr="00406245" w14:paraId="1B2E740E" w14:textId="77777777" w:rsidTr="007263B1">
        <w:tc>
          <w:tcPr>
            <w:tcW w:w="2988" w:type="dxa"/>
            <w:vMerge w:val="restart"/>
            <w:vAlign w:val="center"/>
          </w:tcPr>
          <w:p w14:paraId="3ED4D940" w14:textId="0DD43BD9" w:rsidR="00663C19" w:rsidRPr="00406245" w:rsidRDefault="00663C19" w:rsidP="00706471">
            <w:r w:rsidRPr="00406245">
              <w:t xml:space="preserve">-d </w:t>
            </w:r>
            <w:r w:rsidR="003E6A10">
              <w:t>"</w:t>
            </w:r>
            <w:r w:rsidRPr="00406245">
              <w:t>data</w:t>
            </w:r>
            <w:r w:rsidR="003E6A10">
              <w:t>"</w:t>
            </w:r>
          </w:p>
          <w:p w14:paraId="069F384E" w14:textId="00A739CE" w:rsidR="00663C19" w:rsidRPr="00406245" w:rsidRDefault="00663C19" w:rsidP="00706471">
            <w:r w:rsidRPr="00406245">
              <w:t>--</w:t>
            </w:r>
            <w:proofErr w:type="spellStart"/>
            <w:r w:rsidRPr="00406245">
              <w:t>databinary</w:t>
            </w:r>
            <w:proofErr w:type="spellEnd"/>
            <w:r w:rsidRPr="00406245">
              <w:t xml:space="preserve"> </w:t>
            </w:r>
            <w:r w:rsidR="003E6A10">
              <w:t>"</w:t>
            </w:r>
            <w:r w:rsidRPr="00406245">
              <w:t>data</w:t>
            </w:r>
            <w:r w:rsidR="003E6A10">
              <w:t>"</w:t>
            </w:r>
          </w:p>
        </w:tc>
        <w:tc>
          <w:tcPr>
            <w:tcW w:w="8251" w:type="dxa"/>
          </w:tcPr>
          <w:p w14:paraId="253FC9D3" w14:textId="4CAAA562" w:rsidR="00663C19" w:rsidRPr="00406245" w:rsidRDefault="00663C19" w:rsidP="00706471">
            <w:r w:rsidRPr="00406245">
              <w:t xml:space="preserve">Specifies the data for a PUT, POST.  </w:t>
            </w:r>
            <w:r>
              <w:t>CURL</w:t>
            </w:r>
            <w:r w:rsidRPr="00406245">
              <w:t xml:space="preserve"> will automatically add the </w:t>
            </w:r>
            <w:r w:rsidR="003E6A10">
              <w:t>"</w:t>
            </w:r>
            <w:r w:rsidRPr="00406245">
              <w:t>Content-length:</w:t>
            </w:r>
            <w:r w:rsidR="003E6A10">
              <w:t>"</w:t>
            </w:r>
            <w:r w:rsidRPr="00406245">
              <w:t xml:space="preserve"> header.</w:t>
            </w:r>
          </w:p>
        </w:tc>
      </w:tr>
      <w:tr w:rsidR="00663C19" w:rsidRPr="00406245" w14:paraId="015C7413" w14:textId="77777777" w:rsidTr="007263B1">
        <w:tc>
          <w:tcPr>
            <w:tcW w:w="2988" w:type="dxa"/>
            <w:vMerge/>
            <w:vAlign w:val="center"/>
          </w:tcPr>
          <w:p w14:paraId="6026ECBD" w14:textId="77777777" w:rsidR="00663C19" w:rsidRPr="00406245" w:rsidRDefault="00663C19" w:rsidP="00706471"/>
        </w:tc>
        <w:tc>
          <w:tcPr>
            <w:tcW w:w="8251" w:type="dxa"/>
          </w:tcPr>
          <w:p w14:paraId="5054FC94" w14:textId="027A9D77" w:rsidR="00663C19" w:rsidRPr="00193126" w:rsidRDefault="00663C19" w:rsidP="00706471">
            <w:pPr>
              <w:pStyle w:val="CCode"/>
              <w:rPr>
                <w:color w:val="1F4E79" w:themeColor="accent1" w:themeShade="80"/>
              </w:rPr>
            </w:pPr>
            <w:r w:rsidRPr="00193126">
              <w:rPr>
                <w:color w:val="1F4E79" w:themeColor="accent1" w:themeShade="80"/>
              </w:rPr>
              <w:t>curl</w:t>
            </w:r>
            <w:r w:rsidR="00794AA5" w:rsidRPr="00193126">
              <w:rPr>
                <w:color w:val="1F4E79" w:themeColor="accent1" w:themeShade="80"/>
              </w:rPr>
              <w:t xml:space="preserve"> -v -X </w:t>
            </w:r>
            <w:del w:id="379" w:author="Wesley Siebenthaler" w:date="2018-08-06T16:05:00Z">
              <w:r w:rsidR="003E6A10" w:rsidDel="00B2660A">
                <w:rPr>
                  <w:color w:val="1F4E79" w:themeColor="accent1" w:themeShade="80"/>
                </w:rPr>
                <w:delText>'</w:delText>
              </w:r>
            </w:del>
            <w:r w:rsidR="00794AA5" w:rsidRPr="00193126">
              <w:rPr>
                <w:color w:val="1F4E79" w:themeColor="accent1" w:themeShade="80"/>
              </w:rPr>
              <w:t>PUT</w:t>
            </w:r>
            <w:del w:id="380" w:author="Wesley Siebenthaler" w:date="2018-08-06T16:05:00Z">
              <w:r w:rsidR="003E6A10" w:rsidDel="00B2660A">
                <w:rPr>
                  <w:color w:val="1F4E79" w:themeColor="accent1" w:themeShade="80"/>
                </w:rPr>
                <w:delText>'</w:delText>
              </w:r>
            </w:del>
            <w:r w:rsidR="00794AA5" w:rsidRPr="00193126">
              <w:rPr>
                <w:color w:val="1F4E79" w:themeColor="accent1" w:themeShade="80"/>
              </w:rPr>
              <w:t xml:space="preserve"> -H </w:t>
            </w:r>
            <w:r w:rsidR="003E6A10">
              <w:rPr>
                <w:color w:val="1F4E79" w:themeColor="accent1" w:themeShade="80"/>
              </w:rPr>
              <w:t>'</w:t>
            </w:r>
            <w:r w:rsidR="00794AA5" w:rsidRPr="00193126">
              <w:rPr>
                <w:color w:val="1F4E79" w:themeColor="accent1" w:themeShade="80"/>
              </w:rPr>
              <w:t>content-type: application/json</w:t>
            </w:r>
            <w:r w:rsidR="003E6A10">
              <w:rPr>
                <w:color w:val="1F4E79" w:themeColor="accent1" w:themeShade="80"/>
              </w:rPr>
              <w:t>'</w:t>
            </w:r>
            <w:r w:rsidR="00794AA5" w:rsidRPr="00193126">
              <w:rPr>
                <w:color w:val="1F4E79" w:themeColor="accent1" w:themeShade="80"/>
              </w:rPr>
              <w:t xml:space="preserve"> -d </w:t>
            </w:r>
            <w:r w:rsidR="003E6A10">
              <w:rPr>
                <w:color w:val="1F4E79" w:themeColor="accent1" w:themeShade="80"/>
              </w:rPr>
              <w:t>'</w:t>
            </w:r>
            <w:r w:rsidR="00794AA5" w:rsidRPr="00193126">
              <w:rPr>
                <w:color w:val="1F4E79" w:themeColor="accent1" w:themeShade="80"/>
              </w:rPr>
              <w:t>{</w:t>
            </w:r>
            <w:proofErr w:type="spellStart"/>
            <w:r w:rsidR="00794AA5" w:rsidRPr="00193126">
              <w:rPr>
                <w:color w:val="1F4E79" w:themeColor="accent1" w:themeShade="80"/>
              </w:rPr>
              <w:t>asdf</w:t>
            </w:r>
            <w:proofErr w:type="spellEnd"/>
            <w:r w:rsidR="00794AA5" w:rsidRPr="00193126">
              <w:rPr>
                <w:color w:val="1F4E79" w:themeColor="accent1" w:themeShade="80"/>
              </w:rPr>
              <w:t>}</w:t>
            </w:r>
            <w:r w:rsidR="003E6A10">
              <w:rPr>
                <w:color w:val="1F4E79" w:themeColor="accent1" w:themeShade="80"/>
              </w:rPr>
              <w:t>'</w:t>
            </w:r>
            <w:r w:rsidRPr="00193126">
              <w:rPr>
                <w:color w:val="1F4E79" w:themeColor="accent1" w:themeShade="80"/>
              </w:rPr>
              <w:t xml:space="preserve"> http://httpbin.org/put</w:t>
            </w:r>
          </w:p>
          <w:p w14:paraId="676AA583" w14:textId="77777777" w:rsidR="00663C19" w:rsidRPr="00406245" w:rsidRDefault="00663C19" w:rsidP="00706471">
            <w:r w:rsidRPr="00406245">
              <w:rPr>
                <w:noProof/>
              </w:rPr>
              <w:lastRenderedPageBreak/>
              <w:drawing>
                <wp:inline distT="0" distB="0" distL="0" distR="0" wp14:anchorId="4539EF4C" wp14:editId="5A9E135F">
                  <wp:extent cx="5212080" cy="3831336"/>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12080" cy="3831336"/>
                          </a:xfrm>
                          <a:prstGeom prst="rect">
                            <a:avLst/>
                          </a:prstGeom>
                        </pic:spPr>
                      </pic:pic>
                    </a:graphicData>
                  </a:graphic>
                </wp:inline>
              </w:drawing>
            </w:r>
          </w:p>
        </w:tc>
      </w:tr>
      <w:tr w:rsidR="00663C19" w:rsidRPr="00406245" w14:paraId="26F6B25B" w14:textId="77777777" w:rsidTr="007263B1">
        <w:tc>
          <w:tcPr>
            <w:tcW w:w="2988" w:type="dxa"/>
            <w:vMerge w:val="restart"/>
            <w:vAlign w:val="center"/>
          </w:tcPr>
          <w:p w14:paraId="52DDBC71" w14:textId="77777777" w:rsidR="00663C19" w:rsidRPr="00406245" w:rsidRDefault="00663C19" w:rsidP="00706471">
            <w:r w:rsidRPr="00406245">
              <w:lastRenderedPageBreak/>
              <w:t>-o filename</w:t>
            </w:r>
          </w:p>
          <w:p w14:paraId="1F931618" w14:textId="77777777" w:rsidR="00663C19" w:rsidRPr="00406245" w:rsidRDefault="00663C19" w:rsidP="00706471"/>
        </w:tc>
        <w:tc>
          <w:tcPr>
            <w:tcW w:w="8251" w:type="dxa"/>
          </w:tcPr>
          <w:p w14:paraId="68C349E5" w14:textId="77777777" w:rsidR="00663C19" w:rsidRPr="00406245" w:rsidRDefault="00663C19" w:rsidP="00706471">
            <w:r w:rsidRPr="00406245">
              <w:t>Send output to filename.  This only sends the content, not the headers to the file</w:t>
            </w:r>
          </w:p>
        </w:tc>
      </w:tr>
      <w:tr w:rsidR="00663C19" w:rsidRPr="00406245" w14:paraId="430751AB" w14:textId="77777777" w:rsidTr="007263B1">
        <w:tc>
          <w:tcPr>
            <w:tcW w:w="2988" w:type="dxa"/>
            <w:vMerge/>
            <w:vAlign w:val="center"/>
          </w:tcPr>
          <w:p w14:paraId="61251091" w14:textId="77777777" w:rsidR="00663C19" w:rsidRPr="00406245" w:rsidRDefault="00663C19" w:rsidP="00706471"/>
        </w:tc>
        <w:tc>
          <w:tcPr>
            <w:tcW w:w="8251" w:type="dxa"/>
          </w:tcPr>
          <w:p w14:paraId="65F97DC3" w14:textId="77777777" w:rsidR="00663C19" w:rsidRPr="00193126" w:rsidRDefault="00663C19" w:rsidP="00706471">
            <w:pPr>
              <w:pStyle w:val="CCode"/>
              <w:rPr>
                <w:color w:val="1F4E79" w:themeColor="accent1" w:themeShade="80"/>
              </w:rPr>
            </w:pPr>
            <w:r w:rsidRPr="00193126">
              <w:rPr>
                <w:color w:val="1F4E79" w:themeColor="accent1" w:themeShade="80"/>
              </w:rPr>
              <w:t xml:space="preserve">curl –o </w:t>
            </w:r>
            <w:proofErr w:type="spellStart"/>
            <w:r w:rsidRPr="00193126">
              <w:rPr>
                <w:color w:val="1F4E79" w:themeColor="accent1" w:themeShade="80"/>
              </w:rPr>
              <w:t>blah.json</w:t>
            </w:r>
            <w:proofErr w:type="spellEnd"/>
            <w:r w:rsidRPr="00193126">
              <w:rPr>
                <w:color w:val="1F4E79" w:themeColor="accent1" w:themeShade="80"/>
              </w:rPr>
              <w:t xml:space="preserve"> http://httpbin.org/get</w:t>
            </w:r>
          </w:p>
          <w:p w14:paraId="2F5AA20B" w14:textId="77777777" w:rsidR="00663C19" w:rsidRPr="00406245" w:rsidRDefault="00663C19" w:rsidP="00706471">
            <w:r w:rsidRPr="00406245">
              <w:rPr>
                <w:noProof/>
              </w:rPr>
              <w:drawing>
                <wp:inline distT="0" distB="0" distL="0" distR="0" wp14:anchorId="7D59F867" wp14:editId="7F9B7FE6">
                  <wp:extent cx="3666744" cy="1627632"/>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666744" cy="1627632"/>
                          </a:xfrm>
                          <a:prstGeom prst="rect">
                            <a:avLst/>
                          </a:prstGeom>
                        </pic:spPr>
                      </pic:pic>
                    </a:graphicData>
                  </a:graphic>
                </wp:inline>
              </w:drawing>
            </w:r>
          </w:p>
        </w:tc>
      </w:tr>
      <w:tr w:rsidR="00663C19" w:rsidRPr="00406245" w14:paraId="0F6506AE" w14:textId="77777777" w:rsidTr="007263B1">
        <w:tc>
          <w:tcPr>
            <w:tcW w:w="2988" w:type="dxa"/>
            <w:vMerge w:val="restart"/>
            <w:vAlign w:val="center"/>
          </w:tcPr>
          <w:p w14:paraId="0AD4E684" w14:textId="77777777" w:rsidR="00663C19" w:rsidRPr="00406245" w:rsidRDefault="00663C19" w:rsidP="00706471">
            <w:r w:rsidRPr="00406245">
              <w:t>--head</w:t>
            </w:r>
          </w:p>
        </w:tc>
        <w:tc>
          <w:tcPr>
            <w:tcW w:w="8251" w:type="dxa"/>
          </w:tcPr>
          <w:p w14:paraId="249BFDD1" w14:textId="77777777" w:rsidR="00663C19" w:rsidRPr="00406245" w:rsidRDefault="00663C19" w:rsidP="00706471">
            <w:r>
              <w:t>CURL</w:t>
            </w:r>
            <w:r w:rsidRPr="00406245">
              <w:t xml:space="preserve"> will make the method HEAD.  You will need to use the –v to see the headers because there will be no content sent back by the http server</w:t>
            </w:r>
          </w:p>
        </w:tc>
      </w:tr>
      <w:tr w:rsidR="00663C19" w:rsidRPr="00406245" w14:paraId="5996F557" w14:textId="77777777" w:rsidTr="007263B1">
        <w:tc>
          <w:tcPr>
            <w:tcW w:w="2988" w:type="dxa"/>
            <w:vMerge/>
            <w:vAlign w:val="center"/>
          </w:tcPr>
          <w:p w14:paraId="31BE0D30" w14:textId="77777777" w:rsidR="00663C19" w:rsidRPr="00406245" w:rsidRDefault="00663C19" w:rsidP="00706471"/>
        </w:tc>
        <w:tc>
          <w:tcPr>
            <w:tcW w:w="8251" w:type="dxa"/>
          </w:tcPr>
          <w:p w14:paraId="630CCB51" w14:textId="77777777" w:rsidR="00663C19" w:rsidRPr="00193126" w:rsidRDefault="00663C19" w:rsidP="00706471">
            <w:pPr>
              <w:pStyle w:val="CCode"/>
              <w:rPr>
                <w:color w:val="1F4E79" w:themeColor="accent1" w:themeShade="80"/>
              </w:rPr>
            </w:pPr>
            <w:r w:rsidRPr="00193126">
              <w:rPr>
                <w:color w:val="1F4E79" w:themeColor="accent1" w:themeShade="80"/>
              </w:rPr>
              <w:t>curl –v --head http://httpbin.org/get</w:t>
            </w:r>
          </w:p>
          <w:p w14:paraId="7CE0DD4E" w14:textId="77777777" w:rsidR="00663C19" w:rsidRPr="00406245" w:rsidRDefault="00663C19" w:rsidP="00706471">
            <w:r w:rsidRPr="00406245">
              <w:rPr>
                <w:noProof/>
              </w:rPr>
              <w:lastRenderedPageBreak/>
              <w:drawing>
                <wp:inline distT="0" distB="0" distL="0" distR="0" wp14:anchorId="0B869DC2" wp14:editId="465ED10D">
                  <wp:extent cx="2999232" cy="312724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999232" cy="3127248"/>
                          </a:xfrm>
                          <a:prstGeom prst="rect">
                            <a:avLst/>
                          </a:prstGeom>
                        </pic:spPr>
                      </pic:pic>
                    </a:graphicData>
                  </a:graphic>
                </wp:inline>
              </w:drawing>
            </w:r>
          </w:p>
        </w:tc>
      </w:tr>
      <w:tr w:rsidR="00663C19" w:rsidRPr="00406245" w14:paraId="6366C9D4" w14:textId="77777777" w:rsidTr="007263B1">
        <w:tc>
          <w:tcPr>
            <w:tcW w:w="2988" w:type="dxa"/>
            <w:vMerge w:val="restart"/>
            <w:vAlign w:val="center"/>
          </w:tcPr>
          <w:p w14:paraId="0F4EFC20" w14:textId="7E8D8AA0" w:rsidR="00663C19" w:rsidRPr="00406245" w:rsidRDefault="00663C19" w:rsidP="00706471">
            <w:r w:rsidRPr="00406245">
              <w:lastRenderedPageBreak/>
              <w:t xml:space="preserve">--cookie </w:t>
            </w:r>
            <w:r w:rsidR="003E6A10">
              <w:t>"</w:t>
            </w:r>
            <w:r w:rsidRPr="00406245">
              <w:t>value</w:t>
            </w:r>
            <w:r w:rsidR="003E6A10">
              <w:t>"</w:t>
            </w:r>
          </w:p>
        </w:tc>
        <w:tc>
          <w:tcPr>
            <w:tcW w:w="8251" w:type="dxa"/>
          </w:tcPr>
          <w:p w14:paraId="642B1238" w14:textId="11629600" w:rsidR="00663C19" w:rsidRPr="00406245" w:rsidRDefault="00663C19" w:rsidP="00706471">
            <w:r w:rsidRPr="00406245">
              <w:t xml:space="preserve">This will add the header </w:t>
            </w:r>
            <w:r w:rsidR="003E6A10">
              <w:t>"</w:t>
            </w:r>
            <w:r w:rsidRPr="00406245">
              <w:t>Cookie: value</w:t>
            </w:r>
            <w:r w:rsidR="003E6A10">
              <w:t>"</w:t>
            </w:r>
            <w:r w:rsidRPr="00406245">
              <w:t xml:space="preserve"> to your header</w:t>
            </w:r>
          </w:p>
        </w:tc>
      </w:tr>
      <w:tr w:rsidR="00663C19" w:rsidRPr="00406245" w14:paraId="38FE080F" w14:textId="77777777" w:rsidTr="007263B1">
        <w:tc>
          <w:tcPr>
            <w:tcW w:w="2988" w:type="dxa"/>
            <w:vMerge/>
            <w:vAlign w:val="center"/>
          </w:tcPr>
          <w:p w14:paraId="7959C1E6" w14:textId="77777777" w:rsidR="00663C19" w:rsidRPr="00406245" w:rsidRDefault="00663C19" w:rsidP="00706471"/>
        </w:tc>
        <w:tc>
          <w:tcPr>
            <w:tcW w:w="8251" w:type="dxa"/>
          </w:tcPr>
          <w:p w14:paraId="03708660" w14:textId="2233585F" w:rsidR="00663C19" w:rsidRPr="00406245" w:rsidRDefault="00663C19" w:rsidP="00706471">
            <w:pPr>
              <w:pStyle w:val="CCode"/>
            </w:pPr>
            <w:r w:rsidRPr="00193126">
              <w:rPr>
                <w:color w:val="1F4E79" w:themeColor="accent1" w:themeShade="80"/>
              </w:rPr>
              <w:t>curl</w:t>
            </w:r>
            <w:r w:rsidR="00794AA5" w:rsidRPr="00193126">
              <w:rPr>
                <w:color w:val="1F4E79" w:themeColor="accent1" w:themeShade="80"/>
              </w:rPr>
              <w:t xml:space="preserve"> –v --cookie </w:t>
            </w:r>
            <w:r w:rsidR="003E6A10">
              <w:rPr>
                <w:color w:val="1F4E79" w:themeColor="accent1" w:themeShade="80"/>
              </w:rPr>
              <w:t>'</w:t>
            </w:r>
            <w:r w:rsidR="00794AA5" w:rsidRPr="00193126">
              <w:rPr>
                <w:color w:val="1F4E79" w:themeColor="accent1" w:themeShade="80"/>
              </w:rPr>
              <w:t>name=</w:t>
            </w:r>
            <w:proofErr w:type="spellStart"/>
            <w:r w:rsidR="00794AA5" w:rsidRPr="00193126">
              <w:rPr>
                <w:color w:val="1F4E79" w:themeColor="accent1" w:themeShade="80"/>
              </w:rPr>
              <w:t>arh</w:t>
            </w:r>
            <w:proofErr w:type="spellEnd"/>
            <w:r w:rsidR="003E6A10">
              <w:rPr>
                <w:color w:val="1F4E79" w:themeColor="accent1" w:themeShade="80"/>
              </w:rPr>
              <w:t>'</w:t>
            </w:r>
            <w:r w:rsidRPr="00193126">
              <w:rPr>
                <w:color w:val="1F4E79" w:themeColor="accent1" w:themeShade="80"/>
              </w:rPr>
              <w:t xml:space="preserve"> </w:t>
            </w:r>
            <w:hyperlink r:id="rId32" w:history="1">
              <w:r w:rsidRPr="00406245">
                <w:rPr>
                  <w:rStyle w:val="Hyperlink"/>
                </w:rPr>
                <w:t>http://httpbin.org/get</w:t>
              </w:r>
            </w:hyperlink>
          </w:p>
          <w:p w14:paraId="0EDFC10F" w14:textId="77777777" w:rsidR="00663C19" w:rsidRPr="00406245" w:rsidRDefault="00663C19" w:rsidP="00706471">
            <w:r w:rsidRPr="00406245">
              <w:rPr>
                <w:noProof/>
              </w:rPr>
              <w:drawing>
                <wp:inline distT="0" distB="0" distL="0" distR="0" wp14:anchorId="3E86B4B1" wp14:editId="50CEC364">
                  <wp:extent cx="3575304" cy="3227832"/>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575304" cy="3227832"/>
                          </a:xfrm>
                          <a:prstGeom prst="rect">
                            <a:avLst/>
                          </a:prstGeom>
                        </pic:spPr>
                      </pic:pic>
                    </a:graphicData>
                  </a:graphic>
                </wp:inline>
              </w:drawing>
            </w:r>
          </w:p>
        </w:tc>
      </w:tr>
      <w:tr w:rsidR="00663C19" w:rsidRPr="00406245" w14:paraId="519ECDF0" w14:textId="77777777" w:rsidTr="007263B1">
        <w:tc>
          <w:tcPr>
            <w:tcW w:w="2988" w:type="dxa"/>
            <w:vMerge w:val="restart"/>
            <w:vAlign w:val="center"/>
          </w:tcPr>
          <w:p w14:paraId="0487F65A" w14:textId="77777777" w:rsidR="00663C19" w:rsidRPr="00406245" w:rsidRDefault="00663C19" w:rsidP="00706471">
            <w:r w:rsidRPr="00406245">
              <w:t>--</w:t>
            </w:r>
            <w:proofErr w:type="spellStart"/>
            <w:r w:rsidRPr="00406245">
              <w:t>cacert</w:t>
            </w:r>
            <w:proofErr w:type="spellEnd"/>
            <w:r w:rsidRPr="00406245">
              <w:t xml:space="preserve"> </w:t>
            </w:r>
            <w:proofErr w:type="spellStart"/>
            <w:r w:rsidRPr="00406245">
              <w:t>server_cert.pem</w:t>
            </w:r>
            <w:proofErr w:type="spellEnd"/>
          </w:p>
        </w:tc>
        <w:tc>
          <w:tcPr>
            <w:tcW w:w="8251" w:type="dxa"/>
          </w:tcPr>
          <w:p w14:paraId="6F02986F" w14:textId="433DB1B8" w:rsidR="00663C19" w:rsidRPr="00406245" w:rsidRDefault="00663C19" w:rsidP="00706471">
            <w:r w:rsidRPr="00406245">
              <w:t xml:space="preserve">Verify the certificate of the https connection with the </w:t>
            </w:r>
            <w:proofErr w:type="spellStart"/>
            <w:r w:rsidRPr="00406245">
              <w:t>certificate.pem</w:t>
            </w:r>
            <w:proofErr w:type="spellEnd"/>
            <w:r w:rsidRPr="00406245">
              <w:t xml:space="preserve"> root ca.  In the example below, if the </w:t>
            </w:r>
            <w:proofErr w:type="spellStart"/>
            <w:r w:rsidRPr="00406245">
              <w:t>httpbin.pem</w:t>
            </w:r>
            <w:proofErr w:type="spellEnd"/>
            <w:r w:rsidRPr="00406245">
              <w:t xml:space="preserve"> does not match the root certificate received from </w:t>
            </w:r>
            <w:r w:rsidRPr="00406245">
              <w:lastRenderedPageBreak/>
              <w:t>httpbin.org</w:t>
            </w:r>
            <w:r w:rsidR="006334EA">
              <w:t xml:space="preserve"> the connection will fail</w:t>
            </w:r>
            <w:r w:rsidRPr="00406245">
              <w:t xml:space="preserve">. </w:t>
            </w:r>
          </w:p>
        </w:tc>
      </w:tr>
      <w:tr w:rsidR="00663C19" w:rsidRPr="00406245" w14:paraId="3E77C010" w14:textId="77777777" w:rsidTr="007263B1">
        <w:tc>
          <w:tcPr>
            <w:tcW w:w="2988" w:type="dxa"/>
            <w:vMerge/>
            <w:vAlign w:val="center"/>
          </w:tcPr>
          <w:p w14:paraId="544F5484" w14:textId="77777777" w:rsidR="00663C19" w:rsidRPr="00406245" w:rsidRDefault="00663C19" w:rsidP="00706471"/>
        </w:tc>
        <w:tc>
          <w:tcPr>
            <w:tcW w:w="8251" w:type="dxa"/>
          </w:tcPr>
          <w:p w14:paraId="026A2E1D" w14:textId="77777777" w:rsidR="00663C19" w:rsidRPr="00193126" w:rsidRDefault="00663C19" w:rsidP="00706471">
            <w:pPr>
              <w:pStyle w:val="CCode"/>
              <w:rPr>
                <w:color w:val="1F4E79" w:themeColor="accent1" w:themeShade="80"/>
              </w:rPr>
            </w:pPr>
            <w:r w:rsidRPr="00193126">
              <w:rPr>
                <w:color w:val="1F4E79" w:themeColor="accent1" w:themeShade="80"/>
              </w:rPr>
              <w:t>curl --</w:t>
            </w:r>
            <w:proofErr w:type="spellStart"/>
            <w:r w:rsidRPr="00193126">
              <w:rPr>
                <w:color w:val="1F4E79" w:themeColor="accent1" w:themeShade="80"/>
              </w:rPr>
              <w:t>cacert</w:t>
            </w:r>
            <w:proofErr w:type="spellEnd"/>
            <w:r w:rsidRPr="00193126">
              <w:rPr>
                <w:color w:val="1F4E79" w:themeColor="accent1" w:themeShade="80"/>
              </w:rPr>
              <w:t xml:space="preserve"> </w:t>
            </w:r>
            <w:proofErr w:type="spellStart"/>
            <w:r w:rsidRPr="00193126">
              <w:rPr>
                <w:color w:val="1F4E79" w:themeColor="accent1" w:themeShade="80"/>
              </w:rPr>
              <w:t>httpbin.pem</w:t>
            </w:r>
            <w:proofErr w:type="spellEnd"/>
            <w:r w:rsidRPr="00193126">
              <w:rPr>
                <w:color w:val="1F4E79" w:themeColor="accent1" w:themeShade="80"/>
              </w:rPr>
              <w:t xml:space="preserve"> https://httpbin.org/get</w:t>
            </w:r>
          </w:p>
        </w:tc>
      </w:tr>
      <w:tr w:rsidR="00663C19" w:rsidRPr="00406245" w14:paraId="5841B0AF" w14:textId="77777777" w:rsidTr="007263B1">
        <w:tc>
          <w:tcPr>
            <w:tcW w:w="2988" w:type="dxa"/>
            <w:vMerge w:val="restart"/>
            <w:vAlign w:val="center"/>
          </w:tcPr>
          <w:p w14:paraId="13100221" w14:textId="77777777" w:rsidR="00663C19" w:rsidRPr="00406245" w:rsidRDefault="00663C19" w:rsidP="00706471">
            <w:r w:rsidRPr="00406245">
              <w:t xml:space="preserve">--cert </w:t>
            </w:r>
            <w:proofErr w:type="spellStart"/>
            <w:r w:rsidRPr="00406245">
              <w:t>client_cert.pem</w:t>
            </w:r>
            <w:proofErr w:type="spellEnd"/>
          </w:p>
        </w:tc>
        <w:tc>
          <w:tcPr>
            <w:tcW w:w="8251" w:type="dxa"/>
          </w:tcPr>
          <w:p w14:paraId="682E6E13" w14:textId="77777777" w:rsidR="00663C19" w:rsidRPr="00406245" w:rsidRDefault="00663C19" w:rsidP="00706471">
            <w:r w:rsidRPr="00406245">
              <w:t xml:space="preserve">Send </w:t>
            </w:r>
            <w:proofErr w:type="spellStart"/>
            <w:r w:rsidRPr="00406245">
              <w:t>client_cert.pem</w:t>
            </w:r>
            <w:proofErr w:type="spellEnd"/>
            <w:r w:rsidRPr="00406245">
              <w:t xml:space="preserve"> to the HTTPS server to verify the client identity</w:t>
            </w:r>
          </w:p>
        </w:tc>
      </w:tr>
      <w:tr w:rsidR="00663C19" w:rsidRPr="00406245" w14:paraId="357D2CE1" w14:textId="77777777" w:rsidTr="007263B1">
        <w:tc>
          <w:tcPr>
            <w:tcW w:w="2988" w:type="dxa"/>
            <w:vMerge/>
            <w:vAlign w:val="center"/>
          </w:tcPr>
          <w:p w14:paraId="6B2404FC" w14:textId="77777777" w:rsidR="00663C19" w:rsidRPr="00406245" w:rsidRDefault="00663C19" w:rsidP="00706471"/>
        </w:tc>
        <w:tc>
          <w:tcPr>
            <w:tcW w:w="8251" w:type="dxa"/>
          </w:tcPr>
          <w:p w14:paraId="5FE02876" w14:textId="77777777" w:rsidR="00663C19" w:rsidRPr="00193126" w:rsidRDefault="00663C19" w:rsidP="00706471">
            <w:pPr>
              <w:pStyle w:val="CCode"/>
              <w:rPr>
                <w:color w:val="1F4E79" w:themeColor="accent1" w:themeShade="80"/>
              </w:rPr>
            </w:pPr>
            <w:r w:rsidRPr="00193126">
              <w:rPr>
                <w:color w:val="1F4E79" w:themeColor="accent1" w:themeShade="80"/>
              </w:rPr>
              <w:t xml:space="preserve">curl --cert </w:t>
            </w:r>
            <w:proofErr w:type="spellStart"/>
            <w:r w:rsidRPr="00193126">
              <w:rPr>
                <w:color w:val="1F4E79" w:themeColor="accent1" w:themeShade="80"/>
              </w:rPr>
              <w:t>client_cert.pem</w:t>
            </w:r>
            <w:proofErr w:type="spellEnd"/>
            <w:r w:rsidRPr="00193126">
              <w:rPr>
                <w:color w:val="1F4E79" w:themeColor="accent1" w:themeShade="80"/>
              </w:rPr>
              <w:t xml:space="preserve"> https://httpbin.org/</w:t>
            </w:r>
          </w:p>
        </w:tc>
      </w:tr>
    </w:tbl>
    <w:p w14:paraId="1E2F90CD" w14:textId="77777777" w:rsidR="00663C19" w:rsidRDefault="00663C19" w:rsidP="00663C19"/>
    <w:p w14:paraId="21D2D2E1" w14:textId="26D202E3" w:rsidR="00663C19" w:rsidRPr="00406245" w:rsidRDefault="00663C19" w:rsidP="00663C19">
      <w:r w:rsidRPr="00406245">
        <w:t xml:space="preserve">This </w:t>
      </w:r>
      <w:hyperlink r:id="rId34" w:anchor="The_HTTP_Protocol" w:history="1">
        <w:r w:rsidRPr="00406245">
          <w:rPr>
            <w:rStyle w:val="Hyperlink"/>
          </w:rPr>
          <w:t>link</w:t>
        </w:r>
      </w:hyperlink>
      <w:r w:rsidRPr="00406245">
        <w:t xml:space="preserve"> </w:t>
      </w:r>
      <w:r w:rsidR="008C70BF">
        <w:t>(</w:t>
      </w:r>
      <w:r w:rsidR="008C70BF" w:rsidRPr="008C70BF">
        <w:t>https://curl.haxx.se/docs/httpscripting.html#The_HTTP_Protocol</w:t>
      </w:r>
      <w:r w:rsidR="008C70BF">
        <w:t xml:space="preserve">) </w:t>
      </w:r>
      <w:r w:rsidRPr="00406245">
        <w:t xml:space="preserve">takes you to a useful tutorial using </w:t>
      </w:r>
      <w:r>
        <w:t>CURL</w:t>
      </w:r>
      <w:r w:rsidRPr="00406245">
        <w:t xml:space="preserve"> with HTTP.</w:t>
      </w:r>
      <w:del w:id="381" w:author="Wesley Siebenthaler" w:date="2018-08-06T16:06:00Z">
        <w:r w:rsidRPr="00406245" w:rsidDel="001D1CFA">
          <w:delText xml:space="preserve"> </w:delText>
        </w:r>
      </w:del>
    </w:p>
    <w:p w14:paraId="2FF0C360" w14:textId="61C59827" w:rsidR="00663C19" w:rsidRPr="00406245" w:rsidRDefault="00663C19" w:rsidP="00BF60BC">
      <w:pPr>
        <w:pStyle w:val="Heading1"/>
      </w:pPr>
      <w:bookmarkStart w:id="382" w:name="_Toc521412446"/>
      <w:r w:rsidRPr="00406245">
        <w:t>Representational State Transfer (</w:t>
      </w:r>
      <w:hyperlink r:id="rId35" w:history="1">
        <w:r w:rsidRPr="00406245">
          <w:rPr>
            <w:rStyle w:val="Hyperlink"/>
          </w:rPr>
          <w:t>REST</w:t>
        </w:r>
      </w:hyperlink>
      <w:r w:rsidRPr="00406245">
        <w:t>) &amp; RESTful APIs</w:t>
      </w:r>
      <w:bookmarkEnd w:id="382"/>
    </w:p>
    <w:p w14:paraId="42841836" w14:textId="746AFA43" w:rsidR="00663C19" w:rsidRPr="00DF6D18" w:rsidRDefault="00663C19" w:rsidP="00663C19">
      <w:r w:rsidRPr="00406245">
        <w:t xml:space="preserve">REST is a design philosophy developed by Thomas Fielding for his </w:t>
      </w:r>
      <w:hyperlink r:id="rId36" w:history="1">
        <w:r w:rsidRPr="00406245">
          <w:rPr>
            <w:rStyle w:val="Hyperlink"/>
          </w:rPr>
          <w:t>PhD Dissertation</w:t>
        </w:r>
      </w:hyperlink>
      <w:r w:rsidRPr="00406245">
        <w:t>.  This philosophy has achieved wide acceptance on the Internet, and many people at least pay lip service to supporting it.  In Dr. Fielding</w:t>
      </w:r>
      <w:r w:rsidR="003E6A10">
        <w:t>'</w:t>
      </w:r>
      <w:r w:rsidRPr="00406245">
        <w:t>s thesis</w:t>
      </w:r>
      <w:r w:rsidR="00380720">
        <w:t xml:space="preserve"> he described 7 characteristics:</w:t>
      </w:r>
      <w:r w:rsidRPr="00406245">
        <w:t xml:space="preserve"> Uniform Interface, Stateless, Cacheable, Client-Server, Layered System, Code-on-demand.  If you want to understand more of the philosophy please go read </w:t>
      </w:r>
      <w:r>
        <w:t>his</w:t>
      </w:r>
      <w:r w:rsidRPr="00406245">
        <w:t xml:space="preserve"> thesis or google </w:t>
      </w:r>
      <w:r w:rsidR="003E6A10">
        <w:t>"</w:t>
      </w:r>
      <w:r w:rsidRPr="00406245">
        <w:t xml:space="preserve">rest </w:t>
      </w:r>
      <w:proofErr w:type="spellStart"/>
      <w:r w:rsidRPr="00406245">
        <w:t>api</w:t>
      </w:r>
      <w:proofErr w:type="spellEnd"/>
      <w:r w:rsidRPr="00406245">
        <w:t xml:space="preserve"> definition</w:t>
      </w:r>
      <w:r w:rsidR="003E6A10">
        <w:t>"</w:t>
      </w:r>
      <w:r w:rsidRPr="00406245">
        <w:t xml:space="preserve"> or </w:t>
      </w:r>
      <w:r w:rsidR="003E6A10">
        <w:t>"</w:t>
      </w:r>
      <w:r w:rsidRPr="00406245">
        <w:t xml:space="preserve">rest </w:t>
      </w:r>
      <w:proofErr w:type="spellStart"/>
      <w:r w:rsidRPr="00406245">
        <w:t>api</w:t>
      </w:r>
      <w:proofErr w:type="spellEnd"/>
      <w:r w:rsidRPr="00406245">
        <w:t xml:space="preserve"> tutorial</w:t>
      </w:r>
      <w:r w:rsidR="003E6A10">
        <w:t>"</w:t>
      </w:r>
      <w:r w:rsidRPr="00406245">
        <w:t xml:space="preserve"> and you will find more lunacy, militancy and religion tha</w:t>
      </w:r>
      <w:r>
        <w:t>n</w:t>
      </w:r>
      <w:r w:rsidRPr="00406245">
        <w:t xml:space="preserve"> you </w:t>
      </w:r>
      <w:r>
        <w:t>probably</w:t>
      </w:r>
      <w:r w:rsidRPr="00406245">
        <w:t xml:space="preserve"> care to read about.</w:t>
      </w:r>
    </w:p>
    <w:p w14:paraId="60A19D64" w14:textId="48ABAAF1" w:rsidR="00663C19" w:rsidRPr="00406245" w:rsidRDefault="00663C19" w:rsidP="00663C19">
      <w:r w:rsidRPr="00406245">
        <w:t xml:space="preserve">So now what?  A RESTful API is a webserver that implements REST.  In other words, an HTTP Client can interact with </w:t>
      </w:r>
      <w:r w:rsidR="00380720">
        <w:t>a REST</w:t>
      </w:r>
      <w:r w:rsidRPr="00406245">
        <w:t>ful HTTP Server using the principals outline</w:t>
      </w:r>
      <w:r w:rsidR="00380720">
        <w:t>d</w:t>
      </w:r>
      <w:r w:rsidRPr="00406245">
        <w:t xml:space="preserve"> by REST.  Practically and most commonly this means:</w:t>
      </w:r>
    </w:p>
    <w:p w14:paraId="331FF400" w14:textId="77777777" w:rsidR="00663C19" w:rsidRPr="00380720" w:rsidRDefault="00663C19" w:rsidP="00663C19">
      <w:pPr>
        <w:pStyle w:val="NumList"/>
        <w:numPr>
          <w:ilvl w:val="0"/>
          <w:numId w:val="4"/>
        </w:numPr>
        <w:outlineLvl w:val="9"/>
        <w:rPr>
          <w:rFonts w:asciiTheme="minorHAnsi" w:hAnsiTheme="minorHAnsi" w:cstheme="minorHAnsi"/>
          <w:sz w:val="22"/>
        </w:rPr>
      </w:pPr>
      <w:r w:rsidRPr="00380720">
        <w:rPr>
          <w:rFonts w:asciiTheme="minorHAnsi" w:hAnsiTheme="minorHAnsi" w:cstheme="minorHAnsi"/>
          <w:sz w:val="22"/>
        </w:rPr>
        <w:t>You send and receive JSON documents</w:t>
      </w:r>
    </w:p>
    <w:p w14:paraId="6BE06257" w14:textId="77777777" w:rsidR="00663C19" w:rsidRPr="00380720" w:rsidRDefault="00663C19" w:rsidP="00663C19">
      <w:pPr>
        <w:pStyle w:val="NumList"/>
        <w:numPr>
          <w:ilvl w:val="0"/>
          <w:numId w:val="4"/>
        </w:numPr>
        <w:rPr>
          <w:rFonts w:asciiTheme="minorHAnsi" w:hAnsiTheme="minorHAnsi" w:cstheme="minorHAnsi"/>
          <w:sz w:val="22"/>
        </w:rPr>
      </w:pPr>
      <w:r w:rsidRPr="00380720">
        <w:rPr>
          <w:rFonts w:asciiTheme="minorHAnsi" w:hAnsiTheme="minorHAnsi" w:cstheme="minorHAnsi"/>
          <w:sz w:val="22"/>
        </w:rPr>
        <w:t>The returned HTTP Server Status code tells you what happened with your request</w:t>
      </w:r>
    </w:p>
    <w:p w14:paraId="1A29823E" w14:textId="3D9E2368" w:rsidR="00663C19" w:rsidRPr="00380720" w:rsidRDefault="00663C19" w:rsidP="00663C19">
      <w:pPr>
        <w:pStyle w:val="NumList"/>
        <w:numPr>
          <w:ilvl w:val="0"/>
          <w:numId w:val="4"/>
        </w:numPr>
        <w:rPr>
          <w:rFonts w:asciiTheme="minorHAnsi" w:hAnsiTheme="minorHAnsi" w:cstheme="minorHAnsi"/>
          <w:sz w:val="22"/>
        </w:rPr>
      </w:pPr>
      <w:r w:rsidRPr="00380720">
        <w:rPr>
          <w:rFonts w:asciiTheme="minorHAnsi" w:hAnsiTheme="minorHAnsi" w:cstheme="minorHAnsi"/>
          <w:sz w:val="22"/>
        </w:rPr>
        <w:t xml:space="preserve">The HTTP resources </w:t>
      </w:r>
      <w:r w:rsidR="00380720">
        <w:rPr>
          <w:rFonts w:asciiTheme="minorHAnsi" w:hAnsiTheme="minorHAnsi" w:cstheme="minorHAnsi"/>
          <w:sz w:val="22"/>
        </w:rPr>
        <w:t>are</w:t>
      </w:r>
      <w:r w:rsidRPr="00380720">
        <w:rPr>
          <w:rFonts w:asciiTheme="minorHAnsi" w:hAnsiTheme="minorHAnsi" w:cstheme="minorHAnsi"/>
          <w:sz w:val="22"/>
        </w:rPr>
        <w:t xml:space="preserve"> noun</w:t>
      </w:r>
      <w:r w:rsidR="00380720">
        <w:rPr>
          <w:rFonts w:asciiTheme="minorHAnsi" w:hAnsiTheme="minorHAnsi" w:cstheme="minorHAnsi"/>
          <w:sz w:val="22"/>
        </w:rPr>
        <w:t>s such as:</w:t>
      </w:r>
    </w:p>
    <w:p w14:paraId="457647E2" w14:textId="77777777" w:rsidR="00663C19" w:rsidRPr="00380720" w:rsidRDefault="00663C19" w:rsidP="00663C19">
      <w:pPr>
        <w:pStyle w:val="NumList"/>
        <w:numPr>
          <w:ilvl w:val="1"/>
          <w:numId w:val="4"/>
        </w:numPr>
        <w:rPr>
          <w:rFonts w:asciiTheme="minorHAnsi" w:hAnsiTheme="minorHAnsi" w:cstheme="minorHAnsi"/>
          <w:sz w:val="22"/>
        </w:rPr>
      </w:pPr>
      <w:r w:rsidRPr="00380720">
        <w:rPr>
          <w:rFonts w:asciiTheme="minorHAnsi" w:hAnsiTheme="minorHAnsi" w:cstheme="minorHAnsi"/>
          <w:sz w:val="22"/>
        </w:rPr>
        <w:t>/companies return a list of the companies</w:t>
      </w:r>
    </w:p>
    <w:p w14:paraId="65B08E41" w14:textId="77777777" w:rsidR="00663C19" w:rsidRPr="00380720" w:rsidRDefault="00663C19" w:rsidP="00663C19">
      <w:pPr>
        <w:pStyle w:val="NumList"/>
        <w:numPr>
          <w:ilvl w:val="1"/>
          <w:numId w:val="4"/>
        </w:numPr>
        <w:rPr>
          <w:rFonts w:asciiTheme="minorHAnsi" w:hAnsiTheme="minorHAnsi" w:cstheme="minorHAnsi"/>
          <w:sz w:val="22"/>
        </w:rPr>
      </w:pPr>
      <w:r w:rsidRPr="00380720">
        <w:rPr>
          <w:rFonts w:asciiTheme="minorHAnsi" w:hAnsiTheme="minorHAnsi" w:cstheme="minorHAnsi"/>
          <w:sz w:val="22"/>
        </w:rPr>
        <w:t>/companies/cy is a list of the information about Cypress</w:t>
      </w:r>
    </w:p>
    <w:p w14:paraId="414E35B2" w14:textId="77777777" w:rsidR="00663C19" w:rsidRPr="00380720" w:rsidRDefault="00663C19" w:rsidP="00663C19">
      <w:pPr>
        <w:pStyle w:val="NumList"/>
        <w:numPr>
          <w:ilvl w:val="1"/>
          <w:numId w:val="4"/>
        </w:numPr>
        <w:rPr>
          <w:rFonts w:asciiTheme="minorHAnsi" w:hAnsiTheme="minorHAnsi" w:cstheme="minorHAnsi"/>
          <w:sz w:val="22"/>
        </w:rPr>
      </w:pPr>
      <w:r w:rsidRPr="00380720">
        <w:rPr>
          <w:rFonts w:asciiTheme="minorHAnsi" w:hAnsiTheme="minorHAnsi" w:cstheme="minorHAnsi"/>
          <w:sz w:val="22"/>
        </w:rPr>
        <w:t>/companies/cy/products a list of all of Cypress products</w:t>
      </w:r>
    </w:p>
    <w:p w14:paraId="706EBE96" w14:textId="6D750215" w:rsidR="00663C19" w:rsidRPr="00380720" w:rsidRDefault="00663C19" w:rsidP="00663C19">
      <w:pPr>
        <w:pStyle w:val="NumList"/>
        <w:numPr>
          <w:ilvl w:val="0"/>
          <w:numId w:val="4"/>
        </w:numPr>
        <w:rPr>
          <w:rFonts w:asciiTheme="minorHAnsi" w:hAnsiTheme="minorHAnsi" w:cstheme="minorHAnsi"/>
          <w:sz w:val="22"/>
        </w:rPr>
      </w:pPr>
      <w:r w:rsidRPr="00380720">
        <w:rPr>
          <w:rFonts w:asciiTheme="minorHAnsi" w:hAnsiTheme="minorHAnsi" w:cstheme="minorHAnsi"/>
          <w:sz w:val="22"/>
        </w:rPr>
        <w:t>The HTTP Client Methods are verbs</w:t>
      </w:r>
      <w:r w:rsidR="00380720">
        <w:rPr>
          <w:rFonts w:asciiTheme="minorHAnsi" w:hAnsiTheme="minorHAnsi" w:cstheme="minorHAnsi"/>
          <w:sz w:val="22"/>
        </w:rPr>
        <w:t xml:space="preserve"> such as:</w:t>
      </w:r>
    </w:p>
    <w:p w14:paraId="639260EC" w14:textId="77777777" w:rsidR="00663C19" w:rsidRPr="00380720" w:rsidRDefault="00663C19" w:rsidP="00663C19">
      <w:pPr>
        <w:pStyle w:val="NumList"/>
        <w:numPr>
          <w:ilvl w:val="1"/>
          <w:numId w:val="4"/>
        </w:numPr>
        <w:rPr>
          <w:rFonts w:asciiTheme="minorHAnsi" w:hAnsiTheme="minorHAnsi" w:cstheme="minorHAnsi"/>
          <w:sz w:val="22"/>
        </w:rPr>
      </w:pPr>
      <w:r w:rsidRPr="00380720">
        <w:rPr>
          <w:rFonts w:asciiTheme="minorHAnsi" w:hAnsiTheme="minorHAnsi" w:cstheme="minorHAnsi"/>
          <w:sz w:val="22"/>
        </w:rPr>
        <w:t>GET /companies/cy/products will return a JSON document with a list of all the products</w:t>
      </w:r>
    </w:p>
    <w:p w14:paraId="019D3540" w14:textId="77777777" w:rsidR="00663C19" w:rsidRPr="00380720" w:rsidRDefault="00663C19" w:rsidP="00663C19">
      <w:pPr>
        <w:pStyle w:val="NumList"/>
        <w:numPr>
          <w:ilvl w:val="1"/>
          <w:numId w:val="4"/>
        </w:numPr>
        <w:rPr>
          <w:rFonts w:asciiTheme="minorHAnsi" w:hAnsiTheme="minorHAnsi" w:cstheme="minorHAnsi"/>
          <w:sz w:val="22"/>
        </w:rPr>
      </w:pPr>
      <w:r w:rsidRPr="00380720">
        <w:rPr>
          <w:rFonts w:asciiTheme="minorHAnsi" w:hAnsiTheme="minorHAnsi" w:cstheme="minorHAnsi"/>
          <w:sz w:val="22"/>
        </w:rPr>
        <w:t>POST /companies will add a new company to the server (from the attached JSON document)</w:t>
      </w:r>
    </w:p>
    <w:p w14:paraId="071080DD" w14:textId="77777777" w:rsidR="00663C19" w:rsidRPr="00380720" w:rsidRDefault="00663C19" w:rsidP="00380720">
      <w:pPr>
        <w:pStyle w:val="NumList"/>
        <w:numPr>
          <w:ilvl w:val="1"/>
          <w:numId w:val="4"/>
        </w:numPr>
        <w:spacing w:after="160"/>
        <w:rPr>
          <w:rFonts w:asciiTheme="minorHAnsi" w:hAnsiTheme="minorHAnsi" w:cstheme="minorHAnsi"/>
          <w:sz w:val="22"/>
        </w:rPr>
      </w:pPr>
      <w:r w:rsidRPr="00380720">
        <w:rPr>
          <w:rFonts w:asciiTheme="minorHAnsi" w:hAnsiTheme="minorHAnsi" w:cstheme="minorHAnsi"/>
          <w:sz w:val="22"/>
        </w:rPr>
        <w:t>DELETE /company/</w:t>
      </w:r>
      <w:proofErr w:type="spellStart"/>
      <w:r w:rsidRPr="00380720">
        <w:rPr>
          <w:rFonts w:asciiTheme="minorHAnsi" w:hAnsiTheme="minorHAnsi" w:cstheme="minorHAnsi"/>
          <w:sz w:val="22"/>
        </w:rPr>
        <w:t>ftdi</w:t>
      </w:r>
      <w:proofErr w:type="spellEnd"/>
      <w:r w:rsidRPr="00380720">
        <w:rPr>
          <w:rFonts w:asciiTheme="minorHAnsi" w:hAnsiTheme="minorHAnsi" w:cstheme="minorHAnsi"/>
          <w:sz w:val="22"/>
        </w:rPr>
        <w:t xml:space="preserve"> will delete FTDI from the list of companies.</w:t>
      </w:r>
    </w:p>
    <w:p w14:paraId="1F2C62FF" w14:textId="1D1BF220" w:rsidR="00663C19" w:rsidRPr="00406245" w:rsidRDefault="00663C19" w:rsidP="00663C19">
      <w:r w:rsidRPr="00406245">
        <w:t xml:space="preserve">It is common to use options on the resource to perform </w:t>
      </w:r>
      <w:r w:rsidR="00380720">
        <w:t>actions such as:</w:t>
      </w:r>
    </w:p>
    <w:p w14:paraId="04DEA546" w14:textId="77777777" w:rsidR="00663C19" w:rsidRPr="004C1AEE" w:rsidRDefault="00663C19" w:rsidP="00663C19">
      <w:pPr>
        <w:pStyle w:val="ListParagraph"/>
        <w:numPr>
          <w:ilvl w:val="0"/>
          <w:numId w:val="5"/>
        </w:numPr>
      </w:pPr>
      <w:r w:rsidRPr="004C1AEE">
        <w:t xml:space="preserve">Filtering </w:t>
      </w:r>
      <w:r w:rsidRPr="004C1AEE">
        <w:tab/>
        <w:t>/companies/cy/</w:t>
      </w:r>
      <w:proofErr w:type="spellStart"/>
      <w:r w:rsidRPr="004C1AEE">
        <w:t>products?type</w:t>
      </w:r>
      <w:proofErr w:type="spellEnd"/>
      <w:r w:rsidRPr="004C1AEE">
        <w:t>=</w:t>
      </w:r>
      <w:proofErr w:type="spellStart"/>
      <w:r w:rsidRPr="004C1AEE">
        <w:t>wifi</w:t>
      </w:r>
      <w:proofErr w:type="spellEnd"/>
    </w:p>
    <w:p w14:paraId="6C7714FA" w14:textId="77777777" w:rsidR="00663C19" w:rsidRPr="004C1AEE" w:rsidRDefault="00663C19" w:rsidP="00663C19">
      <w:pPr>
        <w:pStyle w:val="ListParagraph"/>
        <w:numPr>
          <w:ilvl w:val="0"/>
          <w:numId w:val="5"/>
        </w:numPr>
      </w:pPr>
      <w:r w:rsidRPr="004C1AEE">
        <w:t xml:space="preserve">Pagination </w:t>
      </w:r>
      <w:r>
        <w:tab/>
      </w:r>
      <w:r w:rsidRPr="004C1AEE">
        <w:t>/</w:t>
      </w:r>
      <w:proofErr w:type="spellStart"/>
      <w:r w:rsidRPr="004C1AEE">
        <w:t>companies?page</w:t>
      </w:r>
      <w:proofErr w:type="spellEnd"/>
      <w:r w:rsidRPr="004C1AEE">
        <w:t>=27</w:t>
      </w:r>
    </w:p>
    <w:p w14:paraId="2F6CB943" w14:textId="77777777" w:rsidR="00663C19" w:rsidRPr="004C1AEE" w:rsidRDefault="00663C19" w:rsidP="00663C19">
      <w:pPr>
        <w:pStyle w:val="ListParagraph"/>
        <w:numPr>
          <w:ilvl w:val="0"/>
          <w:numId w:val="5"/>
        </w:numPr>
      </w:pPr>
      <w:r w:rsidRPr="004C1AEE">
        <w:t xml:space="preserve">Searching </w:t>
      </w:r>
      <w:r w:rsidRPr="004C1AEE">
        <w:tab/>
        <w:t>/</w:t>
      </w:r>
      <w:proofErr w:type="spellStart"/>
      <w:r w:rsidRPr="004C1AEE">
        <w:t>companies?search</w:t>
      </w:r>
      <w:proofErr w:type="spellEnd"/>
      <w:r w:rsidRPr="004C1AEE">
        <w:t>=Cypress</w:t>
      </w:r>
    </w:p>
    <w:p w14:paraId="790C19ED" w14:textId="0BE18801" w:rsidR="00663C19" w:rsidRPr="004C1AEE" w:rsidRDefault="00663C19" w:rsidP="00663C19">
      <w:pPr>
        <w:pStyle w:val="ListParagraph"/>
        <w:numPr>
          <w:ilvl w:val="0"/>
          <w:numId w:val="5"/>
        </w:numPr>
      </w:pPr>
      <w:r w:rsidRPr="004C1AEE">
        <w:t xml:space="preserve">Sorting </w:t>
      </w:r>
      <w:r w:rsidRPr="004C1AEE">
        <w:tab/>
      </w:r>
      <w:r w:rsidR="00380720">
        <w:tab/>
      </w:r>
      <w:r w:rsidRPr="004C1AEE">
        <w:t>/</w:t>
      </w:r>
      <w:proofErr w:type="spellStart"/>
      <w:r w:rsidRPr="004C1AEE">
        <w:t>companies?sort</w:t>
      </w:r>
      <w:proofErr w:type="spellEnd"/>
      <w:r w:rsidRPr="004C1AEE">
        <w:t>=</w:t>
      </w:r>
      <w:proofErr w:type="spellStart"/>
      <w:r w:rsidRPr="004C1AEE">
        <w:t>rank_asc</w:t>
      </w:r>
      <w:proofErr w:type="spellEnd"/>
    </w:p>
    <w:p w14:paraId="604B8A16" w14:textId="77777777" w:rsidR="00663C19" w:rsidRPr="000F2E84" w:rsidRDefault="00663C19" w:rsidP="00BF60BC">
      <w:pPr>
        <w:pStyle w:val="Heading2"/>
      </w:pPr>
      <w:bookmarkStart w:id="383" w:name="_Toc521412447"/>
      <w:r w:rsidRPr="000F2E84">
        <w:lastRenderedPageBreak/>
        <w:t>Web APIs</w:t>
      </w:r>
      <w:bookmarkEnd w:id="383"/>
    </w:p>
    <w:p w14:paraId="4CFD6AE6" w14:textId="1E8DC140" w:rsidR="00663C19" w:rsidRPr="00406245" w:rsidRDefault="00663C19" w:rsidP="00663C19">
      <w:r w:rsidRPr="00406245">
        <w:t>A Web API is a publicly available RESTful API.  On the Internet, there is a wild-wild-west of APIs.  Companies and people open their APIs for a</w:t>
      </w:r>
      <w:r w:rsidR="002F1AEC">
        <w:t>ll the normal reasons including</w:t>
      </w:r>
      <w:r w:rsidRPr="00406245">
        <w:t xml:space="preserve"> profit, fame, ego, altruism etc.  There are a bunch of useful ones out there which you can reliably use in your projects.  To find APIs, some web directories have been created including:</w:t>
      </w:r>
    </w:p>
    <w:p w14:paraId="205EC8F2" w14:textId="470FE456" w:rsidR="00663C19" w:rsidRPr="004C1AEE" w:rsidRDefault="003B0E92" w:rsidP="00663C19">
      <w:pPr>
        <w:pStyle w:val="ListParagraph"/>
        <w:numPr>
          <w:ilvl w:val="0"/>
          <w:numId w:val="7"/>
        </w:numPr>
        <w:rPr>
          <w:rStyle w:val="Hyperlink"/>
          <w:color w:val="auto"/>
          <w:u w:val="none"/>
        </w:rPr>
      </w:pPr>
      <w:hyperlink r:id="rId37" w:history="1">
        <w:r w:rsidR="00663C19" w:rsidRPr="004C1AEE">
          <w:rPr>
            <w:rStyle w:val="Hyperlink"/>
            <w:color w:val="auto"/>
            <w:u w:val="none"/>
          </w:rPr>
          <w:t>https://www.programmableweb.com/category/all/apis</w:t>
        </w:r>
      </w:hyperlink>
    </w:p>
    <w:p w14:paraId="6F4FA9A7" w14:textId="77777777" w:rsidR="00663C19" w:rsidRPr="004C1AEE" w:rsidRDefault="00663C19" w:rsidP="00663C19">
      <w:pPr>
        <w:pStyle w:val="ListParagraph"/>
        <w:numPr>
          <w:ilvl w:val="0"/>
          <w:numId w:val="7"/>
        </w:numPr>
      </w:pPr>
      <w:r w:rsidRPr="004C1AEE">
        <w:t>https://github.com/APIs-guru/openapi-directory</w:t>
      </w:r>
    </w:p>
    <w:p w14:paraId="5E2C5F48" w14:textId="06A10CB8" w:rsidR="00663C19" w:rsidRPr="00406245" w:rsidRDefault="00663C19" w:rsidP="00663C19">
      <w:r w:rsidRPr="00406245">
        <w:t xml:space="preserve">A few </w:t>
      </w:r>
      <w:r w:rsidR="002F1AEC">
        <w:t xml:space="preserve">APIs </w:t>
      </w:r>
      <w:r w:rsidRPr="00406245">
        <w:t>that might be useful include</w:t>
      </w:r>
      <w:r w:rsidR="002F1AEC">
        <w:t>:</w:t>
      </w:r>
    </w:p>
    <w:p w14:paraId="6750317C" w14:textId="47B784CB" w:rsidR="00663C19" w:rsidRPr="004C1AEE" w:rsidRDefault="00663C19" w:rsidP="00663C19">
      <w:pPr>
        <w:pStyle w:val="ListParagraph"/>
        <w:numPr>
          <w:ilvl w:val="0"/>
          <w:numId w:val="8"/>
        </w:numPr>
        <w:rPr>
          <w:rStyle w:val="Hyperlink"/>
          <w:color w:val="auto"/>
          <w:u w:val="none"/>
        </w:rPr>
      </w:pPr>
      <w:r w:rsidRPr="004C1AEE">
        <w:t xml:space="preserve">Weather - </w:t>
      </w:r>
      <w:hyperlink r:id="rId38" w:history="1">
        <w:r w:rsidRPr="004C1AEE">
          <w:rPr>
            <w:rStyle w:val="Hyperlink"/>
            <w:color w:val="auto"/>
            <w:u w:val="none"/>
          </w:rPr>
          <w:t>https://www.wunderground.com/weather/api</w:t>
        </w:r>
      </w:hyperlink>
    </w:p>
    <w:p w14:paraId="0A874435" w14:textId="77777777" w:rsidR="00663C19" w:rsidRPr="004C1AEE" w:rsidRDefault="00663C19" w:rsidP="00663C19">
      <w:pPr>
        <w:pStyle w:val="ListParagraph"/>
        <w:numPr>
          <w:ilvl w:val="0"/>
          <w:numId w:val="8"/>
        </w:numPr>
      </w:pPr>
      <w:r w:rsidRPr="004C1AEE">
        <w:t>Twitter - https://dev.twitter.com/overview/api</w:t>
      </w:r>
    </w:p>
    <w:p w14:paraId="025056C9" w14:textId="666E3982" w:rsidR="00663C19" w:rsidRDefault="00663C19" w:rsidP="00663C19">
      <w:pPr>
        <w:pStyle w:val="ListParagraph"/>
        <w:numPr>
          <w:ilvl w:val="0"/>
          <w:numId w:val="8"/>
        </w:numPr>
        <w:rPr>
          <w:rStyle w:val="Hyperlink"/>
          <w:color w:val="auto"/>
          <w:u w:val="none"/>
        </w:rPr>
      </w:pPr>
      <w:r w:rsidRPr="004C1AEE">
        <w:t xml:space="preserve">Google Translate - </w:t>
      </w:r>
      <w:hyperlink r:id="rId39" w:history="1">
        <w:r w:rsidRPr="004C1AEE">
          <w:rPr>
            <w:rStyle w:val="Hyperlink"/>
            <w:color w:val="auto"/>
            <w:u w:val="none"/>
          </w:rPr>
          <w:t>https://cloud.google.com/translate/docs/translating-text</w:t>
        </w:r>
      </w:hyperlink>
    </w:p>
    <w:p w14:paraId="5F1E12F7" w14:textId="7A366A2A" w:rsidR="00663C19" w:rsidRPr="00406245" w:rsidRDefault="00663C19" w:rsidP="00663C19">
      <w:r w:rsidRPr="00406245">
        <w:t xml:space="preserve">A vast number of the APIs on the internet use an </w:t>
      </w:r>
      <w:r w:rsidR="003E6A10">
        <w:t>"</w:t>
      </w:r>
      <w:r w:rsidRPr="00406245">
        <w:t>API key</w:t>
      </w:r>
      <w:r w:rsidR="003E6A10">
        <w:t>"</w:t>
      </w:r>
      <w:r w:rsidRPr="00406245">
        <w:t>.  This is generally a string of 20ish characters that enable you to access the API.  When you register on the website of the API provider they will tell you the API key.  There are two common methods for sending the API keys</w:t>
      </w:r>
    </w:p>
    <w:p w14:paraId="1FCA858C" w14:textId="77777777" w:rsidR="00663C19" w:rsidRPr="004C1AEE" w:rsidRDefault="00663C19" w:rsidP="00663C19">
      <w:pPr>
        <w:pStyle w:val="ListParagraph"/>
        <w:numPr>
          <w:ilvl w:val="0"/>
          <w:numId w:val="6"/>
        </w:numPr>
      </w:pPr>
      <w:r w:rsidRPr="004C1AEE">
        <w:t>HTTP option</w:t>
      </w:r>
      <w:r w:rsidRPr="004C1AEE">
        <w:tab/>
        <w:t>/blah/foo/</w:t>
      </w:r>
      <w:proofErr w:type="spellStart"/>
      <w:r w:rsidRPr="004C1AEE">
        <w:t>bar?apikey</w:t>
      </w:r>
      <w:proofErr w:type="spellEnd"/>
      <w:r w:rsidRPr="004C1AEE">
        <w:t>=1234abcd</w:t>
      </w:r>
    </w:p>
    <w:p w14:paraId="377200FC" w14:textId="58A0F8F9" w:rsidR="00663C19" w:rsidRPr="004C1AEE" w:rsidRDefault="00663C19" w:rsidP="00663C19">
      <w:pPr>
        <w:pStyle w:val="ListParagraph"/>
        <w:numPr>
          <w:ilvl w:val="0"/>
          <w:numId w:val="6"/>
        </w:numPr>
      </w:pPr>
      <w:r w:rsidRPr="004C1AEE">
        <w:t>HTTP header</w:t>
      </w:r>
      <w:r w:rsidRPr="004C1AEE">
        <w:tab/>
      </w:r>
      <w:r w:rsidR="003E6A10">
        <w:t>"</w:t>
      </w:r>
      <w:r w:rsidRPr="004C1AEE">
        <w:t>X-</w:t>
      </w:r>
      <w:proofErr w:type="spellStart"/>
      <w:r w:rsidRPr="004C1AEE">
        <w:t>myapikey</w:t>
      </w:r>
      <w:proofErr w:type="spellEnd"/>
      <w:r w:rsidRPr="004C1AEE">
        <w:t>: 1234abcd</w:t>
      </w:r>
      <w:r w:rsidR="003E6A10">
        <w:t>"</w:t>
      </w:r>
    </w:p>
    <w:p w14:paraId="009983F2" w14:textId="77777777" w:rsidR="00B42C4F" w:rsidRDefault="00B42C4F">
      <w:pPr>
        <w:rPr>
          <w:rFonts w:eastAsia="Times New Roman"/>
          <w:b/>
          <w:bCs/>
          <w:color w:val="1F4E79" w:themeColor="accent1" w:themeShade="80"/>
          <w:sz w:val="28"/>
          <w:szCs w:val="28"/>
        </w:rPr>
      </w:pPr>
      <w:r>
        <w:br w:type="page"/>
      </w:r>
    </w:p>
    <w:p w14:paraId="2B9C9512" w14:textId="19E1A592" w:rsidR="00663C19" w:rsidRPr="00406245" w:rsidRDefault="00663C19" w:rsidP="00BF60BC">
      <w:pPr>
        <w:pStyle w:val="Heading1"/>
      </w:pPr>
      <w:bookmarkStart w:id="384" w:name="_Toc521412448"/>
      <w:r w:rsidRPr="00406245">
        <w:lastRenderedPageBreak/>
        <w:t>WICED HTTP 1.1 Client Library</w:t>
      </w:r>
      <w:bookmarkEnd w:id="384"/>
    </w:p>
    <w:p w14:paraId="310F9EFE" w14:textId="77777777" w:rsidR="00663C19" w:rsidRDefault="00663C19" w:rsidP="00663C19">
      <w:r>
        <w:t>In the previous sections of this chapter I talk about the HTTP Protocol and the way it works and is used.  In this section I start the process of explaining how to use WICED to implement HTTP.  Fundamentally WICED provides you APIs to build the Client Request Line, Headers and Content, then parse the output that comes back in the form of a server response.</w:t>
      </w:r>
    </w:p>
    <w:p w14:paraId="3F534CBE" w14:textId="5486E302" w:rsidR="00663C19" w:rsidRPr="00406245" w:rsidRDefault="00663C19" w:rsidP="00663C19">
      <w:r w:rsidRPr="00406245">
        <w:t xml:space="preserve">The WICED SDK </w:t>
      </w:r>
      <w:r>
        <w:t xml:space="preserve">has </w:t>
      </w:r>
      <w:r w:rsidRPr="00406245">
        <w:t>several built-in HTTP libr</w:t>
      </w:r>
      <w:r w:rsidR="00DE7E5E">
        <w:t>aries including protocols/</w:t>
      </w:r>
      <w:proofErr w:type="spellStart"/>
      <w:r w:rsidR="00DE7E5E">
        <w:t>HTTP_c</w:t>
      </w:r>
      <w:r w:rsidRPr="00406245">
        <w:t>lient</w:t>
      </w:r>
      <w:proofErr w:type="spellEnd"/>
      <w:r w:rsidRPr="00406245">
        <w:t xml:space="preserve"> </w:t>
      </w:r>
      <w:r w:rsidR="002F1AEC">
        <w:t xml:space="preserve">which </w:t>
      </w:r>
      <w:r w:rsidRPr="00406245">
        <w:t xml:space="preserve">provides support for HTTP 1.1 Clients.  You can find the documentation for this library under </w:t>
      </w:r>
      <w:r w:rsidR="003E6A10">
        <w:t>"</w:t>
      </w:r>
      <w:r w:rsidRPr="00406245">
        <w:t>Components</w:t>
      </w:r>
      <w:r w:rsidRPr="00406245">
        <w:sym w:font="Wingdings" w:char="F0E0"/>
      </w:r>
      <w:r w:rsidRPr="00406245">
        <w:t xml:space="preserve"> IP Communication </w:t>
      </w:r>
      <w:r w:rsidRPr="00406245">
        <w:sym w:font="Wingdings" w:char="F0E0"/>
      </w:r>
      <w:r w:rsidRPr="00406245">
        <w:t xml:space="preserve"> HTTP </w:t>
      </w:r>
      <w:r w:rsidRPr="00406245">
        <w:sym w:font="Wingdings" w:char="F0E0"/>
      </w:r>
      <w:r w:rsidRPr="00406245">
        <w:t xml:space="preserve"> </w:t>
      </w:r>
      <w:proofErr w:type="spellStart"/>
      <w:r w:rsidRPr="00406245">
        <w:t>HTTP</w:t>
      </w:r>
      <w:proofErr w:type="spellEnd"/>
      <w:r w:rsidRPr="00406245">
        <w:t xml:space="preserve"> Client</w:t>
      </w:r>
      <w:r w:rsidR="003E6A10">
        <w:t>"</w:t>
      </w:r>
      <w:r w:rsidRPr="00406245">
        <w:t xml:space="preserve">.  This library supports both HTTP and HTTPS. </w:t>
      </w:r>
    </w:p>
    <w:p w14:paraId="79B3E006" w14:textId="43AF0C4B" w:rsidR="00663C19" w:rsidRPr="00406245" w:rsidRDefault="00FB40FB" w:rsidP="00663C19">
      <w:r>
        <w:t xml:space="preserve">To make the </w:t>
      </w:r>
      <w:proofErr w:type="spellStart"/>
      <w:r>
        <w:t>HTTP_c</w:t>
      </w:r>
      <w:r w:rsidR="00663C19" w:rsidRPr="00406245">
        <w:t>lient</w:t>
      </w:r>
      <w:proofErr w:type="spellEnd"/>
      <w:r w:rsidR="00663C19" w:rsidRPr="00406245">
        <w:t xml:space="preserve"> library </w:t>
      </w:r>
      <w:proofErr w:type="gramStart"/>
      <w:r w:rsidR="00663C19" w:rsidRPr="00406245">
        <w:t>work</w:t>
      </w:r>
      <w:proofErr w:type="gramEnd"/>
      <w:r w:rsidR="00663C19" w:rsidRPr="00406245">
        <w:t xml:space="preserve"> you:</w:t>
      </w:r>
    </w:p>
    <w:p w14:paraId="04A63F91" w14:textId="77777777" w:rsidR="00663C19" w:rsidRPr="004C1AEE" w:rsidRDefault="00663C19" w:rsidP="00663C19">
      <w:pPr>
        <w:pStyle w:val="ListParagraph"/>
        <w:numPr>
          <w:ilvl w:val="0"/>
          <w:numId w:val="9"/>
        </w:numPr>
        <w:tabs>
          <w:tab w:val="left" w:pos="5850"/>
        </w:tabs>
      </w:pPr>
      <w:r w:rsidRPr="004C1AEE">
        <w:t>Initialize the http client</w:t>
      </w:r>
      <w:r w:rsidRPr="004C1AEE">
        <w:tab/>
      </w:r>
      <w:proofErr w:type="spellStart"/>
      <w:r w:rsidRPr="004C1AEE">
        <w:t>http_client_init</w:t>
      </w:r>
      <w:proofErr w:type="spellEnd"/>
    </w:p>
    <w:p w14:paraId="78E15B0A" w14:textId="77777777" w:rsidR="00663C19" w:rsidRPr="004C1AEE" w:rsidRDefault="00663C19" w:rsidP="00663C19">
      <w:pPr>
        <w:pStyle w:val="ListParagraph"/>
        <w:numPr>
          <w:ilvl w:val="0"/>
          <w:numId w:val="9"/>
        </w:numPr>
        <w:tabs>
          <w:tab w:val="left" w:pos="5850"/>
        </w:tabs>
      </w:pPr>
      <w:r w:rsidRPr="004C1AEE">
        <w:t>Optionally initialize the client identity</w:t>
      </w:r>
      <w:r w:rsidRPr="004C1AEE">
        <w:tab/>
      </w:r>
      <w:proofErr w:type="spellStart"/>
      <w:r w:rsidRPr="004C1AEE">
        <w:t>wiced_tls_identity</w:t>
      </w:r>
      <w:proofErr w:type="spellEnd"/>
    </w:p>
    <w:p w14:paraId="786E85C4" w14:textId="77777777" w:rsidR="00663C19" w:rsidRPr="004C1AEE" w:rsidRDefault="00663C19" w:rsidP="00663C19">
      <w:pPr>
        <w:pStyle w:val="ListParagraph"/>
        <w:numPr>
          <w:ilvl w:val="0"/>
          <w:numId w:val="9"/>
        </w:numPr>
        <w:tabs>
          <w:tab w:val="left" w:pos="5850"/>
        </w:tabs>
      </w:pPr>
      <w:r w:rsidRPr="004C1AEE">
        <w:t>Optionally configure the TLS properties</w:t>
      </w:r>
      <w:r w:rsidRPr="004C1AEE">
        <w:tab/>
      </w:r>
      <w:proofErr w:type="spellStart"/>
      <w:r w:rsidRPr="004C1AEE">
        <w:t>http_client_configuration_info_t</w:t>
      </w:r>
      <w:proofErr w:type="spellEnd"/>
    </w:p>
    <w:p w14:paraId="430EA936" w14:textId="77777777" w:rsidR="00663C19" w:rsidRPr="004C1AEE" w:rsidRDefault="00663C19" w:rsidP="00663C19">
      <w:pPr>
        <w:pStyle w:val="ListParagraph"/>
        <w:numPr>
          <w:ilvl w:val="0"/>
          <w:numId w:val="9"/>
        </w:numPr>
        <w:tabs>
          <w:tab w:val="left" w:pos="5850"/>
        </w:tabs>
      </w:pPr>
      <w:r w:rsidRPr="004C1AEE">
        <w:t xml:space="preserve">Optionally initialize the HTTP Server root cert </w:t>
      </w:r>
      <w:r w:rsidRPr="004C1AEE">
        <w:tab/>
      </w:r>
      <w:proofErr w:type="spellStart"/>
      <w:r w:rsidRPr="004C1AEE">
        <w:t>wiced_tls_init_root_ca_certificates</w:t>
      </w:r>
      <w:proofErr w:type="spellEnd"/>
    </w:p>
    <w:p w14:paraId="247E63F2" w14:textId="77777777" w:rsidR="00663C19" w:rsidRPr="004C1AEE" w:rsidRDefault="00663C19" w:rsidP="00663C19">
      <w:pPr>
        <w:pStyle w:val="ListParagraph"/>
        <w:numPr>
          <w:ilvl w:val="0"/>
          <w:numId w:val="9"/>
        </w:numPr>
        <w:tabs>
          <w:tab w:val="left" w:pos="5850"/>
        </w:tabs>
      </w:pPr>
      <w:r w:rsidRPr="004C1AEE">
        <w:t>Make a connection to the HTTP server</w:t>
      </w:r>
      <w:r w:rsidRPr="004C1AEE">
        <w:tab/>
      </w:r>
      <w:proofErr w:type="spellStart"/>
      <w:r w:rsidRPr="004C1AEE">
        <w:t>http_client_connect</w:t>
      </w:r>
      <w:proofErr w:type="spellEnd"/>
    </w:p>
    <w:p w14:paraId="1FCD00E6" w14:textId="77777777" w:rsidR="00663C19" w:rsidRPr="004C1AEE" w:rsidRDefault="00663C19" w:rsidP="00663C19">
      <w:pPr>
        <w:pStyle w:val="ListParagraph"/>
        <w:numPr>
          <w:ilvl w:val="0"/>
          <w:numId w:val="9"/>
        </w:numPr>
        <w:tabs>
          <w:tab w:val="left" w:pos="5850"/>
        </w:tabs>
      </w:pPr>
      <w:r w:rsidRPr="004C1AEE">
        <w:t>Initialize the HTTP request</w:t>
      </w:r>
      <w:r w:rsidRPr="004C1AEE">
        <w:tab/>
      </w:r>
      <w:proofErr w:type="spellStart"/>
      <w:r w:rsidRPr="004C1AEE">
        <w:t>http_request_init</w:t>
      </w:r>
      <w:proofErr w:type="spellEnd"/>
    </w:p>
    <w:p w14:paraId="16A8440F" w14:textId="25E9E541" w:rsidR="00663C19" w:rsidRPr="004C1AEE" w:rsidRDefault="00482E16" w:rsidP="00663C19">
      <w:pPr>
        <w:pStyle w:val="ListParagraph"/>
        <w:numPr>
          <w:ilvl w:val="0"/>
          <w:numId w:val="9"/>
        </w:numPr>
        <w:tabs>
          <w:tab w:val="left" w:pos="5850"/>
        </w:tabs>
      </w:pPr>
      <w:r>
        <w:t>I</w:t>
      </w:r>
      <w:r w:rsidR="00663C19" w:rsidRPr="004C1AEE">
        <w:t xml:space="preserve">nitialize an array of HTTP headers </w:t>
      </w:r>
      <w:r w:rsidR="00663C19" w:rsidRPr="004C1AEE">
        <w:tab/>
      </w:r>
      <w:proofErr w:type="spellStart"/>
      <w:r w:rsidR="00663C19" w:rsidRPr="004C1AEE">
        <w:t>http_header_field_t</w:t>
      </w:r>
      <w:proofErr w:type="spellEnd"/>
      <w:r w:rsidR="00663C19" w:rsidRPr="004C1AEE">
        <w:t>[]</w:t>
      </w:r>
    </w:p>
    <w:p w14:paraId="5047B862" w14:textId="05D2A874" w:rsidR="00663C19" w:rsidRPr="004C1AEE" w:rsidRDefault="00482E16" w:rsidP="00663C19">
      <w:pPr>
        <w:pStyle w:val="ListParagraph"/>
        <w:numPr>
          <w:ilvl w:val="0"/>
          <w:numId w:val="9"/>
        </w:numPr>
        <w:tabs>
          <w:tab w:val="left" w:pos="5850"/>
        </w:tabs>
      </w:pPr>
      <w:r>
        <w:t>W</w:t>
      </w:r>
      <w:r w:rsidR="00663C19" w:rsidRPr="004C1AEE">
        <w:t>rite the headers</w:t>
      </w:r>
      <w:r w:rsidR="00663C19" w:rsidRPr="004C1AEE">
        <w:tab/>
      </w:r>
      <w:proofErr w:type="spellStart"/>
      <w:r w:rsidR="00663C19" w:rsidRPr="004C1AEE">
        <w:t>http_request_write_header</w:t>
      </w:r>
      <w:proofErr w:type="spellEnd"/>
    </w:p>
    <w:p w14:paraId="6A7965A2" w14:textId="21873241" w:rsidR="00663C19" w:rsidRPr="004C1AEE" w:rsidRDefault="00482E16" w:rsidP="00663C19">
      <w:pPr>
        <w:pStyle w:val="ListParagraph"/>
        <w:numPr>
          <w:ilvl w:val="0"/>
          <w:numId w:val="9"/>
        </w:numPr>
        <w:tabs>
          <w:tab w:val="left" w:pos="5850"/>
        </w:tabs>
      </w:pPr>
      <w:r>
        <w:t>W</w:t>
      </w:r>
      <w:r w:rsidR="00C36211">
        <w:t xml:space="preserve">rite the end (the blank line </w:t>
      </w:r>
      <w:r w:rsidR="003E6A10">
        <w:t>"</w:t>
      </w:r>
      <w:r w:rsidR="00C36211">
        <w:t>\r\</w:t>
      </w:r>
      <w:r w:rsidR="00663C19" w:rsidRPr="004C1AEE">
        <w:t>n</w:t>
      </w:r>
      <w:r w:rsidR="003E6A10">
        <w:t>"</w:t>
      </w:r>
      <w:r w:rsidR="00663C19" w:rsidRPr="004C1AEE">
        <w:t>)</w:t>
      </w:r>
      <w:r w:rsidR="00663C19" w:rsidRPr="004C1AEE">
        <w:tab/>
      </w:r>
      <w:proofErr w:type="spellStart"/>
      <w:r w:rsidR="00663C19" w:rsidRPr="004C1AEE">
        <w:t>http_request_write_end_header</w:t>
      </w:r>
      <w:proofErr w:type="spellEnd"/>
    </w:p>
    <w:p w14:paraId="4E3CF67B" w14:textId="77777777" w:rsidR="00663C19" w:rsidRPr="004C1AEE" w:rsidRDefault="00663C19" w:rsidP="00663C19">
      <w:pPr>
        <w:pStyle w:val="ListParagraph"/>
        <w:numPr>
          <w:ilvl w:val="0"/>
          <w:numId w:val="9"/>
        </w:numPr>
        <w:tabs>
          <w:tab w:val="left" w:pos="5850"/>
        </w:tabs>
      </w:pPr>
      <w:r w:rsidRPr="004C1AEE">
        <w:t xml:space="preserve">Optionally write the </w:t>
      </w:r>
      <w:r>
        <w:t>content body</w:t>
      </w:r>
      <w:r w:rsidRPr="004C1AEE">
        <w:tab/>
      </w:r>
      <w:proofErr w:type="spellStart"/>
      <w:r w:rsidRPr="004C1AEE">
        <w:t>http_request_write</w:t>
      </w:r>
      <w:proofErr w:type="spellEnd"/>
    </w:p>
    <w:p w14:paraId="13C8A57A" w14:textId="77777777" w:rsidR="00663C19" w:rsidRPr="004C1AEE" w:rsidRDefault="00663C19" w:rsidP="00663C19">
      <w:pPr>
        <w:pStyle w:val="ListParagraph"/>
        <w:numPr>
          <w:ilvl w:val="0"/>
          <w:numId w:val="9"/>
        </w:numPr>
        <w:tabs>
          <w:tab w:val="left" w:pos="5850"/>
        </w:tabs>
      </w:pPr>
      <w:r w:rsidRPr="004C1AEE">
        <w:t>Flush the writes</w:t>
      </w:r>
      <w:r w:rsidRPr="004C1AEE">
        <w:tab/>
      </w:r>
      <w:proofErr w:type="spellStart"/>
      <w:r w:rsidRPr="004C1AEE">
        <w:t>http_request_flush</w:t>
      </w:r>
      <w:proofErr w:type="spellEnd"/>
    </w:p>
    <w:p w14:paraId="1380F62A" w14:textId="3883294F" w:rsidR="00663C19" w:rsidRPr="00406245" w:rsidRDefault="00663C19" w:rsidP="00663C19">
      <w:r w:rsidRPr="00406245">
        <w:t>Then you wait for the callback.  In t</w:t>
      </w:r>
      <w:r w:rsidR="00C95881">
        <w:t>he callback function (which you</w:t>
      </w:r>
      <w:r w:rsidRPr="00406245">
        <w:t xml:space="preserve"> registered when you created the client) you will get the arguments, </w:t>
      </w:r>
      <w:proofErr w:type="spellStart"/>
      <w:r w:rsidRPr="00406245">
        <w:t>http_client_t</w:t>
      </w:r>
      <w:proofErr w:type="spellEnd"/>
      <w:r w:rsidRPr="00406245">
        <w:t xml:space="preserve"> *, </w:t>
      </w:r>
      <w:proofErr w:type="spellStart"/>
      <w:r w:rsidRPr="00406245">
        <w:t>http_event_t</w:t>
      </w:r>
      <w:proofErr w:type="spellEnd"/>
      <w:r w:rsidRPr="00406245">
        <w:t xml:space="preserve"> and </w:t>
      </w:r>
      <w:proofErr w:type="spellStart"/>
      <w:r w:rsidRPr="00406245">
        <w:t>http_response_t</w:t>
      </w:r>
      <w:proofErr w:type="spellEnd"/>
      <w:r w:rsidRPr="00406245">
        <w:t>.</w:t>
      </w:r>
    </w:p>
    <w:p w14:paraId="55706F9D" w14:textId="2DA6B317" w:rsidR="00663C19" w:rsidRPr="00406245" w:rsidRDefault="00663C19" w:rsidP="00663C19">
      <w:proofErr w:type="spellStart"/>
      <w:r w:rsidRPr="005131C6">
        <w:rPr>
          <w:b/>
        </w:rPr>
        <w:t>http_client_t</w:t>
      </w:r>
      <w:proofErr w:type="spellEnd"/>
      <w:r>
        <w:t xml:space="preserve">: </w:t>
      </w:r>
      <w:r w:rsidRPr="00406245">
        <w:t xml:space="preserve">The same callback function can be used to process requests from multiple </w:t>
      </w:r>
      <w:proofErr w:type="spellStart"/>
      <w:r w:rsidRPr="00406245">
        <w:t>http_client_t</w:t>
      </w:r>
      <w:proofErr w:type="spellEnd"/>
      <w:r w:rsidR="009F0EBF">
        <w:t xml:space="preserve"> structures</w:t>
      </w:r>
      <w:r w:rsidRPr="00406245">
        <w:t xml:space="preserve">, so when the callback runs, the callback will tell you which </w:t>
      </w:r>
      <w:proofErr w:type="spellStart"/>
      <w:r w:rsidRPr="00406245">
        <w:t>http_client_t</w:t>
      </w:r>
      <w:proofErr w:type="spellEnd"/>
      <w:r w:rsidRPr="00406245">
        <w:t xml:space="preserve"> is calling you back.</w:t>
      </w:r>
    </w:p>
    <w:p w14:paraId="5576C961" w14:textId="77777777" w:rsidR="00663C19" w:rsidRPr="00406245" w:rsidRDefault="00663C19" w:rsidP="00663C19">
      <w:proofErr w:type="spellStart"/>
      <w:r w:rsidRPr="005131C6">
        <w:rPr>
          <w:b/>
          <w:u w:val="single"/>
        </w:rPr>
        <w:t>http_event_t</w:t>
      </w:r>
      <w:proofErr w:type="spellEnd"/>
      <w:r>
        <w:t xml:space="preserve">: </w:t>
      </w:r>
      <w:r w:rsidRPr="00406245">
        <w:t xml:space="preserve">The </w:t>
      </w:r>
      <w:proofErr w:type="spellStart"/>
      <w:r w:rsidRPr="00406245">
        <w:t>http_event_t</w:t>
      </w:r>
      <w:proofErr w:type="spellEnd"/>
      <w:r w:rsidRPr="00406245">
        <w:t xml:space="preserve"> is an enumerated datatype of the following events:</w:t>
      </w:r>
    </w:p>
    <w:p w14:paraId="491864EE" w14:textId="77777777" w:rsidR="00663C19" w:rsidRPr="004C1AEE" w:rsidRDefault="00663C19" w:rsidP="00663C19">
      <w:pPr>
        <w:pStyle w:val="ListParagraph"/>
        <w:numPr>
          <w:ilvl w:val="0"/>
          <w:numId w:val="10"/>
        </w:numPr>
      </w:pPr>
      <w:r w:rsidRPr="004C1AEE">
        <w:t>HTTP_CONNECTED</w:t>
      </w:r>
      <w:r w:rsidRPr="004C1AEE">
        <w:tab/>
        <w:t>Notification of successful connection including TLS</w:t>
      </w:r>
    </w:p>
    <w:p w14:paraId="47E4DE5E" w14:textId="77777777" w:rsidR="00663C19" w:rsidRPr="004C1AEE" w:rsidRDefault="00663C19" w:rsidP="00663C19">
      <w:pPr>
        <w:pStyle w:val="ListParagraph"/>
        <w:numPr>
          <w:ilvl w:val="0"/>
          <w:numId w:val="10"/>
        </w:numPr>
      </w:pPr>
      <w:r w:rsidRPr="004C1AEE">
        <w:t>HTTP_DISCONNECTED</w:t>
      </w:r>
      <w:r w:rsidRPr="004C1AEE">
        <w:tab/>
        <w:t>Perform error recovery or cleanup</w:t>
      </w:r>
    </w:p>
    <w:p w14:paraId="3233A92C" w14:textId="77777777" w:rsidR="00663C19" w:rsidRPr="004C1AEE" w:rsidRDefault="00663C19" w:rsidP="00663C19">
      <w:pPr>
        <w:pStyle w:val="ListParagraph"/>
        <w:numPr>
          <w:ilvl w:val="0"/>
          <w:numId w:val="10"/>
        </w:numPr>
      </w:pPr>
      <w:r w:rsidRPr="004C1AEE">
        <w:t>HTTP_NOEVENT</w:t>
      </w:r>
      <w:r w:rsidRPr="004C1AEE">
        <w:tab/>
        <w:t>Nothing</w:t>
      </w:r>
    </w:p>
    <w:p w14:paraId="02EDBB7B" w14:textId="77777777" w:rsidR="00663C19" w:rsidRPr="004C1AEE" w:rsidRDefault="00663C19" w:rsidP="00663C19">
      <w:pPr>
        <w:pStyle w:val="ListParagraph"/>
        <w:numPr>
          <w:ilvl w:val="0"/>
          <w:numId w:val="10"/>
        </w:numPr>
      </w:pPr>
      <w:r w:rsidRPr="004C1AEE">
        <w:t>HTTP_DATA_RECEIVED</w:t>
      </w:r>
      <w:r w:rsidRPr="004C1AEE">
        <w:tab/>
        <w:t xml:space="preserve">Process the </w:t>
      </w:r>
      <w:proofErr w:type="spellStart"/>
      <w:r w:rsidRPr="004C1AEE">
        <w:t>http_response_t</w:t>
      </w:r>
      <w:proofErr w:type="spellEnd"/>
    </w:p>
    <w:p w14:paraId="753DFD86" w14:textId="47A371E5" w:rsidR="00663C19" w:rsidRPr="00406245" w:rsidRDefault="00663C19" w:rsidP="00663C19">
      <w:proofErr w:type="spellStart"/>
      <w:r w:rsidRPr="005131C6">
        <w:rPr>
          <w:b/>
          <w:u w:val="single"/>
        </w:rPr>
        <w:t>http_response_t</w:t>
      </w:r>
      <w:proofErr w:type="spellEnd"/>
      <w:r w:rsidR="002F1AEC">
        <w:rPr>
          <w:b/>
          <w:u w:val="single"/>
        </w:rPr>
        <w:t>:</w:t>
      </w:r>
      <w:r w:rsidRPr="00406245">
        <w:t xml:space="preserve"> </w:t>
      </w:r>
      <w:r>
        <w:t xml:space="preserve"> </w:t>
      </w:r>
      <w:r w:rsidRPr="00406245">
        <w:t xml:space="preserve">For every </w:t>
      </w:r>
      <w:proofErr w:type="spellStart"/>
      <w:r w:rsidRPr="00406245">
        <w:t>http_request_t</w:t>
      </w:r>
      <w:proofErr w:type="spellEnd"/>
      <w:r w:rsidR="00705B1C">
        <w:t>,</w:t>
      </w:r>
      <w:r w:rsidRPr="00406245">
        <w:t xml:space="preserve"> WICED automatically creates a</w:t>
      </w:r>
      <w:r w:rsidR="002F1AEC">
        <w:t>n</w:t>
      </w:r>
      <w:r w:rsidRPr="00406245">
        <w:t xml:space="preserve"> </w:t>
      </w:r>
      <w:proofErr w:type="spellStart"/>
      <w:r w:rsidRPr="00406245">
        <w:t>http_response_t</w:t>
      </w:r>
      <w:proofErr w:type="spellEnd"/>
      <w:r w:rsidRPr="00406245">
        <w:t>.  The response is a structure:</w:t>
      </w:r>
    </w:p>
    <w:p w14:paraId="66340573" w14:textId="77777777" w:rsidR="00663C19" w:rsidRPr="00406245" w:rsidRDefault="00663C19" w:rsidP="00663C19">
      <w:r w:rsidRPr="00406245">
        <w:rPr>
          <w:noProof/>
        </w:rPr>
        <w:lastRenderedPageBreak/>
        <w:drawing>
          <wp:inline distT="0" distB="0" distL="0" distR="0" wp14:anchorId="272AAC0C" wp14:editId="6EFE229B">
            <wp:extent cx="6097342" cy="10477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r="2884"/>
                    <a:stretch/>
                  </pic:blipFill>
                  <pic:spPr bwMode="auto">
                    <a:xfrm>
                      <a:off x="0" y="0"/>
                      <a:ext cx="6104074" cy="1048907"/>
                    </a:xfrm>
                    <a:prstGeom prst="rect">
                      <a:avLst/>
                    </a:prstGeom>
                    <a:ln>
                      <a:noFill/>
                    </a:ln>
                    <a:extLst>
                      <a:ext uri="{53640926-AAD7-44D8-BBD7-CCE9431645EC}">
                        <a14:shadowObscured xmlns:a14="http://schemas.microsoft.com/office/drawing/2010/main"/>
                      </a:ext>
                    </a:extLst>
                  </pic:spPr>
                </pic:pic>
              </a:graphicData>
            </a:graphic>
          </wp:inline>
        </w:drawing>
      </w:r>
    </w:p>
    <w:p w14:paraId="74C202C9" w14:textId="241CD682" w:rsidR="00663C19" w:rsidRPr="00406245" w:rsidRDefault="00663C19" w:rsidP="00663C19">
      <w:r w:rsidRPr="00406245">
        <w:t xml:space="preserve">The WICED SDK provides you with a function called </w:t>
      </w:r>
      <w:proofErr w:type="spellStart"/>
      <w:r w:rsidRPr="00406245">
        <w:t>http_parse_header</w:t>
      </w:r>
      <w:proofErr w:type="spellEnd"/>
      <w:r w:rsidRPr="00406245">
        <w:t xml:space="preserve"> which will search through the HTTP header</w:t>
      </w:r>
      <w:r w:rsidR="00705B1C">
        <w:t>,</w:t>
      </w:r>
      <w:r w:rsidRPr="00406245">
        <w:t xml:space="preserve"> which is an array of bytes</w:t>
      </w:r>
      <w:r w:rsidR="00705B1C">
        <w:t>,</w:t>
      </w:r>
      <w:r w:rsidRPr="00406245">
        <w:t xml:space="preserve"> and will find all the headers that you tell it to look for and parse </w:t>
      </w:r>
      <w:r w:rsidR="00705B1C">
        <w:t>their</w:t>
      </w:r>
      <w:r w:rsidRPr="00406245">
        <w:t xml:space="preserve"> values.</w:t>
      </w:r>
    </w:p>
    <w:p w14:paraId="51F1DC71" w14:textId="44C08F5F" w:rsidR="00663C19" w:rsidRPr="00406245" w:rsidRDefault="00663C19" w:rsidP="00663C19">
      <w:r w:rsidRPr="00406245">
        <w:t>The structure ha</w:t>
      </w:r>
      <w:r>
        <w:t>s a pointer to the payload and the</w:t>
      </w:r>
      <w:r w:rsidRPr="00406245">
        <w:t xml:space="preserve"> number of bytes.  You are responsible for parsing (or whatever) that data.  Don</w:t>
      </w:r>
      <w:r w:rsidR="003E6A10">
        <w:t>'</w:t>
      </w:r>
      <w:r w:rsidRPr="00406245">
        <w:t xml:space="preserve">t forget the WICED </w:t>
      </w:r>
      <w:proofErr w:type="spellStart"/>
      <w:r w:rsidRPr="00406245">
        <w:t>cJSON</w:t>
      </w:r>
      <w:proofErr w:type="spellEnd"/>
      <w:r w:rsidRPr="00406245">
        <w:t xml:space="preserve"> library may help you.</w:t>
      </w:r>
    </w:p>
    <w:p w14:paraId="46A2CBF8" w14:textId="0F33EE0C" w:rsidR="00663C19" w:rsidRDefault="00663C19" w:rsidP="00663C19">
      <w:r w:rsidRPr="00406245">
        <w:t xml:space="preserve">All this data is freed when you call </w:t>
      </w:r>
      <w:proofErr w:type="spellStart"/>
      <w:r w:rsidRPr="00406245">
        <w:t>wiced_request_deinit</w:t>
      </w:r>
      <w:proofErr w:type="spellEnd"/>
      <w:r w:rsidRPr="00406245">
        <w:t>.</w:t>
      </w:r>
      <w:r w:rsidR="00931103">
        <w:t xml:space="preserve"> Typically, you will call </w:t>
      </w:r>
      <w:proofErr w:type="spellStart"/>
      <w:r w:rsidR="00931103">
        <w:t>wiced_request_deinit</w:t>
      </w:r>
      <w:proofErr w:type="spellEnd"/>
      <w:r w:rsidR="00931103">
        <w:t xml:space="preserve"> from the </w:t>
      </w:r>
      <w:r w:rsidR="00D31040">
        <w:t xml:space="preserve">HTTP callback for the event HTTP_DATA_RECEIVED when the value of </w:t>
      </w:r>
      <w:proofErr w:type="spellStart"/>
      <w:r w:rsidR="00D31040">
        <w:t>remaining_length</w:t>
      </w:r>
      <w:proofErr w:type="spellEnd"/>
      <w:r w:rsidR="00D31040">
        <w:t xml:space="preserve"> in the response structure is equal to zero.</w:t>
      </w:r>
    </w:p>
    <w:p w14:paraId="172A1DD9" w14:textId="0F6F2B66" w:rsidR="009A0D90" w:rsidRPr="00406245" w:rsidRDefault="00D31040" w:rsidP="00663C19">
      <w:r>
        <w:t xml:space="preserve">There is also a function </w:t>
      </w:r>
      <w:proofErr w:type="spellStart"/>
      <w:r>
        <w:t>http_client_deinit</w:t>
      </w:r>
      <w:proofErr w:type="spellEnd"/>
      <w:r>
        <w:t xml:space="preserve"> that you should call after the server disconnects. This function must NOT be done inside the HTTP callback, because you would be removing a thread that is currently running. Therefore, in the HTTP callback, when you get the HTTP_DISCONNECTED event you should set a flag and then call </w:t>
      </w:r>
      <w:proofErr w:type="spellStart"/>
      <w:r>
        <w:t>wiced_client_deinit</w:t>
      </w:r>
      <w:proofErr w:type="spellEnd"/>
      <w:r>
        <w:t xml:space="preserve"> from a different thread (like </w:t>
      </w:r>
      <w:proofErr w:type="spellStart"/>
      <w:r>
        <w:t>application_start</w:t>
      </w:r>
      <w:proofErr w:type="spellEnd"/>
      <w:r>
        <w:t>) when the flag is set.</w:t>
      </w:r>
    </w:p>
    <w:p w14:paraId="0CE39B3B" w14:textId="77777777" w:rsidR="00966AEE" w:rsidRDefault="00966AEE">
      <w:pPr>
        <w:rPr>
          <w:rFonts w:eastAsia="Times New Roman"/>
          <w:b/>
          <w:bCs/>
          <w:color w:val="1F4E79" w:themeColor="accent1" w:themeShade="80"/>
          <w:sz w:val="28"/>
          <w:szCs w:val="28"/>
        </w:rPr>
      </w:pPr>
      <w:r>
        <w:br w:type="page"/>
      </w:r>
    </w:p>
    <w:p w14:paraId="6E77B8AA" w14:textId="7BEB4C86" w:rsidR="00663C19" w:rsidRDefault="00663C19" w:rsidP="00BF60BC">
      <w:pPr>
        <w:pStyle w:val="Heading1"/>
      </w:pPr>
      <w:bookmarkStart w:id="385" w:name="_Toc521412449"/>
      <w:r w:rsidRPr="00406245">
        <w:lastRenderedPageBreak/>
        <w:t>Httpbin.org</w:t>
      </w:r>
      <w:bookmarkEnd w:id="385"/>
    </w:p>
    <w:p w14:paraId="01F44E38" w14:textId="3AAC6A21" w:rsidR="00663C19" w:rsidRDefault="00663C19" w:rsidP="00663C19">
      <w:r>
        <w:t>Httpbin.org is a website that was put up to help people test their HTTP (and HTTPS)</w:t>
      </w:r>
      <w:r w:rsidR="00705B1C">
        <w:t xml:space="preserve"> requests</w:t>
      </w:r>
      <w:r>
        <w:t xml:space="preserve">.  You can send PUT, POST, GET etc. and it will respond with something simple, often in JSON format to </w:t>
      </w:r>
      <w:r w:rsidR="003E6A10">
        <w:t>"</w:t>
      </w:r>
      <w:r>
        <w:t>echo</w:t>
      </w:r>
      <w:r w:rsidR="003E6A10">
        <w:t>"</w:t>
      </w:r>
      <w:r>
        <w:t xml:space="preserve"> what you sent.</w:t>
      </w:r>
    </w:p>
    <w:p w14:paraId="14696295" w14:textId="2DA1214B" w:rsidR="00663C19" w:rsidRDefault="00663C19" w:rsidP="00663C19">
      <w:r>
        <w:t xml:space="preserve">You can build HTTP requests in CURL to test your ideas about </w:t>
      </w:r>
      <w:r w:rsidR="00B42C4F">
        <w:t xml:space="preserve">how </w:t>
      </w:r>
      <w:r>
        <w:t>to interact with different HTTP endpoints</w:t>
      </w:r>
      <w:r w:rsidR="00F975F4">
        <w:t xml:space="preserve"> (i.e. resources)</w:t>
      </w:r>
      <w:r>
        <w:t xml:space="preserve">.  You could, for example, go to </w:t>
      </w:r>
      <w:hyperlink r:id="rId41" w:history="1">
        <w:r w:rsidRPr="00AC7B67">
          <w:rPr>
            <w:rStyle w:val="Hyperlink"/>
          </w:rPr>
          <w:t>http://httpbin.org/get</w:t>
        </w:r>
      </w:hyperlink>
      <w:r>
        <w:t xml:space="preserve"> in your browser and it will return:</w:t>
      </w:r>
    </w:p>
    <w:p w14:paraId="29F7B65D" w14:textId="77777777" w:rsidR="00663C19" w:rsidRDefault="00663C19" w:rsidP="00663C19">
      <w:r w:rsidRPr="00C64A5F">
        <w:rPr>
          <w:noProof/>
        </w:rPr>
        <w:drawing>
          <wp:inline distT="0" distB="0" distL="0" distR="0" wp14:anchorId="2C240E47" wp14:editId="613C7693">
            <wp:extent cx="5576570" cy="2095484"/>
            <wp:effectExtent l="0" t="0" r="508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3349" b="14765"/>
                    <a:stretch/>
                  </pic:blipFill>
                  <pic:spPr bwMode="auto">
                    <a:xfrm>
                      <a:off x="0" y="0"/>
                      <a:ext cx="5577840" cy="2095961"/>
                    </a:xfrm>
                    <a:prstGeom prst="rect">
                      <a:avLst/>
                    </a:prstGeom>
                    <a:ln>
                      <a:noFill/>
                    </a:ln>
                    <a:extLst>
                      <a:ext uri="{53640926-AAD7-44D8-BBD7-CCE9431645EC}">
                        <a14:shadowObscured xmlns:a14="http://schemas.microsoft.com/office/drawing/2010/main"/>
                      </a:ext>
                    </a:extLst>
                  </pic:spPr>
                </pic:pic>
              </a:graphicData>
            </a:graphic>
          </wp:inline>
        </w:drawing>
      </w:r>
    </w:p>
    <w:p w14:paraId="1F1BDC2A" w14:textId="37A16A02" w:rsidR="00663C19" w:rsidRDefault="00F975F4" w:rsidP="00663C19">
      <w:pPr>
        <w:keepNext/>
      </w:pPr>
      <w:r>
        <w:t>There are a bunch of endpoints</w:t>
      </w:r>
      <w:r w:rsidR="005C0396">
        <w:t xml:space="preserve"> (resources)</w:t>
      </w:r>
      <w:r>
        <w:t xml:space="preserve"> which allow different HTTP methods to be tested. We will mostly use the /anything </w:t>
      </w:r>
      <w:r w:rsidR="005C0396">
        <w:t>resource</w:t>
      </w:r>
      <w:r>
        <w:t xml:space="preserve"> since (as the name implies) it allows just about anything. It will respond back with an echo of the data that you sent so you can compare to what you </w:t>
      </w:r>
      <w:r w:rsidR="00D3727E">
        <w:t>intended to send.</w:t>
      </w:r>
    </w:p>
    <w:p w14:paraId="63FD916B" w14:textId="157BC850" w:rsidR="00B42C4F" w:rsidRPr="00966AEE" w:rsidRDefault="00663C19">
      <w:r w:rsidRPr="0015653A">
        <w:rPr>
          <w:noProof/>
        </w:rPr>
        <w:drawing>
          <wp:inline distT="0" distB="0" distL="0" distR="0" wp14:anchorId="254B5D45" wp14:editId="7349C882">
            <wp:extent cx="5377149" cy="3174521"/>
            <wp:effectExtent l="0" t="0" r="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1354" b="32901"/>
                    <a:stretch/>
                  </pic:blipFill>
                  <pic:spPr bwMode="auto">
                    <a:xfrm>
                      <a:off x="0" y="0"/>
                      <a:ext cx="5407664" cy="3192536"/>
                    </a:xfrm>
                    <a:prstGeom prst="rect">
                      <a:avLst/>
                    </a:prstGeom>
                    <a:ln>
                      <a:noFill/>
                    </a:ln>
                    <a:extLst>
                      <a:ext uri="{53640926-AAD7-44D8-BBD7-CCE9431645EC}">
                        <a14:shadowObscured xmlns:a14="http://schemas.microsoft.com/office/drawing/2010/main"/>
                      </a:ext>
                    </a:extLst>
                  </pic:spPr>
                </pic:pic>
              </a:graphicData>
            </a:graphic>
          </wp:inline>
        </w:drawing>
      </w:r>
      <w:r w:rsidR="00B42C4F">
        <w:br w:type="page"/>
      </w:r>
    </w:p>
    <w:p w14:paraId="6509403A" w14:textId="23E00B5C" w:rsidR="00663C19" w:rsidRDefault="00663C19" w:rsidP="00BF60BC">
      <w:pPr>
        <w:pStyle w:val="Heading1"/>
      </w:pPr>
      <w:bookmarkStart w:id="386" w:name="_Toc521412450"/>
      <w:r w:rsidRPr="00406245">
        <w:lastRenderedPageBreak/>
        <w:t>Initial State</w:t>
      </w:r>
      <w:r w:rsidR="00AB1C95">
        <w:t xml:space="preserve"> (Advanced)</w:t>
      </w:r>
      <w:bookmarkEnd w:id="386"/>
    </w:p>
    <w:p w14:paraId="2149C60A" w14:textId="24D241D8" w:rsidR="00810396" w:rsidRPr="00810396" w:rsidRDefault="00810396" w:rsidP="00BF60BC">
      <w:pPr>
        <w:pStyle w:val="Heading2"/>
      </w:pPr>
      <w:bookmarkStart w:id="387" w:name="_Toc521412451"/>
      <w:r>
        <w:t>Introduction</w:t>
      </w:r>
      <w:bookmarkEnd w:id="387"/>
    </w:p>
    <w:p w14:paraId="2EF1D2B4" w14:textId="198717C2" w:rsidR="00663C19" w:rsidRDefault="003B0E92" w:rsidP="00663C19">
      <w:hyperlink r:id="rId44" w:history="1">
        <w:r w:rsidR="00663C19" w:rsidRPr="00406245">
          <w:rPr>
            <w:rStyle w:val="Hyperlink"/>
          </w:rPr>
          <w:t>Initial State</w:t>
        </w:r>
      </w:hyperlink>
      <w:r w:rsidR="00663C19" w:rsidRPr="00406245">
        <w:t xml:space="preserve"> is a Web API based IoT analysis platform.  In other words, they are setup to let you stream data from your IoT devices into their cloud</w:t>
      </w:r>
      <w:r w:rsidR="00803090">
        <w:t xml:space="preserve"> (i.e. they are a cloud </w:t>
      </w:r>
      <w:r w:rsidR="004102F8">
        <w:t xml:space="preserve">services </w:t>
      </w:r>
      <w:r w:rsidR="00803090">
        <w:t>provider)</w:t>
      </w:r>
      <w:r w:rsidR="00663C19" w:rsidRPr="00406245">
        <w:t xml:space="preserve">.  </w:t>
      </w:r>
      <w:r w:rsidR="00803090">
        <w:t xml:space="preserve">Once your data is on their cloud, </w:t>
      </w:r>
      <w:r w:rsidR="00663C19" w:rsidRPr="00406245">
        <w:t xml:space="preserve">you can log into their </w:t>
      </w:r>
      <w:r w:rsidR="00AE7FA9">
        <w:t>w</w:t>
      </w:r>
      <w:r w:rsidR="00663C19" w:rsidRPr="00406245">
        <w:t xml:space="preserve">eb platform and display and analyze your data with their extensive library of graphical </w:t>
      </w:r>
      <w:proofErr w:type="gramStart"/>
      <w:r w:rsidR="00663C19" w:rsidRPr="00406245">
        <w:t>web based</w:t>
      </w:r>
      <w:proofErr w:type="gramEnd"/>
      <w:r w:rsidR="00663C19" w:rsidRPr="00406245">
        <w:t xml:space="preserve"> tools.</w:t>
      </w:r>
    </w:p>
    <w:p w14:paraId="4CE4C2BB" w14:textId="77777777" w:rsidR="00810396" w:rsidRPr="00406245" w:rsidRDefault="00810396" w:rsidP="00810396">
      <w:r w:rsidRPr="00406245">
        <w:t xml:space="preserve">Data that you send to the Initial State cloud is organized into a </w:t>
      </w:r>
      <w:r w:rsidRPr="00406245">
        <w:rPr>
          <w:u w:val="single"/>
        </w:rPr>
        <w:t>Stream</w:t>
      </w:r>
      <w:r w:rsidRPr="00406245">
        <w:t xml:space="preserve"> of time stamped key/value pairs.  All Streams of data are grouped together into </w:t>
      </w:r>
      <w:r w:rsidRPr="00406245">
        <w:rPr>
          <w:u w:val="single"/>
        </w:rPr>
        <w:t>Buckets</w:t>
      </w:r>
      <w:r w:rsidRPr="00406245">
        <w:t xml:space="preserve"> (which can hold one or more Streams).  Each key/value data point that you send can have a time attached with it, or Initial State can automatically attach the timestamp of your upload to the data point.</w:t>
      </w:r>
    </w:p>
    <w:p w14:paraId="7F0F5892" w14:textId="6EA73B53" w:rsidR="00810396" w:rsidRPr="00406245" w:rsidRDefault="00810396" w:rsidP="00810396">
      <w:r w:rsidRPr="00406245">
        <w:t xml:space="preserve">The key in the key/value pair should be a textual description of what you are recording e.g. temperature, humidity, LED State, etc.  The value can be a real number, a text string, an </w:t>
      </w:r>
      <w:hyperlink r:id="rId45" w:history="1">
        <w:r w:rsidRPr="00406245">
          <w:rPr>
            <w:rStyle w:val="Hyperlink"/>
          </w:rPr>
          <w:t>emoji</w:t>
        </w:r>
      </w:hyperlink>
      <w:r w:rsidRPr="00406245">
        <w:t xml:space="preserve"> of the form </w:t>
      </w:r>
      <w:r w:rsidR="003E6A10">
        <w:t>"</w:t>
      </w:r>
      <w:r w:rsidRPr="00406245">
        <w:t>:code:</w:t>
      </w:r>
      <w:r w:rsidR="003E6A10">
        <w:t>"</w:t>
      </w:r>
      <w:r w:rsidRPr="00406245">
        <w:t xml:space="preserve"> e.g. </w:t>
      </w:r>
      <w:r w:rsidR="003E6A10">
        <w:t>"</w:t>
      </w:r>
      <w:r w:rsidRPr="00406245">
        <w:t>:smile:</w:t>
      </w:r>
      <w:r w:rsidR="003E6A10">
        <w:t>"</w:t>
      </w:r>
      <w:r w:rsidRPr="00406245">
        <w:t>.</w:t>
      </w:r>
    </w:p>
    <w:p w14:paraId="3D466093" w14:textId="30D8CB0B" w:rsidR="00695435" w:rsidRPr="00406245" w:rsidRDefault="00695435" w:rsidP="00663C19">
      <w:r>
        <w:t xml:space="preserve">Data </w:t>
      </w:r>
      <w:r w:rsidR="00810396">
        <w:t>can be</w:t>
      </w:r>
      <w:r>
        <w:t xml:space="preserve"> displayed using one or more </w:t>
      </w:r>
      <w:r w:rsidR="003E6A10">
        <w:t>"</w:t>
      </w:r>
      <w:r>
        <w:t>Tiles</w:t>
      </w:r>
      <w:r w:rsidR="003E6A10">
        <w:t>"</w:t>
      </w:r>
      <w:r>
        <w:t xml:space="preserve">. Each tile can display a </w:t>
      </w:r>
      <w:r w:rsidR="00810396">
        <w:t>summary</w:t>
      </w:r>
      <w:r>
        <w:t xml:space="preserve"> (such as </w:t>
      </w:r>
      <w:r w:rsidR="003E6A10">
        <w:t>"</w:t>
      </w:r>
      <w:r>
        <w:t>on</w:t>
      </w:r>
      <w:r w:rsidR="003E6A10">
        <w:t>"</w:t>
      </w:r>
      <w:r>
        <w:t xml:space="preserve"> or </w:t>
      </w:r>
      <w:r w:rsidR="003E6A10">
        <w:t>"</w:t>
      </w:r>
      <w:r>
        <w:t>OFF</w:t>
      </w:r>
      <w:r w:rsidR="003E6A10">
        <w:t>"</w:t>
      </w:r>
      <w:r>
        <w:t>)</w:t>
      </w:r>
      <w:r w:rsidR="00810396">
        <w:t xml:space="preserve">, </w:t>
      </w:r>
      <w:r>
        <w:t xml:space="preserve">a </w:t>
      </w:r>
      <w:r w:rsidR="00810396">
        <w:t xml:space="preserve">line </w:t>
      </w:r>
      <w:r>
        <w:t xml:space="preserve">graph of the values over time, </w:t>
      </w:r>
      <w:r w:rsidR="00810396">
        <w:t xml:space="preserve">a bar graph, etc. The figure below shows four value tiles and </w:t>
      </w:r>
      <w:proofErr w:type="gramStart"/>
      <w:r w:rsidR="00810396">
        <w:t>four line</w:t>
      </w:r>
      <w:proofErr w:type="gramEnd"/>
      <w:r w:rsidR="00810396">
        <w:t xml:space="preserve"> graph tiles.</w:t>
      </w:r>
      <w:r w:rsidR="008759BB">
        <w:t xml:space="preserve"> You can move </w:t>
      </w:r>
      <w:r w:rsidR="00F8711F">
        <w:t>Tiles a</w:t>
      </w:r>
      <w:r w:rsidR="008759BB">
        <w:t xml:space="preserve">round on the screen or resize </w:t>
      </w:r>
      <w:r w:rsidR="00F8711F">
        <w:t>them</w:t>
      </w:r>
      <w:r w:rsidR="00D77524">
        <w:t xml:space="preserve"> by right clicking on </w:t>
      </w:r>
      <w:r w:rsidR="00F8711F">
        <w:t>a Tile</w:t>
      </w:r>
      <w:r w:rsidR="00D77524">
        <w:t xml:space="preserve"> and selecting </w:t>
      </w:r>
      <w:r w:rsidR="003E6A10">
        <w:t>"</w:t>
      </w:r>
      <w:r w:rsidR="00D77524">
        <w:t xml:space="preserve">Unlock </w:t>
      </w:r>
      <w:r w:rsidR="00F8711F">
        <w:t>Layout</w:t>
      </w:r>
      <w:r w:rsidR="003E6A10">
        <w:t>"</w:t>
      </w:r>
      <w:r w:rsidR="00D77524">
        <w:t>.</w:t>
      </w:r>
      <w:r w:rsidR="00073490">
        <w:t xml:space="preserve"> You can zoom in on the time scale by clicking in the time bar along the top edge of the Tile screen</w:t>
      </w:r>
      <w:r w:rsidR="00D15553">
        <w:t xml:space="preserve"> and dragging the circles to the time range that you want to see</w:t>
      </w:r>
      <w:r w:rsidR="00073490">
        <w:t>.</w:t>
      </w:r>
    </w:p>
    <w:p w14:paraId="71ECE771" w14:textId="77777777" w:rsidR="00663C19" w:rsidRPr="00406245" w:rsidRDefault="00663C19" w:rsidP="00BD4B5A">
      <w:r w:rsidRPr="00406245">
        <w:rPr>
          <w:noProof/>
        </w:rPr>
        <w:drawing>
          <wp:inline distT="0" distB="0" distL="0" distR="0" wp14:anchorId="30D09F21" wp14:editId="5026D91B">
            <wp:extent cx="5193792" cy="3648973"/>
            <wp:effectExtent l="0" t="0" r="6985"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16997" cy="3665276"/>
                    </a:xfrm>
                    <a:prstGeom prst="rect">
                      <a:avLst/>
                    </a:prstGeom>
                  </pic:spPr>
                </pic:pic>
              </a:graphicData>
            </a:graphic>
          </wp:inline>
        </w:drawing>
      </w:r>
    </w:p>
    <w:p w14:paraId="3017DFB5" w14:textId="6F9546D4" w:rsidR="00810396" w:rsidRDefault="00810396" w:rsidP="00B42C4F">
      <w:pPr>
        <w:keepNext/>
      </w:pPr>
      <w:r>
        <w:lastRenderedPageBreak/>
        <w:t xml:space="preserve">There is also a Waves App, Line Graph App, and File Source Viewer that can be used to show data in different ways.  </w:t>
      </w:r>
    </w:p>
    <w:p w14:paraId="612118FB" w14:textId="3E96D56B" w:rsidR="00663C19" w:rsidRPr="00406245" w:rsidRDefault="00663C19" w:rsidP="00B42C4F">
      <w:pPr>
        <w:keepNext/>
      </w:pPr>
      <w:r w:rsidRPr="00406245">
        <w:t xml:space="preserve">For example, if you lived in Kentucky near the Elkhorn Creek </w:t>
      </w:r>
      <w:r w:rsidR="009F0EBF">
        <w:t xml:space="preserve">you </w:t>
      </w:r>
      <w:r w:rsidRPr="00406245">
        <w:t xml:space="preserve">could create a Bucket called </w:t>
      </w:r>
      <w:r w:rsidR="003E6A10">
        <w:t>"</w:t>
      </w:r>
      <w:r w:rsidRPr="00406245">
        <w:t>Elkhorn Creek</w:t>
      </w:r>
      <w:r w:rsidR="003E6A10">
        <w:t>"</w:t>
      </w:r>
      <w:r w:rsidRPr="00406245">
        <w:t xml:space="preserve"> th</w:t>
      </w:r>
      <w:r w:rsidR="00B42C4F">
        <w:t>at has two Streams of data: one</w:t>
      </w:r>
      <w:r w:rsidRPr="00406245">
        <w:t xml:space="preserve"> with the depth of the wat</w:t>
      </w:r>
      <w:r w:rsidR="00B42C4F">
        <w:t>er in the creek and another with</w:t>
      </w:r>
      <w:r w:rsidRPr="00406245">
        <w:t xml:space="preserve"> the temperature in the barn.</w:t>
      </w:r>
      <w:r w:rsidR="00810396">
        <w:t xml:space="preserve"> You could then use the Line Graph App to display the water depth as shown in the figure below. </w:t>
      </w:r>
    </w:p>
    <w:p w14:paraId="1D7B71EC" w14:textId="77777777" w:rsidR="00B42C4F" w:rsidRDefault="00663C19" w:rsidP="00B42C4F">
      <w:pPr>
        <w:spacing w:before="240"/>
      </w:pPr>
      <w:r w:rsidRPr="002C1BB1">
        <w:rPr>
          <w:noProof/>
        </w:rPr>
        <w:drawing>
          <wp:inline distT="0" distB="0" distL="0" distR="0" wp14:anchorId="0D7F7D81" wp14:editId="39981891">
            <wp:extent cx="5962650" cy="388868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r="7853" b="6887"/>
                    <a:stretch/>
                  </pic:blipFill>
                  <pic:spPr bwMode="auto">
                    <a:xfrm>
                      <a:off x="0" y="0"/>
                      <a:ext cx="5964636" cy="3889980"/>
                    </a:xfrm>
                    <a:prstGeom prst="rect">
                      <a:avLst/>
                    </a:prstGeom>
                    <a:ln>
                      <a:noFill/>
                    </a:ln>
                    <a:extLst>
                      <a:ext uri="{53640926-AAD7-44D8-BBD7-CCE9431645EC}">
                        <a14:shadowObscured xmlns:a14="http://schemas.microsoft.com/office/drawing/2010/main"/>
                      </a:ext>
                    </a:extLst>
                  </pic:spPr>
                </pic:pic>
              </a:graphicData>
            </a:graphic>
          </wp:inline>
        </w:drawing>
      </w:r>
    </w:p>
    <w:p w14:paraId="3F3F120D" w14:textId="77777777" w:rsidR="00B42C4F" w:rsidRDefault="00B42C4F">
      <w:r>
        <w:br w:type="page"/>
      </w:r>
    </w:p>
    <w:p w14:paraId="6C838188" w14:textId="5533368C" w:rsidR="00810396" w:rsidRDefault="00810396" w:rsidP="00BF60BC">
      <w:pPr>
        <w:pStyle w:val="Heading2"/>
      </w:pPr>
      <w:bookmarkStart w:id="388" w:name="_Toc521412452"/>
      <w:r>
        <w:lastRenderedPageBreak/>
        <w:t>Using Initial State</w:t>
      </w:r>
      <w:bookmarkEnd w:id="388"/>
    </w:p>
    <w:p w14:paraId="4DC83910" w14:textId="52F36F13" w:rsidR="00663C19" w:rsidRPr="00406245" w:rsidRDefault="00E760D4" w:rsidP="00E760D4">
      <w:pPr>
        <w:pStyle w:val="Heading3"/>
      </w:pPr>
      <w:r>
        <w:t>Setting up an Account, a Bucket, and a Tile</w:t>
      </w:r>
    </w:p>
    <w:p w14:paraId="1541F986" w14:textId="209BD4CB" w:rsidR="00663C19" w:rsidRPr="004C1AEE" w:rsidRDefault="00663C19" w:rsidP="00663C19">
      <w:pPr>
        <w:pStyle w:val="ListParagraph"/>
        <w:numPr>
          <w:ilvl w:val="0"/>
          <w:numId w:val="22"/>
        </w:numPr>
      </w:pPr>
      <w:r w:rsidRPr="004C1AEE">
        <w:t xml:space="preserve">Create a free account at </w:t>
      </w:r>
      <w:hyperlink r:id="rId48" w:history="1">
        <w:r w:rsidRPr="004C1AEE">
          <w:rPr>
            <w:rStyle w:val="Hyperlink"/>
            <w:color w:val="auto"/>
            <w:u w:val="none"/>
          </w:rPr>
          <w:t>www.initialstate.com</w:t>
        </w:r>
      </w:hyperlink>
      <w:r w:rsidR="00C62DC6">
        <w:rPr>
          <w:rStyle w:val="Hyperlink"/>
          <w:color w:val="auto"/>
          <w:u w:val="none"/>
        </w:rPr>
        <w:t>.</w:t>
      </w:r>
    </w:p>
    <w:p w14:paraId="1F0E53F0" w14:textId="0082532C" w:rsidR="00663C19" w:rsidRPr="004C1AEE" w:rsidRDefault="00663C19" w:rsidP="00663C19">
      <w:pPr>
        <w:pStyle w:val="ListParagraph"/>
        <w:numPr>
          <w:ilvl w:val="0"/>
          <w:numId w:val="22"/>
        </w:numPr>
      </w:pPr>
      <w:r w:rsidRPr="004C1AEE">
        <w:t xml:space="preserve">Create a new bucket by pressing the little </w:t>
      </w:r>
      <w:r w:rsidR="003E6A10">
        <w:t>"</w:t>
      </w:r>
      <w:r w:rsidRPr="004C1AEE">
        <w:t>+</w:t>
      </w:r>
      <w:r w:rsidR="003E6A10">
        <w:t>"</w:t>
      </w:r>
      <w:r w:rsidRPr="004C1AEE">
        <w:t xml:space="preserve"> in the top left part of the screen</w:t>
      </w:r>
      <w:r w:rsidR="00C62DC6">
        <w:t xml:space="preserve"> next to the cloud icon.</w:t>
      </w:r>
    </w:p>
    <w:p w14:paraId="03B6D1E4" w14:textId="6852C27A" w:rsidR="00663C19" w:rsidRPr="00406245" w:rsidRDefault="0079269C" w:rsidP="00663C19">
      <w:r>
        <w:rPr>
          <w:noProof/>
        </w:rPr>
        <w:drawing>
          <wp:inline distT="0" distB="0" distL="0" distR="0" wp14:anchorId="135B925B" wp14:editId="6655A363">
            <wp:extent cx="5943600" cy="32289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1" b="22343"/>
                    <a:stretch/>
                  </pic:blipFill>
                  <pic:spPr bwMode="auto">
                    <a:xfrm>
                      <a:off x="0" y="0"/>
                      <a:ext cx="5943600" cy="3228975"/>
                    </a:xfrm>
                    <a:prstGeom prst="rect">
                      <a:avLst/>
                    </a:prstGeom>
                    <a:ln>
                      <a:noFill/>
                    </a:ln>
                    <a:extLst>
                      <a:ext uri="{53640926-AAD7-44D8-BBD7-CCE9431645EC}">
                        <a14:shadowObscured xmlns:a14="http://schemas.microsoft.com/office/drawing/2010/main"/>
                      </a:ext>
                    </a:extLst>
                  </pic:spPr>
                </pic:pic>
              </a:graphicData>
            </a:graphic>
          </wp:inline>
        </w:drawing>
      </w:r>
    </w:p>
    <w:p w14:paraId="179ED80B" w14:textId="062C772D" w:rsidR="00663C19" w:rsidRPr="00406245" w:rsidRDefault="00810396" w:rsidP="00810396">
      <w:pPr>
        <w:keepNext/>
      </w:pPr>
      <w:r>
        <w:t>Enter a</w:t>
      </w:r>
      <w:r w:rsidR="00663C19" w:rsidRPr="00406245">
        <w:t xml:space="preserve"> name </w:t>
      </w:r>
      <w:r>
        <w:t>for</w:t>
      </w:r>
      <w:r w:rsidR="00663C19" w:rsidRPr="00406245">
        <w:t xml:space="preserve"> the bucket</w:t>
      </w:r>
      <w:r w:rsidR="000A37AF">
        <w:t xml:space="preserve">, check the </w:t>
      </w:r>
      <w:r w:rsidR="000A37AF" w:rsidRPr="000A37AF">
        <w:rPr>
          <w:i/>
        </w:rPr>
        <w:t>Configure Endpoint Keys</w:t>
      </w:r>
      <w:r w:rsidR="000A37AF">
        <w:t xml:space="preserve"> box to</w:t>
      </w:r>
      <w:r w:rsidR="00663C19" w:rsidRPr="00406245">
        <w:t xml:space="preserve"> let the server create</w:t>
      </w:r>
      <w:r w:rsidR="000A37AF">
        <w:t xml:space="preserve"> a Bucket Key and an Access Key, and click the </w:t>
      </w:r>
      <w:r w:rsidR="000A37AF" w:rsidRPr="000A37AF">
        <w:rPr>
          <w:i/>
        </w:rPr>
        <w:t>Create</w:t>
      </w:r>
      <w:r w:rsidR="000A37AF">
        <w:t xml:space="preserve"> button at the bottom of the window</w:t>
      </w:r>
    </w:p>
    <w:p w14:paraId="43D2EB06" w14:textId="77777777" w:rsidR="00663C19" w:rsidRPr="00406245" w:rsidRDefault="00663C19" w:rsidP="00BD4B5A">
      <w:r w:rsidRPr="00406245">
        <w:rPr>
          <w:noProof/>
        </w:rPr>
        <w:drawing>
          <wp:inline distT="0" distB="0" distL="0" distR="0" wp14:anchorId="7944A52C" wp14:editId="41378DEB">
            <wp:extent cx="2231136" cy="2112264"/>
            <wp:effectExtent l="0" t="0" r="444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231136" cy="2112264"/>
                    </a:xfrm>
                    <a:prstGeom prst="rect">
                      <a:avLst/>
                    </a:prstGeom>
                  </pic:spPr>
                </pic:pic>
              </a:graphicData>
            </a:graphic>
          </wp:inline>
        </w:drawing>
      </w:r>
    </w:p>
    <w:p w14:paraId="5CFEBA60" w14:textId="0496EDD4" w:rsidR="008C06C3" w:rsidRDefault="008C06C3" w:rsidP="008C06C3">
      <w:r>
        <w:t xml:space="preserve">Note: you can get back to this window later by clicking on </w:t>
      </w:r>
      <w:r w:rsidR="003E6A10">
        <w:t>"</w:t>
      </w:r>
      <w:r>
        <w:t>settings</w:t>
      </w:r>
      <w:r w:rsidR="003E6A10">
        <w:t>"</w:t>
      </w:r>
      <w:r>
        <w:t xml:space="preserve"> under the bucket name.</w:t>
      </w:r>
    </w:p>
    <w:p w14:paraId="417498CE" w14:textId="4A5EF14B" w:rsidR="00810396" w:rsidRDefault="00663C19" w:rsidP="009357B8">
      <w:pPr>
        <w:keepNext/>
      </w:pPr>
      <w:r w:rsidRPr="00406245">
        <w:lastRenderedPageBreak/>
        <w:t>Once you have the Bucket setup</w:t>
      </w:r>
      <w:r w:rsidR="00810396">
        <w:t>, you should s</w:t>
      </w:r>
      <w:r w:rsidR="00E760D4">
        <w:t>e</w:t>
      </w:r>
      <w:r w:rsidR="00810396">
        <w:t xml:space="preserve">e the App Launcher as shown below. </w:t>
      </w:r>
      <w:r w:rsidR="00904D8B">
        <w:t>Click</w:t>
      </w:r>
      <w:r w:rsidR="00810396">
        <w:t xml:space="preserve"> on the bucket name from the </w:t>
      </w:r>
      <w:r w:rsidR="003E6A10">
        <w:t>"</w:t>
      </w:r>
      <w:r w:rsidR="00810396">
        <w:t>shelf</w:t>
      </w:r>
      <w:r w:rsidR="003E6A10">
        <w:t>"</w:t>
      </w:r>
      <w:r w:rsidR="00810396">
        <w:t xml:space="preserve"> window on the left</w:t>
      </w:r>
      <w:r w:rsidR="00E760D4">
        <w:t xml:space="preserve"> (1) to make sure you are looking at the correct bucket and then click the App Launcher button (2)</w:t>
      </w:r>
      <w:r w:rsidR="00810396">
        <w:t>. Use the three lines with an arrow to open/close the shelf</w:t>
      </w:r>
      <w:r w:rsidR="00E760D4">
        <w:t xml:space="preserve"> (3)</w:t>
      </w:r>
      <w:r w:rsidR="00810396">
        <w:t>.</w:t>
      </w:r>
      <w:r w:rsidR="00E760D4">
        <w:t xml:space="preserve"> You can also use the buttons along the top to switch to the Tile App, Waves App, Line Graph App, and File Source views (4).</w:t>
      </w:r>
    </w:p>
    <w:p w14:paraId="327E97D4" w14:textId="115BAD5E" w:rsidR="00E760D4" w:rsidRDefault="009357B8" w:rsidP="00663C19">
      <w:r>
        <w:rPr>
          <w:noProof/>
        </w:rPr>
        <w:drawing>
          <wp:inline distT="0" distB="0" distL="0" distR="0" wp14:anchorId="0516BAE8" wp14:editId="5ED9ACEF">
            <wp:extent cx="5777998" cy="282892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r="15224" b="31710"/>
                    <a:stretch/>
                  </pic:blipFill>
                  <pic:spPr bwMode="auto">
                    <a:xfrm>
                      <a:off x="0" y="0"/>
                      <a:ext cx="5782021" cy="2830895"/>
                    </a:xfrm>
                    <a:prstGeom prst="rect">
                      <a:avLst/>
                    </a:prstGeom>
                    <a:ln>
                      <a:noFill/>
                    </a:ln>
                    <a:extLst>
                      <a:ext uri="{53640926-AAD7-44D8-BBD7-CCE9431645EC}">
                        <a14:shadowObscured xmlns:a14="http://schemas.microsoft.com/office/drawing/2010/main"/>
                      </a:ext>
                    </a:extLst>
                  </pic:spPr>
                </pic:pic>
              </a:graphicData>
            </a:graphic>
          </wp:inline>
        </w:drawing>
      </w:r>
    </w:p>
    <w:p w14:paraId="2A33EB94" w14:textId="198106D5" w:rsidR="00810396" w:rsidRDefault="00E760D4" w:rsidP="00663C19">
      <w:r>
        <w:t>To add a new tile, first select the Tile</w:t>
      </w:r>
      <w:r w:rsidR="00904D8B">
        <w:t>s</w:t>
      </w:r>
      <w:r>
        <w:t xml:space="preserve"> App, click Edit Tiles</w:t>
      </w:r>
      <w:r w:rsidR="00904D8B">
        <w:t xml:space="preserve"> (1)</w:t>
      </w:r>
      <w:r>
        <w:t>, and then Add Tile</w:t>
      </w:r>
      <w:r w:rsidR="00904D8B">
        <w:t xml:space="preserve"> (2)</w:t>
      </w:r>
      <w:r>
        <w:t xml:space="preserve">.  Enter the information that you want to display </w:t>
      </w:r>
      <w:r w:rsidR="00904D8B">
        <w:t xml:space="preserve">(3) </w:t>
      </w:r>
      <w:r>
        <w:t>and the tile will be created. Click outside the Add Tile window to close it.</w:t>
      </w:r>
      <w:r w:rsidR="00904D8B">
        <w:t xml:space="preserve"> You will now see your tile, but it will be empty until you POST data to the bucket for the key that you created.</w:t>
      </w:r>
    </w:p>
    <w:p w14:paraId="0EDEA8F3" w14:textId="3F183022" w:rsidR="009357B8" w:rsidRDefault="00904D8B" w:rsidP="00663C19">
      <w:r>
        <w:rPr>
          <w:noProof/>
        </w:rPr>
        <w:lastRenderedPageBreak/>
        <w:drawing>
          <wp:inline distT="0" distB="0" distL="0" distR="0" wp14:anchorId="1DFB5681" wp14:editId="25AE2002">
            <wp:extent cx="5746768" cy="3152602"/>
            <wp:effectExtent l="0" t="0" r="635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1" r="6730" b="23005"/>
                    <a:stretch/>
                  </pic:blipFill>
                  <pic:spPr bwMode="auto">
                    <a:xfrm>
                      <a:off x="0" y="0"/>
                      <a:ext cx="5748773" cy="3153702"/>
                    </a:xfrm>
                    <a:prstGeom prst="rect">
                      <a:avLst/>
                    </a:prstGeom>
                    <a:ln>
                      <a:noFill/>
                    </a:ln>
                    <a:extLst>
                      <a:ext uri="{53640926-AAD7-44D8-BBD7-CCE9431645EC}">
                        <a14:shadowObscured xmlns:a14="http://schemas.microsoft.com/office/drawing/2010/main"/>
                      </a:ext>
                    </a:extLst>
                  </pic:spPr>
                </pic:pic>
              </a:graphicData>
            </a:graphic>
          </wp:inline>
        </w:drawing>
      </w:r>
    </w:p>
    <w:p w14:paraId="594E73D3" w14:textId="29882363" w:rsidR="00E760D4" w:rsidRDefault="00E760D4" w:rsidP="00E760D4">
      <w:pPr>
        <w:pStyle w:val="Heading3"/>
      </w:pPr>
      <w:r>
        <w:t>Sending HTTP Data</w:t>
      </w:r>
    </w:p>
    <w:p w14:paraId="0D8F1488" w14:textId="30A7E4E4" w:rsidR="00663C19" w:rsidRPr="00406245" w:rsidRDefault="00E760D4" w:rsidP="00663C19">
      <w:r>
        <w:t>Y</w:t>
      </w:r>
      <w:r w:rsidR="00663C19" w:rsidRPr="00406245">
        <w:t>ou can send HTTP P</w:t>
      </w:r>
      <w:r w:rsidR="00597E0D">
        <w:t>OST</w:t>
      </w:r>
      <w:r w:rsidR="00663C19" w:rsidRPr="00406245">
        <w:t xml:space="preserve"> requests to Initial State using one of two methods</w:t>
      </w:r>
      <w:r w:rsidR="00B42C4F">
        <w:t>:</w:t>
      </w:r>
    </w:p>
    <w:p w14:paraId="45136698" w14:textId="39207DF2" w:rsidR="00663C19" w:rsidRPr="00BD4B5A" w:rsidRDefault="008C06C3" w:rsidP="00BD4B5A">
      <w:pPr>
        <w:rPr>
          <w:u w:val="single"/>
        </w:rPr>
      </w:pPr>
      <w:r>
        <w:rPr>
          <w:u w:val="single"/>
        </w:rPr>
        <w:t>JSON</w:t>
      </w:r>
    </w:p>
    <w:p w14:paraId="1453B01C" w14:textId="799E4D35" w:rsidR="00663C19" w:rsidRDefault="00663C19" w:rsidP="00663C19">
      <w:pPr>
        <w:pStyle w:val="ListParagraph"/>
        <w:numPr>
          <w:ilvl w:val="0"/>
          <w:numId w:val="23"/>
        </w:numPr>
      </w:pPr>
      <w:r w:rsidRPr="004C1AEE">
        <w:t>Server = groker.intialstate.com</w:t>
      </w:r>
    </w:p>
    <w:p w14:paraId="4904F0FA" w14:textId="5B83F6EC" w:rsidR="00363167" w:rsidRPr="004C1AEE" w:rsidRDefault="00363167" w:rsidP="00663C19">
      <w:pPr>
        <w:pStyle w:val="ListParagraph"/>
        <w:numPr>
          <w:ilvl w:val="0"/>
          <w:numId w:val="23"/>
        </w:numPr>
      </w:pPr>
      <w:r>
        <w:t>Resource = /</w:t>
      </w:r>
      <w:proofErr w:type="spellStart"/>
      <w:r>
        <w:t>api</w:t>
      </w:r>
      <w:proofErr w:type="spellEnd"/>
      <w:r>
        <w:t>/events</w:t>
      </w:r>
    </w:p>
    <w:p w14:paraId="6997E24F" w14:textId="481134F2" w:rsidR="00663C19" w:rsidRPr="004C1AEE" w:rsidRDefault="008160BC" w:rsidP="00663C19">
      <w:pPr>
        <w:pStyle w:val="ListParagraph"/>
        <w:numPr>
          <w:ilvl w:val="0"/>
          <w:numId w:val="23"/>
        </w:numPr>
      </w:pPr>
      <w:r>
        <w:t xml:space="preserve">HTTP Header for </w:t>
      </w:r>
      <w:r w:rsidR="00663C19" w:rsidRPr="004C1AEE">
        <w:t>X-IS-</w:t>
      </w:r>
      <w:proofErr w:type="spellStart"/>
      <w:r w:rsidR="00663C19" w:rsidRPr="004C1AEE">
        <w:t>AccessKey</w:t>
      </w:r>
      <w:proofErr w:type="spellEnd"/>
      <w:r w:rsidR="00663C19" w:rsidRPr="004C1AEE">
        <w:t>:</w:t>
      </w:r>
      <w:r>
        <w:t xml:space="preserve"> &lt;</w:t>
      </w:r>
      <w:proofErr w:type="spellStart"/>
      <w:r>
        <w:t>yourAccessKey</w:t>
      </w:r>
      <w:proofErr w:type="spellEnd"/>
      <w:r>
        <w:t>&gt;</w:t>
      </w:r>
    </w:p>
    <w:p w14:paraId="02D1DD20" w14:textId="0006FE25" w:rsidR="00663C19" w:rsidRDefault="00663C19" w:rsidP="00663C19">
      <w:pPr>
        <w:pStyle w:val="ListParagraph"/>
        <w:numPr>
          <w:ilvl w:val="0"/>
          <w:numId w:val="23"/>
        </w:numPr>
      </w:pPr>
      <w:r w:rsidRPr="004C1AEE">
        <w:t>H</w:t>
      </w:r>
      <w:r>
        <w:t>TT</w:t>
      </w:r>
      <w:r w:rsidR="008160BC">
        <w:t xml:space="preserve">P Header for </w:t>
      </w:r>
      <w:r>
        <w:t>X-IS-</w:t>
      </w:r>
      <w:proofErr w:type="spellStart"/>
      <w:r>
        <w:t>BucketKey</w:t>
      </w:r>
      <w:proofErr w:type="spellEnd"/>
      <w:r w:rsidRPr="004C1AEE">
        <w:t>:</w:t>
      </w:r>
      <w:r w:rsidR="008160BC">
        <w:t xml:space="preserve"> &lt;</w:t>
      </w:r>
      <w:proofErr w:type="spellStart"/>
      <w:r w:rsidR="008160BC">
        <w:t>yourBucketKey</w:t>
      </w:r>
      <w:proofErr w:type="spellEnd"/>
      <w:r w:rsidR="008160BC">
        <w:t>&gt;</w:t>
      </w:r>
    </w:p>
    <w:p w14:paraId="677FEE9D" w14:textId="511498C7" w:rsidR="00331060" w:rsidRDefault="008160BC" w:rsidP="00663C19">
      <w:pPr>
        <w:pStyle w:val="ListParagraph"/>
        <w:numPr>
          <w:ilvl w:val="0"/>
          <w:numId w:val="23"/>
        </w:numPr>
      </w:pPr>
      <w:r>
        <w:t xml:space="preserve">HTTP Header for </w:t>
      </w:r>
      <w:r w:rsidR="00331060">
        <w:t>Content-Type: application/json</w:t>
      </w:r>
      <w:r w:rsidR="003E6A10">
        <w:t>"</w:t>
      </w:r>
    </w:p>
    <w:p w14:paraId="78723255" w14:textId="35D78BD8" w:rsidR="008160BC" w:rsidRPr="004C1AEE" w:rsidRDefault="008160BC" w:rsidP="00663C19">
      <w:pPr>
        <w:pStyle w:val="ListParagraph"/>
        <w:numPr>
          <w:ilvl w:val="0"/>
          <w:numId w:val="23"/>
        </w:numPr>
      </w:pPr>
      <w:r>
        <w:t>HHTP Header for Content-Length:</w:t>
      </w:r>
      <w:r w:rsidR="00955A52">
        <w:t xml:space="preserve"> </w:t>
      </w:r>
      <w:r>
        <w:t>&lt;</w:t>
      </w:r>
      <w:proofErr w:type="spellStart"/>
      <w:r>
        <w:t>yourJsonLength</w:t>
      </w:r>
      <w:proofErr w:type="spellEnd"/>
      <w:r>
        <w:t>&gt;</w:t>
      </w:r>
    </w:p>
    <w:p w14:paraId="481CC1BB" w14:textId="4B10690D" w:rsidR="00663C19" w:rsidRDefault="008160BC" w:rsidP="00663C19">
      <w:pPr>
        <w:pStyle w:val="ListParagraph"/>
        <w:numPr>
          <w:ilvl w:val="0"/>
          <w:numId w:val="23"/>
        </w:numPr>
      </w:pPr>
      <w:r>
        <w:t xml:space="preserve">A </w:t>
      </w:r>
      <w:r w:rsidR="00663C19" w:rsidRPr="004C1AEE">
        <w:t>JSON Document with an Array of Keymaps</w:t>
      </w:r>
      <w:r w:rsidR="008C06C3">
        <w:t xml:space="preserve"> and values. For example, to set the key named </w:t>
      </w:r>
      <w:r w:rsidR="003E6A10">
        <w:t>"</w:t>
      </w:r>
      <w:r w:rsidR="008C06C3">
        <w:t>switch</w:t>
      </w:r>
      <w:r w:rsidR="003E6A10">
        <w:t>"</w:t>
      </w:r>
      <w:r w:rsidR="008C06C3">
        <w:t xml:space="preserve"> to a value of </w:t>
      </w:r>
      <w:r w:rsidR="003E6A10">
        <w:t>"</w:t>
      </w:r>
      <w:r w:rsidR="008C06C3">
        <w:t>on</w:t>
      </w:r>
      <w:r w:rsidR="003E6A10">
        <w:t>"</w:t>
      </w:r>
      <w:r w:rsidR="008C06C3">
        <w:t>, the JSON would be:</w:t>
      </w:r>
    </w:p>
    <w:p w14:paraId="7602F7AA" w14:textId="34E1905A" w:rsidR="008C06C3" w:rsidRPr="004C1AEE" w:rsidRDefault="008C06C3" w:rsidP="008C06C3">
      <w:pPr>
        <w:pStyle w:val="ListParagraph"/>
        <w:ind w:left="1800"/>
      </w:pPr>
      <w:r>
        <w:t>{</w:t>
      </w:r>
      <w:r w:rsidR="003E6A10">
        <w:t>"</w:t>
      </w:r>
      <w:proofErr w:type="spellStart"/>
      <w:r>
        <w:t>key</w:t>
      </w:r>
      <w:r w:rsidR="003E6A10">
        <w:t>"</w:t>
      </w:r>
      <w:r>
        <w:t>:</w:t>
      </w:r>
      <w:r w:rsidR="003E6A10">
        <w:t>"</w:t>
      </w:r>
      <w:r>
        <w:t>switch</w:t>
      </w:r>
      <w:r w:rsidR="003E6A10">
        <w:t>"</w:t>
      </w:r>
      <w:r>
        <w:t>,</w:t>
      </w:r>
      <w:r w:rsidR="003E6A10">
        <w:t>"</w:t>
      </w:r>
      <w:r>
        <w:t>value</w:t>
      </w:r>
      <w:r w:rsidR="003E6A10">
        <w:t>"</w:t>
      </w:r>
      <w:r>
        <w:t>:</w:t>
      </w:r>
      <w:r w:rsidR="003E6A10">
        <w:t>"</w:t>
      </w:r>
      <w:r>
        <w:t>on</w:t>
      </w:r>
      <w:proofErr w:type="spellEnd"/>
      <w:r w:rsidR="003E6A10">
        <w:t>"</w:t>
      </w:r>
      <w:r>
        <w:t>}</w:t>
      </w:r>
    </w:p>
    <w:p w14:paraId="4B9B4B2B" w14:textId="77777777" w:rsidR="00663C19" w:rsidRPr="00BD4B5A" w:rsidRDefault="00663C19" w:rsidP="00BD4B5A">
      <w:pPr>
        <w:rPr>
          <w:u w:val="single"/>
        </w:rPr>
      </w:pPr>
      <w:r w:rsidRPr="00BD4B5A">
        <w:rPr>
          <w:u w:val="single"/>
        </w:rPr>
        <w:t>HTTP Options</w:t>
      </w:r>
    </w:p>
    <w:p w14:paraId="1F9F9BFF" w14:textId="77777777" w:rsidR="00663C19" w:rsidRPr="004C1AEE" w:rsidRDefault="00663C19" w:rsidP="00663C19">
      <w:pPr>
        <w:pStyle w:val="ListParagraph"/>
        <w:numPr>
          <w:ilvl w:val="0"/>
          <w:numId w:val="24"/>
        </w:numPr>
      </w:pPr>
      <w:proofErr w:type="spellStart"/>
      <w:r w:rsidRPr="004C1AEE">
        <w:t>accessKey</w:t>
      </w:r>
      <w:proofErr w:type="spellEnd"/>
    </w:p>
    <w:p w14:paraId="49304447" w14:textId="77777777" w:rsidR="00663C19" w:rsidRPr="004C1AEE" w:rsidRDefault="00663C19" w:rsidP="00663C19">
      <w:pPr>
        <w:pStyle w:val="ListParagraph"/>
        <w:numPr>
          <w:ilvl w:val="0"/>
          <w:numId w:val="24"/>
        </w:numPr>
      </w:pPr>
      <w:proofErr w:type="spellStart"/>
      <w:r w:rsidRPr="004C1AEE">
        <w:t>bucketKey</w:t>
      </w:r>
      <w:proofErr w:type="spellEnd"/>
    </w:p>
    <w:p w14:paraId="5BB82BF0" w14:textId="77777777" w:rsidR="00663C19" w:rsidRPr="004C1AEE" w:rsidRDefault="00663C19" w:rsidP="00663C19">
      <w:pPr>
        <w:pStyle w:val="ListParagraph"/>
        <w:numPr>
          <w:ilvl w:val="0"/>
          <w:numId w:val="24"/>
        </w:numPr>
      </w:pPr>
      <w:r w:rsidRPr="004C1AEE">
        <w:t>eventKey0</w:t>
      </w:r>
    </w:p>
    <w:p w14:paraId="437A6F5A" w14:textId="77777777" w:rsidR="00663C19" w:rsidRPr="004C1AEE" w:rsidRDefault="00663C19" w:rsidP="00663C19">
      <w:pPr>
        <w:pStyle w:val="ListParagraph"/>
        <w:numPr>
          <w:ilvl w:val="0"/>
          <w:numId w:val="24"/>
        </w:numPr>
      </w:pPr>
      <w:r w:rsidRPr="004C1AEE">
        <w:t>eventValue0</w:t>
      </w:r>
    </w:p>
    <w:p w14:paraId="4B0EAF61" w14:textId="2911C01D" w:rsidR="00663C19" w:rsidRPr="00406245" w:rsidRDefault="00663C19" w:rsidP="00663C19">
      <w:r w:rsidRPr="00406245">
        <w:t xml:space="preserve">For example, you could send </w:t>
      </w:r>
      <w:r w:rsidR="008160BC">
        <w:t>an</w:t>
      </w:r>
      <w:r w:rsidRPr="00406245">
        <w:t xml:space="preserve"> event </w:t>
      </w:r>
      <w:r w:rsidR="008160BC">
        <w:t xml:space="preserve">to set </w:t>
      </w:r>
      <w:r w:rsidR="008C06C3">
        <w:t xml:space="preserve">the key called </w:t>
      </w:r>
      <w:r w:rsidR="003E6A10">
        <w:t>"</w:t>
      </w:r>
      <w:r w:rsidRPr="00406245">
        <w:t>switch</w:t>
      </w:r>
      <w:r w:rsidR="003E6A10">
        <w:t>"</w:t>
      </w:r>
      <w:r w:rsidR="008160BC">
        <w:t xml:space="preserve"> </w:t>
      </w:r>
      <w:r w:rsidR="008C06C3">
        <w:t>to a value of</w:t>
      </w:r>
      <w:r w:rsidR="008160BC">
        <w:t xml:space="preserve"> </w:t>
      </w:r>
      <w:r w:rsidR="003E6A10">
        <w:t>"</w:t>
      </w:r>
      <w:r w:rsidRPr="00406245">
        <w:t>on</w:t>
      </w:r>
      <w:r w:rsidR="003E6A10">
        <w:t>"</w:t>
      </w:r>
      <w:r w:rsidRPr="00406245">
        <w:t xml:space="preserve"> by sending an HTTP P</w:t>
      </w:r>
      <w:r w:rsidR="00B42C4F">
        <w:t>OST</w:t>
      </w:r>
      <w:r w:rsidRPr="00406245">
        <w:t xml:space="preserve"> request with the following settings:</w:t>
      </w:r>
    </w:p>
    <w:p w14:paraId="0D6AF45B" w14:textId="77777777" w:rsidR="00663C19" w:rsidRPr="00406245" w:rsidRDefault="00663C19" w:rsidP="00331060">
      <w:pPr>
        <w:pStyle w:val="ListParagraph"/>
        <w:numPr>
          <w:ilvl w:val="0"/>
          <w:numId w:val="31"/>
        </w:numPr>
      </w:pPr>
      <w:r w:rsidRPr="00406245">
        <w:lastRenderedPageBreak/>
        <w:t>Server = https://groker.initialstate.com</w:t>
      </w:r>
    </w:p>
    <w:p w14:paraId="5B2D11E9" w14:textId="77777777" w:rsidR="00663C19" w:rsidRPr="00406245" w:rsidRDefault="00663C19" w:rsidP="00331060">
      <w:pPr>
        <w:pStyle w:val="ListParagraph"/>
        <w:numPr>
          <w:ilvl w:val="0"/>
          <w:numId w:val="31"/>
        </w:numPr>
      </w:pPr>
      <w:r w:rsidRPr="00406245">
        <w:t>Resource = /</w:t>
      </w:r>
      <w:proofErr w:type="spellStart"/>
      <w:r w:rsidRPr="00406245">
        <w:t>api</w:t>
      </w:r>
      <w:proofErr w:type="spellEnd"/>
      <w:r w:rsidRPr="00406245">
        <w:t>/events</w:t>
      </w:r>
    </w:p>
    <w:p w14:paraId="6B150317" w14:textId="7EE2F62F" w:rsidR="00663C19" w:rsidRPr="009D7236" w:rsidRDefault="00663C19" w:rsidP="00331060">
      <w:pPr>
        <w:pStyle w:val="ListParagraph"/>
        <w:numPr>
          <w:ilvl w:val="0"/>
          <w:numId w:val="31"/>
        </w:numPr>
        <w:rPr>
          <w:sz w:val="20"/>
        </w:rPr>
      </w:pPr>
      <w:r w:rsidRPr="00406245">
        <w:t>Options</w:t>
      </w:r>
      <w:r w:rsidR="000A37AF">
        <w:t xml:space="preserve"> </w:t>
      </w:r>
      <w:r w:rsidRPr="00406245">
        <w:t>=</w:t>
      </w:r>
      <w:r w:rsidR="009D7236">
        <w:t xml:space="preserve"> </w:t>
      </w:r>
      <w:r w:rsidRPr="009D7236">
        <w:rPr>
          <w:sz w:val="20"/>
        </w:rPr>
        <w:t>accessKey=</w:t>
      </w:r>
      <w:r w:rsidR="008C06C3" w:rsidRPr="009D7236">
        <w:rPr>
          <w:sz w:val="20"/>
        </w:rPr>
        <w:t>&lt;yourAccessKey&gt;</w:t>
      </w:r>
      <w:r w:rsidRPr="009D7236">
        <w:rPr>
          <w:sz w:val="20"/>
        </w:rPr>
        <w:t>&amp;bucketKey=</w:t>
      </w:r>
      <w:r w:rsidR="008C06C3" w:rsidRPr="009D7236">
        <w:rPr>
          <w:sz w:val="20"/>
        </w:rPr>
        <w:t>&lt;yourBucketKey&gt;</w:t>
      </w:r>
      <w:r w:rsidRPr="009D7236">
        <w:rPr>
          <w:sz w:val="20"/>
        </w:rPr>
        <w:t>&amp;eventKey0=switch&amp;eventValue0=on</w:t>
      </w:r>
    </w:p>
    <w:p w14:paraId="44135D8A" w14:textId="426032C9" w:rsidR="00E760D4" w:rsidRDefault="00E760D4" w:rsidP="00E760D4">
      <w:pPr>
        <w:pStyle w:val="Heading3"/>
      </w:pPr>
      <w:r>
        <w:t>Using APIARY</w:t>
      </w:r>
    </w:p>
    <w:p w14:paraId="20247554" w14:textId="153F2A1E" w:rsidR="00663C19" w:rsidRDefault="00663C19" w:rsidP="00663C19">
      <w:r w:rsidRPr="00406245">
        <w:t xml:space="preserve">Initial State has documented their Web API with a tool called </w:t>
      </w:r>
      <w:r w:rsidR="003E6A10">
        <w:t>"</w:t>
      </w:r>
      <w:hyperlink r:id="rId53" w:history="1">
        <w:r w:rsidRPr="00406245">
          <w:rPr>
            <w:rStyle w:val="Hyperlink"/>
          </w:rPr>
          <w:t>APIARY</w:t>
        </w:r>
      </w:hyperlink>
      <w:r w:rsidR="003E6A10">
        <w:t>"</w:t>
      </w:r>
      <w:r w:rsidRPr="00406245">
        <w:t xml:space="preserve">.  This is a </w:t>
      </w:r>
      <w:proofErr w:type="gramStart"/>
      <w:r w:rsidRPr="00406245">
        <w:t>web based</w:t>
      </w:r>
      <w:proofErr w:type="gramEnd"/>
      <w:r w:rsidRPr="00406245">
        <w:t xml:space="preserve"> tool which shows all the APIs and how to use them with examples.  It can also switch to </w:t>
      </w:r>
      <w:r w:rsidR="003E6A10">
        <w:t>"</w:t>
      </w:r>
      <w:r w:rsidRPr="00406245">
        <w:t>console</w:t>
      </w:r>
      <w:r w:rsidR="003E6A10">
        <w:t>"</w:t>
      </w:r>
      <w:r w:rsidRPr="00406245">
        <w:t xml:space="preserve"> mode where you can fill in the boxes in HTTP requests and it will send them to the Initial State Web Server.</w:t>
      </w:r>
    </w:p>
    <w:p w14:paraId="3FBD679C" w14:textId="1FBAA688" w:rsidR="008C0E60" w:rsidRPr="00406245" w:rsidRDefault="008C0E60" w:rsidP="00663C19">
      <w:r>
        <w:t xml:space="preserve">You can access the APIARY documentation from </w:t>
      </w:r>
      <w:proofErr w:type="spellStart"/>
      <w:r>
        <w:t>InitialState</w:t>
      </w:r>
      <w:proofErr w:type="spellEnd"/>
      <w:r>
        <w:t xml:space="preserve"> by clicking on the link </w:t>
      </w:r>
      <w:r w:rsidR="003E6A10">
        <w:t>"</w:t>
      </w:r>
      <w:r>
        <w:t xml:space="preserve">View </w:t>
      </w:r>
      <w:proofErr w:type="gramStart"/>
      <w:r>
        <w:t>The</w:t>
      </w:r>
      <w:proofErr w:type="gramEnd"/>
      <w:r>
        <w:t xml:space="preserve"> Events API Docs</w:t>
      </w:r>
      <w:r w:rsidR="003E6A10">
        <w:t>"</w:t>
      </w:r>
      <w:r>
        <w:t xml:space="preserve"> from the right side of the App Launcher</w:t>
      </w:r>
      <w:r w:rsidR="008C06C3">
        <w:t xml:space="preserve"> (</w:t>
      </w:r>
      <w:r w:rsidR="00CD05EC">
        <w:t xml:space="preserve">remember, </w:t>
      </w:r>
      <w:r w:rsidR="008C06C3">
        <w:t>click the sine wave to get to the App Launcher)</w:t>
      </w:r>
      <w:r>
        <w:t xml:space="preserve">. You can also access it by clicking </w:t>
      </w:r>
      <w:r w:rsidR="003E6A10">
        <w:t>"</w:t>
      </w:r>
      <w:r>
        <w:t>support</w:t>
      </w:r>
      <w:r w:rsidR="003E6A10">
        <w:t>"</w:t>
      </w:r>
      <w:r>
        <w:t xml:space="preserve"> at the top right corner of the window, selecting </w:t>
      </w:r>
      <w:r w:rsidR="003E6A10">
        <w:t>"</w:t>
      </w:r>
      <w:r>
        <w:t>Streaming -&gt; Using the Events API</w:t>
      </w:r>
      <w:r w:rsidR="003E6A10">
        <w:t>"</w:t>
      </w:r>
      <w:r>
        <w:t xml:space="preserve">, and then clicking on </w:t>
      </w:r>
      <w:r w:rsidR="003E6A10">
        <w:t>"</w:t>
      </w:r>
      <w:r>
        <w:t>documented and testable on apiary</w:t>
      </w:r>
      <w:r w:rsidR="003E6A10">
        <w:t>"</w:t>
      </w:r>
      <w:r>
        <w:t>. The initial APIARY window looks like this:</w:t>
      </w:r>
    </w:p>
    <w:p w14:paraId="31B5E79D" w14:textId="3BD9502F" w:rsidR="00663C19" w:rsidRDefault="00663C19" w:rsidP="00663C19">
      <w:r w:rsidRPr="00406245">
        <w:rPr>
          <w:noProof/>
        </w:rPr>
        <w:drawing>
          <wp:inline distT="0" distB="0" distL="0" distR="0" wp14:anchorId="09E40C18" wp14:editId="67E445C0">
            <wp:extent cx="5294328" cy="4813540"/>
            <wp:effectExtent l="0" t="0" r="1905"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98523" cy="4817354"/>
                    </a:xfrm>
                    <a:prstGeom prst="rect">
                      <a:avLst/>
                    </a:prstGeom>
                  </pic:spPr>
                </pic:pic>
              </a:graphicData>
            </a:graphic>
          </wp:inline>
        </w:drawing>
      </w:r>
    </w:p>
    <w:p w14:paraId="1AE5EF39" w14:textId="7826DCF5" w:rsidR="008C0E60" w:rsidRPr="00406245" w:rsidRDefault="008C0E60" w:rsidP="008C0E60">
      <w:pPr>
        <w:keepNext/>
      </w:pPr>
      <w:r>
        <w:lastRenderedPageBreak/>
        <w:t xml:space="preserve">From the left panel, click on </w:t>
      </w:r>
      <w:r w:rsidR="003E6A10">
        <w:t>"</w:t>
      </w:r>
      <w:r>
        <w:t>Event Data -&gt; Events JSON</w:t>
      </w:r>
      <w:r w:rsidR="003E6A10">
        <w:t>"</w:t>
      </w:r>
      <w:r>
        <w:t xml:space="preserve"> and then click the banner </w:t>
      </w:r>
      <w:r w:rsidR="003E6A10">
        <w:t>"</w:t>
      </w:r>
      <w:r>
        <w:t>Send Events</w:t>
      </w:r>
      <w:r w:rsidR="003E6A10">
        <w:t>"</w:t>
      </w:r>
      <w:r>
        <w:t xml:space="preserve"> from the center panel. Next, click the button that says </w:t>
      </w:r>
      <w:r w:rsidR="003E6A10">
        <w:t>"</w:t>
      </w:r>
      <w:r>
        <w:t>Switch to Console</w:t>
      </w:r>
      <w:r w:rsidR="003E6A10">
        <w:t>"</w:t>
      </w:r>
      <w:r>
        <w:t xml:space="preserve"> on the right panel. Once you do that, you will see the following window that includes documentation on sending events (center panel) and a test console that you can use to send POST requests (right panel).</w:t>
      </w:r>
    </w:p>
    <w:p w14:paraId="0B02768A" w14:textId="4C931466" w:rsidR="00663C19" w:rsidRPr="00406245" w:rsidRDefault="008C0E60" w:rsidP="00663C19">
      <w:r>
        <w:rPr>
          <w:noProof/>
        </w:rPr>
        <w:drawing>
          <wp:inline distT="0" distB="0" distL="0" distR="0" wp14:anchorId="4182797A" wp14:editId="7B2A548D">
            <wp:extent cx="6003703" cy="28575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r="2244"/>
                    <a:stretch/>
                  </pic:blipFill>
                  <pic:spPr bwMode="auto">
                    <a:xfrm>
                      <a:off x="0" y="0"/>
                      <a:ext cx="6004880" cy="2858060"/>
                    </a:xfrm>
                    <a:prstGeom prst="rect">
                      <a:avLst/>
                    </a:prstGeom>
                    <a:ln>
                      <a:noFill/>
                    </a:ln>
                    <a:extLst>
                      <a:ext uri="{53640926-AAD7-44D8-BBD7-CCE9431645EC}">
                        <a14:shadowObscured xmlns:a14="http://schemas.microsoft.com/office/drawing/2010/main"/>
                      </a:ext>
                    </a:extLst>
                  </pic:spPr>
                </pic:pic>
              </a:graphicData>
            </a:graphic>
          </wp:inline>
        </w:drawing>
      </w:r>
    </w:p>
    <w:p w14:paraId="383D7DF4" w14:textId="5974B7B9" w:rsidR="004A76A5" w:rsidRDefault="008C0E60" w:rsidP="00B42C4F">
      <w:pPr>
        <w:keepNext/>
      </w:pPr>
      <w:r>
        <w:t>From</w:t>
      </w:r>
      <w:r w:rsidR="00663C19" w:rsidRPr="00406245">
        <w:t xml:space="preserve"> the console</w:t>
      </w:r>
      <w:r w:rsidR="004A76A5">
        <w:t>,</w:t>
      </w:r>
      <w:r w:rsidR="00663C19" w:rsidRPr="00406245">
        <w:t xml:space="preserve"> y</w:t>
      </w:r>
      <w:r w:rsidR="004A76A5">
        <w:t>ou can create and send HTTP requests. F</w:t>
      </w:r>
      <w:r w:rsidR="00663C19" w:rsidRPr="00406245">
        <w:t>or example</w:t>
      </w:r>
      <w:r w:rsidR="004A76A5">
        <w:t>,</w:t>
      </w:r>
      <w:r w:rsidR="00663C19" w:rsidRPr="00406245">
        <w:t xml:space="preserve"> </w:t>
      </w:r>
      <w:r w:rsidR="004A76A5">
        <w:t xml:space="preserve">to send the value </w:t>
      </w:r>
      <w:r w:rsidR="003E6A10">
        <w:t>"</w:t>
      </w:r>
      <w:r w:rsidR="004A76A5">
        <w:t>on</w:t>
      </w:r>
      <w:r w:rsidR="003E6A10">
        <w:t>"</w:t>
      </w:r>
      <w:r w:rsidR="004A76A5">
        <w:t xml:space="preserve"> to a key called </w:t>
      </w:r>
      <w:r w:rsidR="003E6A10">
        <w:t>"</w:t>
      </w:r>
      <w:r w:rsidR="00663C19" w:rsidRPr="00406245">
        <w:t>switch</w:t>
      </w:r>
      <w:r w:rsidR="003E6A10">
        <w:t>"</w:t>
      </w:r>
      <w:r w:rsidR="004A76A5">
        <w:t xml:space="preserve"> from the console, you would do the following:</w:t>
      </w:r>
    </w:p>
    <w:p w14:paraId="788A5004" w14:textId="587313A4" w:rsidR="00663C19" w:rsidRPr="00406245" w:rsidRDefault="004A76A5" w:rsidP="00B42C4F">
      <w:pPr>
        <w:keepNext/>
      </w:pPr>
      <w:r>
        <w:t>First click on</w:t>
      </w:r>
      <w:r w:rsidR="00663C19" w:rsidRPr="00406245">
        <w:t xml:space="preserve"> </w:t>
      </w:r>
      <w:r w:rsidR="003E6A10">
        <w:t>"</w:t>
      </w:r>
      <w:r w:rsidR="00663C19" w:rsidRPr="00406245">
        <w:t>Header</w:t>
      </w:r>
      <w:r w:rsidR="003E6A10">
        <w:t>"</w:t>
      </w:r>
      <w:r w:rsidR="00663C19" w:rsidRPr="00406245">
        <w:t xml:space="preserve"> and </w:t>
      </w:r>
      <w:r>
        <w:t>fill</w:t>
      </w:r>
      <w:r w:rsidR="00663C19" w:rsidRPr="00406245">
        <w:t xml:space="preserve"> in your API Key and Bucket Key.</w:t>
      </w:r>
      <w:r w:rsidR="00D60BD5">
        <w:t xml:space="preserve"> The header for Content-Ty</w:t>
      </w:r>
      <w:r w:rsidR="00CD05EC">
        <w:t>pe is already filled in for you and the Content-Length will be automatically calculated.</w:t>
      </w:r>
    </w:p>
    <w:p w14:paraId="6D2C9905" w14:textId="77777777" w:rsidR="00663C19" w:rsidRPr="00406245" w:rsidRDefault="00663C19" w:rsidP="00BD4B5A">
      <w:r w:rsidRPr="00406245">
        <w:rPr>
          <w:noProof/>
        </w:rPr>
        <w:drawing>
          <wp:inline distT="0" distB="0" distL="0" distR="0" wp14:anchorId="0F6643B2" wp14:editId="1E5AB980">
            <wp:extent cx="2941608" cy="2890449"/>
            <wp:effectExtent l="0" t="0" r="0" b="5715"/>
            <wp:docPr id="11" name="Picture 11" descr="../../../../../Desktop/even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event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948598" cy="2897317"/>
                    </a:xfrm>
                    <a:prstGeom prst="rect">
                      <a:avLst/>
                    </a:prstGeom>
                    <a:noFill/>
                    <a:ln>
                      <a:noFill/>
                    </a:ln>
                  </pic:spPr>
                </pic:pic>
              </a:graphicData>
            </a:graphic>
          </wp:inline>
        </w:drawing>
      </w:r>
    </w:p>
    <w:p w14:paraId="62F7407D" w14:textId="2DB4F0D3" w:rsidR="00663C19" w:rsidRPr="00406245" w:rsidRDefault="00663C19" w:rsidP="00B42C4F">
      <w:pPr>
        <w:keepNext/>
      </w:pPr>
      <w:r w:rsidRPr="00406245">
        <w:lastRenderedPageBreak/>
        <w:t xml:space="preserve">Then </w:t>
      </w:r>
      <w:r w:rsidR="004A76A5">
        <w:t>click</w:t>
      </w:r>
      <w:r w:rsidRPr="00406245">
        <w:t xml:space="preserve"> on </w:t>
      </w:r>
      <w:r w:rsidR="003E6A10">
        <w:t>"</w:t>
      </w:r>
      <w:r w:rsidRPr="00406245">
        <w:t>Body</w:t>
      </w:r>
      <w:r w:rsidR="003E6A10">
        <w:t>"</w:t>
      </w:r>
      <w:r w:rsidRPr="00406245">
        <w:t xml:space="preserve"> and </w:t>
      </w:r>
      <w:r w:rsidR="004A76A5">
        <w:t>type</w:t>
      </w:r>
      <w:r w:rsidRPr="00406245">
        <w:t xml:space="preserve"> in the JSON document for the message. </w:t>
      </w:r>
    </w:p>
    <w:p w14:paraId="4271D600" w14:textId="77777777" w:rsidR="00663C19" w:rsidRPr="00406245" w:rsidRDefault="00663C19" w:rsidP="00BD4B5A">
      <w:r w:rsidRPr="00406245">
        <w:rPr>
          <w:noProof/>
        </w:rPr>
        <w:drawing>
          <wp:inline distT="0" distB="0" distL="0" distR="0" wp14:anchorId="675B6F7A" wp14:editId="079FAF71">
            <wp:extent cx="3147722" cy="3292862"/>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150461" cy="3295727"/>
                    </a:xfrm>
                    <a:prstGeom prst="rect">
                      <a:avLst/>
                    </a:prstGeom>
                  </pic:spPr>
                </pic:pic>
              </a:graphicData>
            </a:graphic>
          </wp:inline>
        </w:drawing>
      </w:r>
    </w:p>
    <w:p w14:paraId="242B88A1" w14:textId="66CACD8B" w:rsidR="00663C19" w:rsidRPr="00406245" w:rsidRDefault="00663C19" w:rsidP="00B42C4F">
      <w:pPr>
        <w:keepNext/>
      </w:pPr>
      <w:r w:rsidRPr="00406245">
        <w:t xml:space="preserve">When you press </w:t>
      </w:r>
      <w:r w:rsidR="003E6A10">
        <w:t>"</w:t>
      </w:r>
      <w:r w:rsidRPr="00406245">
        <w:t>Call Resource</w:t>
      </w:r>
      <w:r w:rsidR="003E6A10">
        <w:t>"</w:t>
      </w:r>
      <w:r w:rsidRPr="00406245">
        <w:t xml:space="preserve"> it will show you the HTTP 1.1 document and the result.</w:t>
      </w:r>
    </w:p>
    <w:p w14:paraId="35255F08" w14:textId="20852BF9" w:rsidR="00663C19" w:rsidRDefault="00663C19" w:rsidP="00BD4B5A">
      <w:r w:rsidRPr="00406245">
        <w:rPr>
          <w:noProof/>
        </w:rPr>
        <w:drawing>
          <wp:inline distT="0" distB="0" distL="0" distR="0" wp14:anchorId="102AF50A" wp14:editId="5B073FDF">
            <wp:extent cx="3264408" cy="3008376"/>
            <wp:effectExtent l="0" t="0" r="12700" b="0"/>
            <wp:docPr id="14" name="Picture 14" descr="../../../../../Desktop/even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event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264408" cy="3008376"/>
                    </a:xfrm>
                    <a:prstGeom prst="rect">
                      <a:avLst/>
                    </a:prstGeom>
                    <a:noFill/>
                    <a:ln>
                      <a:noFill/>
                    </a:ln>
                  </pic:spPr>
                </pic:pic>
              </a:graphicData>
            </a:graphic>
          </wp:inline>
        </w:drawing>
      </w:r>
    </w:p>
    <w:p w14:paraId="2FF4B032" w14:textId="3E51D03D" w:rsidR="004A76A5" w:rsidRPr="00406245" w:rsidRDefault="004A76A5" w:rsidP="004A76A5">
      <w:r>
        <w:t xml:space="preserve">If you have a Tile set up to monitor the state of the key </w:t>
      </w:r>
      <w:r w:rsidR="003E6A10">
        <w:t>"</w:t>
      </w:r>
      <w:r>
        <w:t>switch</w:t>
      </w:r>
      <w:r w:rsidR="003E6A10">
        <w:t>"</w:t>
      </w:r>
      <w:r>
        <w:t xml:space="preserve"> you will see its value change to </w:t>
      </w:r>
      <w:r w:rsidR="003E6A10">
        <w:t>"</w:t>
      </w:r>
      <w:r>
        <w:t>on</w:t>
      </w:r>
      <w:r w:rsidR="003E6A10">
        <w:t>"</w:t>
      </w:r>
      <w:r>
        <w:t xml:space="preserve"> once the message is </w:t>
      </w:r>
      <w:r w:rsidR="003636CA">
        <w:t>received</w:t>
      </w:r>
      <w:r>
        <w:t>.</w:t>
      </w:r>
    </w:p>
    <w:p w14:paraId="7D48490C" w14:textId="23B6E48C" w:rsidR="00663C19" w:rsidRPr="00406245" w:rsidRDefault="00663C19" w:rsidP="00BF60BC">
      <w:pPr>
        <w:pStyle w:val="Heading1"/>
      </w:pPr>
      <w:bookmarkStart w:id="389" w:name="_Toc521412453"/>
      <w:r w:rsidRPr="00406245">
        <w:lastRenderedPageBreak/>
        <w:t>Exercise(s)</w:t>
      </w:r>
      <w:bookmarkEnd w:id="389"/>
    </w:p>
    <w:p w14:paraId="3835765D" w14:textId="333F877B" w:rsidR="00663C19" w:rsidRPr="00406245" w:rsidRDefault="002F0126" w:rsidP="00BF60BC">
      <w:pPr>
        <w:pStyle w:val="Exercise"/>
      </w:pPr>
      <w:bookmarkStart w:id="390" w:name="_Toc521412454"/>
      <w:r>
        <w:t xml:space="preserve">Use CURL to </w:t>
      </w:r>
      <w:r w:rsidR="000914FC">
        <w:t>access</w:t>
      </w:r>
      <w:r>
        <w:t xml:space="preserve"> </w:t>
      </w:r>
      <w:hyperlink r:id="rId59" w:history="1">
        <w:r w:rsidRPr="00BE71DF">
          <w:rPr>
            <w:rStyle w:val="Hyperlink"/>
          </w:rPr>
          <w:t>http://httpbin.org</w:t>
        </w:r>
        <w:bookmarkEnd w:id="390"/>
      </w:hyperlink>
      <w:r>
        <w:t xml:space="preserve"> </w:t>
      </w:r>
    </w:p>
    <w:p w14:paraId="760A97A9" w14:textId="65594AAE" w:rsidR="00663C19" w:rsidRPr="00406245" w:rsidRDefault="00663C19" w:rsidP="00663C19">
      <w:r w:rsidRPr="00406245">
        <w:t>The Website htt</w:t>
      </w:r>
      <w:r w:rsidR="001B631B">
        <w:t>p</w:t>
      </w:r>
      <w:r w:rsidRPr="00406245">
        <w:t xml:space="preserve">bin.org is a public server </w:t>
      </w:r>
      <w:r w:rsidR="00F14291">
        <w:t>HTTP</w:t>
      </w:r>
      <w:r w:rsidRPr="00406245">
        <w:t xml:space="preserve"> debugging utility.  It will let you make requests and </w:t>
      </w:r>
      <w:r w:rsidR="00DA60EA">
        <w:t>then tell you what is happening by echoing back what you sent in JSON format.</w:t>
      </w:r>
    </w:p>
    <w:p w14:paraId="0F693259" w14:textId="77777777" w:rsidR="00663C19" w:rsidRPr="00406245" w:rsidRDefault="00663C19" w:rsidP="00476964">
      <w:r w:rsidRPr="00406245">
        <w:t>Look at the website then:</w:t>
      </w:r>
    </w:p>
    <w:p w14:paraId="2BE2F76A" w14:textId="273D5792" w:rsidR="001045CA" w:rsidRDefault="009F119A" w:rsidP="00663C19">
      <w:pPr>
        <w:pStyle w:val="ListParagraph"/>
        <w:numPr>
          <w:ilvl w:val="0"/>
          <w:numId w:val="18"/>
        </w:numPr>
      </w:pPr>
      <w:r>
        <w:t xml:space="preserve">Run the command: </w:t>
      </w:r>
      <w:r w:rsidR="001045CA" w:rsidRPr="009F119A">
        <w:rPr>
          <w:i/>
        </w:rPr>
        <w:t xml:space="preserve">CURL </w:t>
      </w:r>
      <w:r w:rsidR="0046652D" w:rsidRPr="009F119A">
        <w:rPr>
          <w:i/>
        </w:rPr>
        <w:t xml:space="preserve">-v </w:t>
      </w:r>
      <w:r w:rsidRPr="009F119A">
        <w:rPr>
          <w:i/>
        </w:rPr>
        <w:t>-X</w:t>
      </w:r>
      <w:r w:rsidR="001045CA" w:rsidRPr="009F119A">
        <w:rPr>
          <w:i/>
        </w:rPr>
        <w:t xml:space="preserve"> GET </w:t>
      </w:r>
      <w:hyperlink r:id="rId60" w:history="1">
        <w:r w:rsidR="00DD2AF3" w:rsidRPr="009F119A">
          <w:rPr>
            <w:rStyle w:val="Hyperlink"/>
            <w:i/>
          </w:rPr>
          <w:t>http://httpbin.org/anything</w:t>
        </w:r>
      </w:hyperlink>
    </w:p>
    <w:p w14:paraId="6FFF2780" w14:textId="51B8D3AE" w:rsidR="00140852" w:rsidRDefault="00140852" w:rsidP="00140852">
      <w:pPr>
        <w:pStyle w:val="ListParagraph"/>
        <w:numPr>
          <w:ilvl w:val="1"/>
          <w:numId w:val="18"/>
        </w:numPr>
      </w:pPr>
      <w:r>
        <w:t xml:space="preserve">Hint: If your </w:t>
      </w:r>
      <w:proofErr w:type="spellStart"/>
      <w:r>
        <w:t>WiFi</w:t>
      </w:r>
      <w:proofErr w:type="spellEnd"/>
      <w:r>
        <w:t xml:space="preserve"> AP has a proxy server, CURL will not be able to connect (unless you specify the proxy server). You can connect </w:t>
      </w:r>
      <w:r w:rsidR="00A14B4A">
        <w:t xml:space="preserve">to the </w:t>
      </w:r>
      <w:r>
        <w:t>WW101WPA AP, which doesn</w:t>
      </w:r>
      <w:r w:rsidR="003E6A10">
        <w:t>'</w:t>
      </w:r>
      <w:r>
        <w:t>t require a proxy.</w:t>
      </w:r>
    </w:p>
    <w:p w14:paraId="49730094" w14:textId="0E17F008" w:rsidR="00C329A6" w:rsidRDefault="00C329A6" w:rsidP="00140852">
      <w:pPr>
        <w:pStyle w:val="ListParagraph"/>
        <w:numPr>
          <w:ilvl w:val="1"/>
          <w:numId w:val="18"/>
        </w:numPr>
      </w:pPr>
      <w:r>
        <w:t xml:space="preserve">Hint: If you are using Windows, CURL is provided </w:t>
      </w:r>
      <w:r w:rsidR="00C66F28">
        <w:t>in</w:t>
      </w:r>
      <w:r>
        <w:t xml:space="preserve"> </w:t>
      </w:r>
      <w:r w:rsidR="00A14B4A">
        <w:t xml:space="preserve">the </w:t>
      </w:r>
      <w:r>
        <w:t>class material. To use it:</w:t>
      </w:r>
    </w:p>
    <w:p w14:paraId="5BD1F345" w14:textId="2E0F5A36" w:rsidR="00C329A6" w:rsidRDefault="005A365B" w:rsidP="00C329A6">
      <w:pPr>
        <w:pStyle w:val="ListParagraph"/>
        <w:numPr>
          <w:ilvl w:val="2"/>
          <w:numId w:val="18"/>
        </w:numPr>
      </w:pPr>
      <w:r>
        <w:t xml:space="preserve">Go to </w:t>
      </w:r>
      <w:proofErr w:type="spellStart"/>
      <w:r>
        <w:t>Software_T</w:t>
      </w:r>
      <w:r w:rsidR="00C329A6">
        <w:t>ools</w:t>
      </w:r>
      <w:proofErr w:type="spellEnd"/>
      <w:r w:rsidR="00140852">
        <w:t>/curl-&lt;version&gt;-win32-mingw/</w:t>
      </w:r>
      <w:r w:rsidR="00C329A6">
        <w:t>bin</w:t>
      </w:r>
      <w:ins w:id="391" w:author="Greg Landry" w:date="2018-07-03T12:36:00Z">
        <w:r w:rsidR="00353279">
          <w:t xml:space="preserve"> in File Explorer</w:t>
        </w:r>
      </w:ins>
    </w:p>
    <w:p w14:paraId="4E5AB5E3" w14:textId="31EB9D98" w:rsidR="00C329A6" w:rsidRDefault="00C329A6" w:rsidP="00C329A6">
      <w:pPr>
        <w:pStyle w:val="ListParagraph"/>
        <w:numPr>
          <w:ilvl w:val="2"/>
          <w:numId w:val="18"/>
        </w:numPr>
      </w:pPr>
      <w:r>
        <w:t xml:space="preserve">Shift-Right-Click </w:t>
      </w:r>
      <w:r w:rsidR="00C66F28">
        <w:t xml:space="preserve">in the </w:t>
      </w:r>
      <w:ins w:id="392" w:author="Greg Landry" w:date="2018-07-03T12:36:00Z">
        <w:r w:rsidR="00353279">
          <w:t xml:space="preserve">File Explorer </w:t>
        </w:r>
      </w:ins>
      <w:r w:rsidR="00C66F28">
        <w:t xml:space="preserve">window </w:t>
      </w:r>
      <w:r>
        <w:t xml:space="preserve">and select either </w:t>
      </w:r>
      <w:r w:rsidR="003E6A10">
        <w:t>"</w:t>
      </w:r>
      <w:r>
        <w:t>Open command window here</w:t>
      </w:r>
      <w:r w:rsidR="003E6A10">
        <w:t>"</w:t>
      </w:r>
      <w:r>
        <w:t xml:space="preserve"> or </w:t>
      </w:r>
      <w:r w:rsidR="003E6A10">
        <w:t>"</w:t>
      </w:r>
      <w:r>
        <w:t>Open PowerShell window here</w:t>
      </w:r>
      <w:r w:rsidR="003E6A10">
        <w:t>"</w:t>
      </w:r>
    </w:p>
    <w:p w14:paraId="15028CA9" w14:textId="672E1A64" w:rsidR="00C329A6" w:rsidRDefault="00C329A6" w:rsidP="00C329A6">
      <w:pPr>
        <w:pStyle w:val="ListParagraph"/>
        <w:numPr>
          <w:ilvl w:val="2"/>
          <w:numId w:val="18"/>
        </w:numPr>
      </w:pPr>
      <w:r>
        <w:t xml:space="preserve">From the </w:t>
      </w:r>
      <w:r w:rsidR="00F36844">
        <w:t xml:space="preserve">new window, run the command as </w:t>
      </w:r>
      <w:r w:rsidR="00140852">
        <w:rPr>
          <w:i/>
        </w:rPr>
        <w:t>.\</w:t>
      </w:r>
      <w:r w:rsidRPr="00F36844">
        <w:rPr>
          <w:i/>
        </w:rPr>
        <w:t>curl</w:t>
      </w:r>
      <w:r w:rsidR="00F36844" w:rsidRPr="00F36844">
        <w:rPr>
          <w:i/>
        </w:rPr>
        <w:t xml:space="preserve"> &lt;other arguments&gt;</w:t>
      </w:r>
      <w:r w:rsidR="00F36844">
        <w:t>.</w:t>
      </w:r>
    </w:p>
    <w:p w14:paraId="2C259EB7" w14:textId="19BCA37F" w:rsidR="00C329A6" w:rsidRDefault="00C329A6" w:rsidP="00C329A6">
      <w:pPr>
        <w:pStyle w:val="ListParagraph"/>
        <w:numPr>
          <w:ilvl w:val="3"/>
          <w:numId w:val="18"/>
        </w:numPr>
      </w:pPr>
      <w:r w:rsidRPr="009F119A">
        <w:rPr>
          <w:u w:val="single"/>
        </w:rPr>
        <w:t xml:space="preserve">The leading dot and slash are required </w:t>
      </w:r>
      <w:r w:rsidR="009F119A">
        <w:rPr>
          <w:u w:val="single"/>
        </w:rPr>
        <w:t xml:space="preserve">in Windows </w:t>
      </w:r>
      <w:r w:rsidRPr="009F119A">
        <w:rPr>
          <w:u w:val="single"/>
        </w:rPr>
        <w:t xml:space="preserve">because in some cases Windows aliases </w:t>
      </w:r>
      <w:r w:rsidR="003E6A10">
        <w:rPr>
          <w:u w:val="single"/>
        </w:rPr>
        <w:t>"</w:t>
      </w:r>
      <w:r w:rsidRPr="009F119A">
        <w:rPr>
          <w:u w:val="single"/>
        </w:rPr>
        <w:t>curl</w:t>
      </w:r>
      <w:r w:rsidR="003E6A10">
        <w:rPr>
          <w:u w:val="single"/>
        </w:rPr>
        <w:t>"</w:t>
      </w:r>
      <w:r w:rsidRPr="009F119A">
        <w:rPr>
          <w:u w:val="single"/>
        </w:rPr>
        <w:t xml:space="preserve"> to </w:t>
      </w:r>
      <w:r w:rsidR="00F36844" w:rsidRPr="009F119A">
        <w:rPr>
          <w:u w:val="single"/>
        </w:rPr>
        <w:t>a different</w:t>
      </w:r>
      <w:r w:rsidRPr="009F119A">
        <w:rPr>
          <w:u w:val="single"/>
        </w:rPr>
        <w:t xml:space="preserve"> function that </w:t>
      </w:r>
      <w:r w:rsidR="00F36844" w:rsidRPr="009F119A">
        <w:rPr>
          <w:u w:val="single"/>
        </w:rPr>
        <w:t xml:space="preserve">is </w:t>
      </w:r>
      <w:proofErr w:type="gramStart"/>
      <w:r w:rsidR="00E91FC9" w:rsidRPr="009F119A">
        <w:rPr>
          <w:u w:val="single"/>
        </w:rPr>
        <w:t>similar to</w:t>
      </w:r>
      <w:proofErr w:type="gramEnd"/>
      <w:r w:rsidR="00F36844" w:rsidRPr="009F119A">
        <w:rPr>
          <w:u w:val="single"/>
        </w:rPr>
        <w:t xml:space="preserve"> CURL but is not </w:t>
      </w:r>
      <w:r w:rsidR="00E91FC9" w:rsidRPr="009F119A">
        <w:rPr>
          <w:u w:val="single"/>
        </w:rPr>
        <w:t>the same</w:t>
      </w:r>
      <w:r>
        <w:t>.</w:t>
      </w:r>
    </w:p>
    <w:p w14:paraId="7DDEDD6F" w14:textId="31BA718C" w:rsidR="005A365B" w:rsidRDefault="00CB0868" w:rsidP="005A365B">
      <w:pPr>
        <w:pStyle w:val="ListParagraph"/>
        <w:numPr>
          <w:ilvl w:val="2"/>
          <w:numId w:val="18"/>
        </w:numPr>
      </w:pPr>
      <w:r>
        <w:t>If you are using PowerShell, remember</w:t>
      </w:r>
      <w:r w:rsidR="005A365B">
        <w:t xml:space="preserve"> to use single quotes instead of double quotes (except inside </w:t>
      </w:r>
      <w:r w:rsidR="00160069">
        <w:t xml:space="preserve">a </w:t>
      </w:r>
      <w:r w:rsidR="005A365B">
        <w:t>JSON</w:t>
      </w:r>
      <w:r w:rsidR="00160069">
        <w:t xml:space="preserve"> string</w:t>
      </w:r>
      <w:r w:rsidR="005A365B">
        <w:t>).</w:t>
      </w:r>
    </w:p>
    <w:p w14:paraId="68DADF01" w14:textId="1C6969B3" w:rsidR="006A013E" w:rsidRDefault="006A013E" w:rsidP="00663C19">
      <w:pPr>
        <w:pStyle w:val="ListParagraph"/>
        <w:numPr>
          <w:ilvl w:val="0"/>
          <w:numId w:val="18"/>
        </w:numPr>
      </w:pPr>
      <w:r>
        <w:t>Use CURL to do a POST to the resource /anything</w:t>
      </w:r>
    </w:p>
    <w:p w14:paraId="6612FB95" w14:textId="48726D60" w:rsidR="001045CA" w:rsidRDefault="001045CA" w:rsidP="00663C19">
      <w:pPr>
        <w:pStyle w:val="ListParagraph"/>
        <w:numPr>
          <w:ilvl w:val="0"/>
          <w:numId w:val="18"/>
        </w:numPr>
      </w:pPr>
      <w:r>
        <w:t>Use CURL to do a GET from the resource /html.</w:t>
      </w:r>
    </w:p>
    <w:p w14:paraId="4377C4E6" w14:textId="7755465D" w:rsidR="00476964" w:rsidRPr="00406245" w:rsidRDefault="002F0126" w:rsidP="00BF60BC">
      <w:pPr>
        <w:pStyle w:val="Exercise"/>
      </w:pPr>
      <w:bookmarkStart w:id="393" w:name="_Toc521412455"/>
      <w:r>
        <w:t xml:space="preserve">Use CURL to </w:t>
      </w:r>
      <w:r w:rsidR="000914FC">
        <w:t>access</w:t>
      </w:r>
      <w:r>
        <w:t xml:space="preserve"> </w:t>
      </w:r>
      <w:hyperlink r:id="rId61" w:history="1">
        <w:r w:rsidRPr="00BE71DF">
          <w:rPr>
            <w:rStyle w:val="Hyperlink"/>
          </w:rPr>
          <w:t>https://httpbin.org</w:t>
        </w:r>
      </w:hyperlink>
      <w:r>
        <w:t xml:space="preserve"> using TLS</w:t>
      </w:r>
      <w:bookmarkEnd w:id="393"/>
    </w:p>
    <w:p w14:paraId="00D829ED" w14:textId="64F2B60C" w:rsidR="00476964" w:rsidRDefault="008B3CFB" w:rsidP="00A540E1">
      <w:r>
        <w:t>Use</w:t>
      </w:r>
      <w:r w:rsidR="00476964">
        <w:t xml:space="preserve"> a TLS connection to </w:t>
      </w:r>
      <w:r>
        <w:t>access</w:t>
      </w:r>
      <w:r w:rsidR="00476964">
        <w:t xml:space="preserve"> httpbin.org. The steps are:</w:t>
      </w:r>
    </w:p>
    <w:p w14:paraId="76D8441A" w14:textId="1E75A30F" w:rsidR="00476964" w:rsidRDefault="00476964" w:rsidP="00A540E1">
      <w:pPr>
        <w:pStyle w:val="ListParagraph"/>
        <w:numPr>
          <w:ilvl w:val="0"/>
          <w:numId w:val="37"/>
        </w:numPr>
        <w:spacing w:before="240"/>
        <w:rPr>
          <w:ins w:id="394" w:author="Wesley Siebenthaler" w:date="2018-08-06T16:07:00Z"/>
        </w:rPr>
      </w:pPr>
      <w:r>
        <w:t xml:space="preserve">Use a web browser to save the certificate for </w:t>
      </w:r>
      <w:hyperlink r:id="rId62" w:history="1">
        <w:r w:rsidRPr="00BE71DF">
          <w:rPr>
            <w:rStyle w:val="Hyperlink"/>
          </w:rPr>
          <w:t>https://httpbin.org</w:t>
        </w:r>
      </w:hyperlink>
      <w:r>
        <w:t>.</w:t>
      </w:r>
    </w:p>
    <w:p w14:paraId="21FD3E4F" w14:textId="59CDC582" w:rsidR="00F56AEF" w:rsidRDefault="00F56AEF">
      <w:pPr>
        <w:pStyle w:val="ListParagraph"/>
        <w:numPr>
          <w:ilvl w:val="1"/>
          <w:numId w:val="37"/>
        </w:numPr>
        <w:spacing w:before="240"/>
        <w:pPrChange w:id="395" w:author="Wesley Siebenthaler" w:date="2018-08-06T16:07:00Z">
          <w:pPr>
            <w:pStyle w:val="ListParagraph"/>
            <w:numPr>
              <w:numId w:val="37"/>
            </w:numPr>
            <w:spacing w:before="240"/>
            <w:ind w:hanging="360"/>
          </w:pPr>
        </w:pPrChange>
      </w:pPr>
      <w:ins w:id="396" w:author="Wesley Siebenthaler" w:date="2018-08-06T16:07:00Z">
        <w:r>
          <w:t>Hint: the steps to do this were covered in Chapter 6B.</w:t>
        </w:r>
      </w:ins>
    </w:p>
    <w:p w14:paraId="751B9880" w14:textId="6483FBAE" w:rsidR="00476964" w:rsidRPr="00EC2BFE" w:rsidRDefault="002F308F" w:rsidP="006A013E">
      <w:pPr>
        <w:pStyle w:val="ListParagraph"/>
        <w:numPr>
          <w:ilvl w:val="1"/>
          <w:numId w:val="37"/>
        </w:numPr>
        <w:rPr>
          <w:ins w:id="397" w:author="Greg Landry" w:date="2018-07-03T12:37:00Z"/>
          <w:rPrChange w:id="398" w:author="Greg Landry" w:date="2018-07-03T12:37:00Z">
            <w:rPr>
              <w:ins w:id="399" w:author="Greg Landry" w:date="2018-07-03T12:37:00Z"/>
              <w:u w:val="single"/>
            </w:rPr>
          </w:rPrChange>
        </w:rPr>
      </w:pPr>
      <w:r w:rsidRPr="002F308F">
        <w:rPr>
          <w:u w:val="single"/>
        </w:rPr>
        <w:t xml:space="preserve">You must save the </w:t>
      </w:r>
      <w:r w:rsidRPr="00F52CD5">
        <w:rPr>
          <w:b/>
          <w:u w:val="single"/>
          <w:rPrChange w:id="400" w:author="Greg Landry" w:date="2018-07-03T12:36:00Z">
            <w:rPr>
              <w:u w:val="single"/>
            </w:rPr>
          </w:rPrChange>
        </w:rPr>
        <w:t>root</w:t>
      </w:r>
      <w:r w:rsidRPr="002F308F">
        <w:rPr>
          <w:u w:val="single"/>
        </w:rPr>
        <w:t xml:space="preserve"> certificate to use in CURL</w:t>
      </w:r>
      <w:r w:rsidR="00476964" w:rsidRPr="00F52CD5">
        <w:rPr>
          <w:u w:val="single"/>
          <w:rPrChange w:id="401" w:author="Greg Landry" w:date="2018-07-03T12:37:00Z">
            <w:rPr/>
          </w:rPrChange>
        </w:rPr>
        <w:t>.</w:t>
      </w:r>
      <w:r w:rsidRPr="00F52CD5">
        <w:rPr>
          <w:u w:val="single"/>
          <w:rPrChange w:id="402" w:author="Greg Landry" w:date="2018-07-03T12:37:00Z">
            <w:rPr/>
          </w:rPrChange>
        </w:rPr>
        <w:t xml:space="preserve"> It will not work with the intermediate certificate</w:t>
      </w:r>
      <w:ins w:id="403" w:author="Greg Landry" w:date="2018-07-03T12:36:00Z">
        <w:r w:rsidR="00F52CD5" w:rsidRPr="00F52CD5">
          <w:rPr>
            <w:u w:val="single"/>
            <w:rPrChange w:id="404" w:author="Greg Landry" w:date="2018-07-03T12:37:00Z">
              <w:rPr/>
            </w:rPrChange>
          </w:rPr>
          <w:t xml:space="preserve"> or the httpbin.org certificate</w:t>
        </w:r>
      </w:ins>
      <w:r w:rsidRPr="00F52CD5">
        <w:rPr>
          <w:u w:val="single"/>
          <w:rPrChange w:id="405" w:author="Greg Landry" w:date="2018-07-03T12:37:00Z">
            <w:rPr/>
          </w:rPrChange>
        </w:rPr>
        <w:t>.</w:t>
      </w:r>
    </w:p>
    <w:p w14:paraId="365B37ED" w14:textId="3418E56D" w:rsidR="00EC2BFE" w:rsidRDefault="00DC7B2F">
      <w:pPr>
        <w:pStyle w:val="ListParagraph"/>
        <w:numPr>
          <w:ilvl w:val="2"/>
          <w:numId w:val="37"/>
        </w:numPr>
        <w:pPrChange w:id="406" w:author="Greg Landry" w:date="2018-07-03T12:37:00Z">
          <w:pPr>
            <w:pStyle w:val="ListParagraph"/>
            <w:numPr>
              <w:ilvl w:val="1"/>
              <w:numId w:val="37"/>
            </w:numPr>
            <w:ind w:left="1440" w:hanging="360"/>
          </w:pPr>
        </w:pPrChange>
      </w:pPr>
      <w:ins w:id="407" w:author="Greg Landry" w:date="2018-07-03T12:37:00Z">
        <w:r>
          <w:rPr>
            <w:u w:val="single"/>
          </w:rPr>
          <w:t xml:space="preserve">Hint: </w:t>
        </w:r>
        <w:r w:rsidR="00EC2BFE">
          <w:rPr>
            <w:u w:val="single"/>
          </w:rPr>
          <w:t xml:space="preserve">Make sure you are viewing the </w:t>
        </w:r>
        <w:r w:rsidR="00EC2BFE" w:rsidRPr="00EC2BFE">
          <w:rPr>
            <w:b/>
            <w:u w:val="single"/>
            <w:rPrChange w:id="408" w:author="Greg Landry" w:date="2018-07-03T12:37:00Z">
              <w:rPr>
                <w:u w:val="single"/>
              </w:rPr>
            </w:rPrChange>
          </w:rPr>
          <w:t>root</w:t>
        </w:r>
        <w:r w:rsidR="00EC2BFE">
          <w:rPr>
            <w:u w:val="single"/>
          </w:rPr>
          <w:t xml:space="preserve"> certificate before you save it.</w:t>
        </w:r>
      </w:ins>
    </w:p>
    <w:p w14:paraId="64A5071F" w14:textId="225BF2A8" w:rsidR="00476964" w:rsidRDefault="00476964" w:rsidP="006A013E">
      <w:pPr>
        <w:pStyle w:val="ListParagraph"/>
        <w:numPr>
          <w:ilvl w:val="1"/>
          <w:numId w:val="37"/>
        </w:numPr>
      </w:pPr>
      <w:r>
        <w:t xml:space="preserve">Put the certificate in the same folder as the </w:t>
      </w:r>
      <w:r w:rsidR="00984038">
        <w:t>CURL</w:t>
      </w:r>
      <w:r>
        <w:t xml:space="preserve"> executable</w:t>
      </w:r>
      <w:r w:rsidR="00984038">
        <w:t xml:space="preserve"> to simply specifying the path</w:t>
      </w:r>
      <w:r>
        <w:t>.</w:t>
      </w:r>
    </w:p>
    <w:p w14:paraId="5A0C410B" w14:textId="552B783E" w:rsidR="00DA60EA" w:rsidRDefault="00476964" w:rsidP="006A013E">
      <w:pPr>
        <w:pStyle w:val="ListParagraph"/>
        <w:numPr>
          <w:ilvl w:val="0"/>
          <w:numId w:val="37"/>
        </w:numPr>
      </w:pPr>
      <w:r>
        <w:t xml:space="preserve">Use CURL to do a </w:t>
      </w:r>
      <w:r w:rsidR="006A013E">
        <w:t>GET</w:t>
      </w:r>
      <w:r>
        <w:t xml:space="preserve"> from </w:t>
      </w:r>
      <w:hyperlink r:id="rId63" w:history="1">
        <w:r w:rsidRPr="00BE71DF">
          <w:rPr>
            <w:rStyle w:val="Hyperlink"/>
          </w:rPr>
          <w:t>https://httpbin.org/anything</w:t>
        </w:r>
      </w:hyperlink>
    </w:p>
    <w:p w14:paraId="1BA86959" w14:textId="792F8DE3" w:rsidR="00476964" w:rsidRDefault="00476964" w:rsidP="006A013E">
      <w:pPr>
        <w:pStyle w:val="ListParagraph"/>
        <w:numPr>
          <w:ilvl w:val="1"/>
          <w:numId w:val="37"/>
        </w:numPr>
      </w:pPr>
      <w:r>
        <w:t>You will need to use the --</w:t>
      </w:r>
      <w:proofErr w:type="spellStart"/>
      <w:r>
        <w:t>cacert</w:t>
      </w:r>
      <w:proofErr w:type="spellEnd"/>
      <w:r>
        <w:t xml:space="preserve"> option </w:t>
      </w:r>
      <w:r w:rsidR="003864A6">
        <w:t xml:space="preserve">in CURL </w:t>
      </w:r>
      <w:r>
        <w:t>to provide the certificate file.</w:t>
      </w:r>
    </w:p>
    <w:p w14:paraId="30633461" w14:textId="1ABFD67F" w:rsidR="00F725BC" w:rsidRDefault="00F725BC" w:rsidP="00F725BC">
      <w:pPr>
        <w:pStyle w:val="ListParagraph"/>
        <w:numPr>
          <w:ilvl w:val="0"/>
          <w:numId w:val="37"/>
        </w:numPr>
      </w:pPr>
      <w:r>
        <w:t>Look at the log file to see the TLS handshaking occurring.</w:t>
      </w:r>
    </w:p>
    <w:p w14:paraId="6870AD92" w14:textId="77777777" w:rsidR="0030724F" w:rsidRDefault="0030724F">
      <w:pPr>
        <w:rPr>
          <w:rFonts w:eastAsia="Times New Roman"/>
          <w:b/>
          <w:color w:val="1F4E79" w:themeColor="accent1" w:themeShade="80"/>
          <w:sz w:val="24"/>
          <w:szCs w:val="26"/>
        </w:rPr>
      </w:pPr>
      <w:r>
        <w:br w:type="page"/>
      </w:r>
    </w:p>
    <w:p w14:paraId="5BA7A525" w14:textId="348188FA" w:rsidR="008B3CFB" w:rsidRPr="00406245" w:rsidRDefault="002F0126" w:rsidP="00BF60BC">
      <w:pPr>
        <w:pStyle w:val="Exercise"/>
      </w:pPr>
      <w:bookmarkStart w:id="409" w:name="_Toc521412456"/>
      <w:r>
        <w:lastRenderedPageBreak/>
        <w:t>Use the WICED kit to Get</w:t>
      </w:r>
      <w:r w:rsidR="006A013E">
        <w:t xml:space="preserve"> Data </w:t>
      </w:r>
      <w:r>
        <w:t>from httpbin.org</w:t>
      </w:r>
      <w:bookmarkEnd w:id="409"/>
    </w:p>
    <w:p w14:paraId="3601BCFC" w14:textId="115D14FC" w:rsidR="00DA60EA" w:rsidRDefault="00464232" w:rsidP="008B3CFB">
      <w:r>
        <w:t>Copy/Run</w:t>
      </w:r>
      <w:r w:rsidR="006A013E">
        <w:t xml:space="preserve"> a project to </w:t>
      </w:r>
      <w:r w:rsidR="009062BB">
        <w:t>get</w:t>
      </w:r>
      <w:r w:rsidR="006A013E">
        <w:t xml:space="preserve"> data from httpbin.org </w:t>
      </w:r>
      <w:r w:rsidR="00A540E1">
        <w:t>using</w:t>
      </w:r>
      <w:r w:rsidR="006A013E">
        <w:t xml:space="preserve"> the WICED </w:t>
      </w:r>
      <w:proofErr w:type="spellStart"/>
      <w:r w:rsidR="006A013E">
        <w:t>WiFi</w:t>
      </w:r>
      <w:proofErr w:type="spellEnd"/>
      <w:r w:rsidR="006A013E">
        <w:t xml:space="preserve"> kit. </w:t>
      </w:r>
      <w:r w:rsidR="005C0396">
        <w:t xml:space="preserve">The project will </w:t>
      </w:r>
      <w:r w:rsidR="009062BB">
        <w:t>perform a</w:t>
      </w:r>
      <w:r w:rsidR="0029433D">
        <w:t xml:space="preserve"> </w:t>
      </w:r>
      <w:r w:rsidR="009062BB">
        <w:t>GET</w:t>
      </w:r>
      <w:r w:rsidR="005C0396">
        <w:t xml:space="preserve"> from the /html resource and then from the /anything resource. </w:t>
      </w:r>
      <w:r w:rsidR="006A013E">
        <w:t>The steps are:</w:t>
      </w:r>
    </w:p>
    <w:p w14:paraId="4FEFC8B1" w14:textId="7FB6E14B" w:rsidR="002F0126" w:rsidRDefault="002F0126" w:rsidP="002F0126">
      <w:pPr>
        <w:pStyle w:val="ListParagraph"/>
        <w:numPr>
          <w:ilvl w:val="0"/>
          <w:numId w:val="39"/>
        </w:numPr>
      </w:pPr>
      <w:r>
        <w:t>Co</w:t>
      </w:r>
      <w:r w:rsidR="00C07E5D">
        <w:t xml:space="preserve">py the project from </w:t>
      </w:r>
      <w:ins w:id="410" w:author="Greg Landry" w:date="2018-07-03T12:38:00Z">
        <w:r w:rsidR="0044246B">
          <w:t>the WW101_Files class files under Projects/</w:t>
        </w:r>
      </w:ins>
      <w:r w:rsidR="00C07E5D">
        <w:t>ww101key/07b</w:t>
      </w:r>
      <w:r>
        <w:t>/03_</w:t>
      </w:r>
      <w:r w:rsidR="0029433D">
        <w:t>httpbin_</w:t>
      </w:r>
      <w:r>
        <w:t xml:space="preserve">get to your </w:t>
      </w:r>
      <w:ins w:id="411" w:author="Greg Landry" w:date="2018-07-03T12:39:00Z">
        <w:r w:rsidR="0044246B">
          <w:t xml:space="preserve">SDK </w:t>
        </w:r>
      </w:ins>
      <w:del w:id="412" w:author="Greg Landry" w:date="2018-07-03T12:39:00Z">
        <w:r w:rsidDel="0044246B">
          <w:delText xml:space="preserve">project </w:delText>
        </w:r>
      </w:del>
      <w:ins w:id="413" w:author="Greg Landry" w:date="2018-07-03T12:39:00Z">
        <w:r w:rsidR="0044246B">
          <w:t xml:space="preserve">workspace </w:t>
        </w:r>
      </w:ins>
      <w:r>
        <w:t>location.</w:t>
      </w:r>
    </w:p>
    <w:p w14:paraId="7B11B017" w14:textId="683786E9" w:rsidR="008A1D2C" w:rsidRDefault="008A1D2C" w:rsidP="002F0126">
      <w:pPr>
        <w:pStyle w:val="ListParagraph"/>
        <w:numPr>
          <w:ilvl w:val="0"/>
          <w:numId w:val="39"/>
        </w:numPr>
      </w:pPr>
      <w:r>
        <w:t>Change the app name in the make file to match your path.</w:t>
      </w:r>
    </w:p>
    <w:p w14:paraId="3BF7D4FF" w14:textId="6471C14E" w:rsidR="002F0126" w:rsidRDefault="002F0126" w:rsidP="002F0126">
      <w:pPr>
        <w:pStyle w:val="ListParagraph"/>
        <w:numPr>
          <w:ilvl w:val="0"/>
          <w:numId w:val="39"/>
        </w:numPr>
      </w:pPr>
      <w:r>
        <w:t xml:space="preserve">Update the </w:t>
      </w:r>
      <w:proofErr w:type="spellStart"/>
      <w:r>
        <w:t>WiFi</w:t>
      </w:r>
      <w:proofErr w:type="spellEnd"/>
      <w:r>
        <w:t xml:space="preserve"> configuration parameters</w:t>
      </w:r>
      <w:r w:rsidR="00627BF3">
        <w:t xml:space="preserve"> if necessary</w:t>
      </w:r>
      <w:r>
        <w:t>.</w:t>
      </w:r>
    </w:p>
    <w:p w14:paraId="28260288" w14:textId="6A1E8D4E" w:rsidR="002F0126" w:rsidRDefault="002F0126" w:rsidP="002F0126">
      <w:pPr>
        <w:pStyle w:val="ListParagraph"/>
        <w:numPr>
          <w:ilvl w:val="0"/>
          <w:numId w:val="39"/>
        </w:numPr>
      </w:pPr>
      <w:r>
        <w:t>Open a serial terminal connection to the WICED kit.</w:t>
      </w:r>
    </w:p>
    <w:p w14:paraId="5C8638AD" w14:textId="512C257B" w:rsidR="002F0126" w:rsidRDefault="002F0126" w:rsidP="002F0126">
      <w:pPr>
        <w:pStyle w:val="ListParagraph"/>
        <w:numPr>
          <w:ilvl w:val="0"/>
          <w:numId w:val="39"/>
        </w:numPr>
      </w:pPr>
      <w:r>
        <w:t>Create a make target, build, download, and run the project.</w:t>
      </w:r>
    </w:p>
    <w:p w14:paraId="25A6AE23" w14:textId="1E640188" w:rsidR="002F0126" w:rsidRDefault="002F0126" w:rsidP="002F0126">
      <w:pPr>
        <w:pStyle w:val="ListParagraph"/>
        <w:numPr>
          <w:ilvl w:val="0"/>
          <w:numId w:val="39"/>
        </w:numPr>
      </w:pPr>
      <w:r>
        <w:t>Observe the results</w:t>
      </w:r>
      <w:r w:rsidR="00C11C42">
        <w:t xml:space="preserve"> in the terminal window</w:t>
      </w:r>
      <w:r>
        <w:t>.</w:t>
      </w:r>
    </w:p>
    <w:p w14:paraId="59D3883D" w14:textId="5D9C3808" w:rsidR="002F0126" w:rsidRDefault="002F0126" w:rsidP="002F0126">
      <w:pPr>
        <w:pStyle w:val="ListParagraph"/>
        <w:numPr>
          <w:ilvl w:val="0"/>
          <w:numId w:val="39"/>
        </w:numPr>
      </w:pPr>
      <w:r>
        <w:t>Answer the following questions by examining the firmware:</w:t>
      </w:r>
    </w:p>
    <w:p w14:paraId="4D1E8095" w14:textId="77777777" w:rsidR="0001217C" w:rsidRDefault="0001217C" w:rsidP="0001217C">
      <w:pPr>
        <w:pStyle w:val="ListParagraph"/>
      </w:pPr>
    </w:p>
    <w:p w14:paraId="72F461AB" w14:textId="7C277154" w:rsidR="00905BBE" w:rsidRPr="00905BBE" w:rsidRDefault="00905BBE" w:rsidP="00905BBE">
      <w:pPr>
        <w:pStyle w:val="ListParagraph"/>
        <w:numPr>
          <w:ilvl w:val="0"/>
          <w:numId w:val="38"/>
        </w:numPr>
      </w:pPr>
      <w:bookmarkStart w:id="414" w:name="_Hlk500266768"/>
      <w:r w:rsidRPr="00905BBE">
        <w:t>Which server port is used for HTTP</w:t>
      </w:r>
      <w:r>
        <w:t xml:space="preserve"> (non-secure)</w:t>
      </w:r>
      <w:r w:rsidRPr="00905BBE">
        <w:t>?</w:t>
      </w:r>
    </w:p>
    <w:p w14:paraId="2B66B3F7" w14:textId="77777777" w:rsidR="00905BBE" w:rsidRPr="00905BBE" w:rsidRDefault="00905BBE" w:rsidP="0001217C">
      <w:pPr>
        <w:spacing w:before="240"/>
      </w:pPr>
    </w:p>
    <w:p w14:paraId="60142C2E" w14:textId="474536F5" w:rsidR="00905BBE" w:rsidRPr="00905BBE" w:rsidRDefault="00905BBE" w:rsidP="00905BBE">
      <w:pPr>
        <w:pStyle w:val="ListParagraph"/>
        <w:numPr>
          <w:ilvl w:val="0"/>
          <w:numId w:val="38"/>
        </w:numPr>
      </w:pPr>
      <w:r w:rsidRPr="00905BBE">
        <w:t>What function is called each time an HTTP event occurs?</w:t>
      </w:r>
      <w:r w:rsidR="00631862">
        <w:t xml:space="preserve"> Where is that specified?</w:t>
      </w:r>
    </w:p>
    <w:p w14:paraId="06C422D3" w14:textId="77777777" w:rsidR="00905BBE" w:rsidRPr="00905BBE" w:rsidRDefault="00905BBE" w:rsidP="0001217C">
      <w:pPr>
        <w:spacing w:before="240"/>
      </w:pPr>
    </w:p>
    <w:p w14:paraId="054CFFF7" w14:textId="3E7108C4" w:rsidR="00905BBE" w:rsidRPr="00905BBE" w:rsidRDefault="00905BBE" w:rsidP="00905BBE">
      <w:pPr>
        <w:pStyle w:val="ListParagraph"/>
        <w:numPr>
          <w:ilvl w:val="0"/>
          <w:numId w:val="38"/>
        </w:numPr>
      </w:pPr>
      <w:r w:rsidRPr="00905BBE">
        <w:t>What header(s) is/are sent with each request?</w:t>
      </w:r>
    </w:p>
    <w:p w14:paraId="73626178" w14:textId="18F417D6" w:rsidR="00905BBE" w:rsidRPr="00905BBE" w:rsidRDefault="00905BBE" w:rsidP="0001217C">
      <w:pPr>
        <w:spacing w:before="240"/>
      </w:pPr>
    </w:p>
    <w:p w14:paraId="5AFDECA1" w14:textId="49D69E7E" w:rsidR="00905BBE" w:rsidRPr="00905BBE" w:rsidRDefault="00905BBE" w:rsidP="00905BBE">
      <w:pPr>
        <w:pStyle w:val="ListParagraph"/>
        <w:numPr>
          <w:ilvl w:val="0"/>
          <w:numId w:val="38"/>
        </w:numPr>
      </w:pPr>
      <w:r w:rsidRPr="00905BBE">
        <w:t xml:space="preserve">What is the purpose of the semaphore </w:t>
      </w:r>
      <w:r w:rsidR="003E6A10">
        <w:t>"</w:t>
      </w:r>
      <w:proofErr w:type="spellStart"/>
      <w:r w:rsidRPr="00905BBE">
        <w:t>httpWait</w:t>
      </w:r>
      <w:proofErr w:type="spellEnd"/>
      <w:r w:rsidR="003E6A10">
        <w:t>"</w:t>
      </w:r>
      <w:r w:rsidRPr="00905BBE">
        <w:t>.</w:t>
      </w:r>
    </w:p>
    <w:p w14:paraId="62AF8822" w14:textId="4ADF6F40" w:rsidR="00905BBE" w:rsidRPr="00905BBE" w:rsidRDefault="00905BBE" w:rsidP="0001217C">
      <w:pPr>
        <w:spacing w:before="240"/>
      </w:pPr>
    </w:p>
    <w:p w14:paraId="0966EBEA" w14:textId="72C0DE65" w:rsidR="00905BBE" w:rsidRPr="00905BBE" w:rsidRDefault="00905BBE" w:rsidP="00905BBE">
      <w:pPr>
        <w:pStyle w:val="ListParagraph"/>
        <w:numPr>
          <w:ilvl w:val="0"/>
          <w:numId w:val="38"/>
        </w:numPr>
      </w:pPr>
      <w:r w:rsidRPr="00905BBE">
        <w:t xml:space="preserve">How many response payloads do we get </w:t>
      </w:r>
      <w:r w:rsidR="00EA3BD2">
        <w:t>from</w:t>
      </w:r>
      <w:r w:rsidR="00975754">
        <w:t xml:space="preserve"> the request to /html</w:t>
      </w:r>
      <w:r w:rsidRPr="00905BBE">
        <w:t>?</w:t>
      </w:r>
    </w:p>
    <w:p w14:paraId="66CFD9D3" w14:textId="77777777" w:rsidR="00905BBE" w:rsidRPr="00905BBE" w:rsidRDefault="00905BBE" w:rsidP="0001217C">
      <w:pPr>
        <w:spacing w:before="240"/>
      </w:pPr>
    </w:p>
    <w:p w14:paraId="75F947DE" w14:textId="0CB586F3" w:rsidR="00905BBE" w:rsidRPr="0001217C" w:rsidRDefault="00905BBE" w:rsidP="00905BBE">
      <w:pPr>
        <w:pStyle w:val="ListParagraph"/>
        <w:numPr>
          <w:ilvl w:val="0"/>
          <w:numId w:val="38"/>
        </w:numPr>
      </w:pPr>
      <w:r w:rsidRPr="00905BBE">
        <w:t xml:space="preserve">Where is the </w:t>
      </w:r>
      <w:proofErr w:type="spellStart"/>
      <w:r w:rsidRPr="00905BBE">
        <w:t>http_request_deinit</w:t>
      </w:r>
      <w:proofErr w:type="spellEnd"/>
      <w:r w:rsidRPr="00905BBE">
        <w:t xml:space="preserve"> called? Why?</w:t>
      </w:r>
    </w:p>
    <w:p w14:paraId="45F9B080" w14:textId="77777777" w:rsidR="0001217C" w:rsidRPr="0001217C" w:rsidRDefault="0001217C" w:rsidP="0001217C">
      <w:pPr>
        <w:spacing w:before="240"/>
      </w:pPr>
    </w:p>
    <w:p w14:paraId="6606D0E5" w14:textId="060DAC1D" w:rsidR="00EA3BD2" w:rsidRDefault="00EA3BD2" w:rsidP="00EA3BD2">
      <w:pPr>
        <w:pStyle w:val="ListParagraph"/>
        <w:numPr>
          <w:ilvl w:val="0"/>
          <w:numId w:val="38"/>
        </w:numPr>
      </w:pPr>
      <w:r w:rsidRPr="00905BBE">
        <w:t xml:space="preserve">What is the variable </w:t>
      </w:r>
      <w:r w:rsidR="003E6A10">
        <w:t>"</w:t>
      </w:r>
      <w:r w:rsidRPr="00905BBE">
        <w:t>connected</w:t>
      </w:r>
      <w:r w:rsidR="003E6A10">
        <w:t>"</w:t>
      </w:r>
      <w:r w:rsidRPr="00905BBE">
        <w:t xml:space="preserve"> used for? Why is it needed?</w:t>
      </w:r>
    </w:p>
    <w:p w14:paraId="5BEE8B84" w14:textId="090C894D" w:rsidR="00EA3BD2" w:rsidRPr="00905BBE" w:rsidRDefault="00EA3BD2" w:rsidP="00EA3BD2"/>
    <w:p w14:paraId="534DC418" w14:textId="36E31D69" w:rsidR="0001217C" w:rsidRPr="00905BBE" w:rsidRDefault="0001217C" w:rsidP="0001217C">
      <w:pPr>
        <w:pStyle w:val="ListParagraph"/>
        <w:numPr>
          <w:ilvl w:val="0"/>
          <w:numId w:val="38"/>
        </w:numPr>
      </w:pPr>
      <w:r>
        <w:t xml:space="preserve">Uncomment the </w:t>
      </w:r>
      <w:r w:rsidR="00DE398B">
        <w:t>section of code</w:t>
      </w:r>
      <w:r>
        <w:t xml:space="preserve"> to wait for the server to disconnect between requests. How long does the server wait before closing the connection?</w:t>
      </w:r>
    </w:p>
    <w:bookmarkEnd w:id="414"/>
    <w:p w14:paraId="652D02BB" w14:textId="77777777" w:rsidR="0001217C" w:rsidRPr="00905BBE" w:rsidDel="005A134F" w:rsidRDefault="0001217C" w:rsidP="0001217C">
      <w:pPr>
        <w:spacing w:before="240"/>
        <w:rPr>
          <w:del w:id="415" w:author="Greg Landry" w:date="2018-07-03T12:39:00Z"/>
          <w:highlight w:val="yellow"/>
        </w:rPr>
      </w:pPr>
    </w:p>
    <w:p w14:paraId="52A803B3" w14:textId="77777777" w:rsidR="0001217C" w:rsidRDefault="0001217C">
      <w:pPr>
        <w:rPr>
          <w:rFonts w:eastAsia="Times New Roman"/>
          <w:b/>
          <w:color w:val="1F4E79" w:themeColor="accent1" w:themeShade="80"/>
          <w:sz w:val="24"/>
          <w:szCs w:val="26"/>
        </w:rPr>
      </w:pPr>
      <w:del w:id="416" w:author="Greg Landry" w:date="2018-07-03T12:39:00Z">
        <w:r w:rsidDel="005A134F">
          <w:br w:type="page"/>
        </w:r>
      </w:del>
    </w:p>
    <w:p w14:paraId="46C81F8A" w14:textId="137A374B" w:rsidR="006A013E" w:rsidRDefault="002F0126" w:rsidP="00BF60BC">
      <w:pPr>
        <w:pStyle w:val="Exercise"/>
      </w:pPr>
      <w:bookmarkStart w:id="417" w:name="_Toc521412457"/>
      <w:r>
        <w:lastRenderedPageBreak/>
        <w:t>Use the WICED kit to Get Data from httpbin.org using TLS</w:t>
      </w:r>
      <w:bookmarkEnd w:id="417"/>
    </w:p>
    <w:p w14:paraId="04AF81FA" w14:textId="08D0430D" w:rsidR="006A013E" w:rsidRDefault="00464232" w:rsidP="008B3CFB">
      <w:r>
        <w:t>Copy/</w:t>
      </w:r>
      <w:r w:rsidR="006A013E">
        <w:t xml:space="preserve">Run a project to </w:t>
      </w:r>
      <w:r>
        <w:t>GET</w:t>
      </w:r>
      <w:r w:rsidR="006A013E">
        <w:t xml:space="preserve"> data </w:t>
      </w:r>
      <w:r>
        <w:t>from</w:t>
      </w:r>
      <w:r w:rsidR="006A013E">
        <w:t xml:space="preserve"> httpbin.org </w:t>
      </w:r>
      <w:r w:rsidR="00A540E1">
        <w:t>using</w:t>
      </w:r>
      <w:r w:rsidR="006A013E">
        <w:t xml:space="preserve"> the WICED </w:t>
      </w:r>
      <w:proofErr w:type="spellStart"/>
      <w:r w:rsidR="006A013E">
        <w:t>WiFi</w:t>
      </w:r>
      <w:proofErr w:type="spellEnd"/>
      <w:r w:rsidR="006A013E">
        <w:t xml:space="preserve"> kit</w:t>
      </w:r>
      <w:r>
        <w:t xml:space="preserve"> using a TLS connection</w:t>
      </w:r>
      <w:r w:rsidR="006A013E">
        <w:t>. The steps are:</w:t>
      </w:r>
    </w:p>
    <w:p w14:paraId="4162A666" w14:textId="1D2980AA" w:rsidR="00C07E5D" w:rsidRDefault="00C07E5D" w:rsidP="00C07E5D">
      <w:pPr>
        <w:pStyle w:val="ListParagraph"/>
        <w:numPr>
          <w:ilvl w:val="0"/>
          <w:numId w:val="39"/>
        </w:numPr>
      </w:pPr>
      <w:r>
        <w:t xml:space="preserve">Copy the project from </w:t>
      </w:r>
      <w:ins w:id="418" w:author="Greg Landry" w:date="2018-07-03T12:39:00Z">
        <w:r w:rsidR="005A134F">
          <w:t>the WW101_Files class files under Projects/</w:t>
        </w:r>
      </w:ins>
      <w:r>
        <w:t>ww101key/07b/04_</w:t>
      </w:r>
      <w:r w:rsidR="0029433D">
        <w:t>httpbin_</w:t>
      </w:r>
      <w:r>
        <w:t>get_tls to your project location.</w:t>
      </w:r>
    </w:p>
    <w:p w14:paraId="015A575B" w14:textId="77777777" w:rsidR="008A1D2C" w:rsidRDefault="008A1D2C" w:rsidP="008A1D2C">
      <w:pPr>
        <w:pStyle w:val="ListParagraph"/>
        <w:numPr>
          <w:ilvl w:val="0"/>
          <w:numId w:val="39"/>
        </w:numPr>
      </w:pPr>
      <w:r>
        <w:t>Change the app name in the make file to match your path.</w:t>
      </w:r>
    </w:p>
    <w:p w14:paraId="00965E9E" w14:textId="6E8AF46D" w:rsidR="00C07E5D" w:rsidRDefault="00C07E5D" w:rsidP="00C07E5D">
      <w:pPr>
        <w:pStyle w:val="ListParagraph"/>
        <w:numPr>
          <w:ilvl w:val="0"/>
          <w:numId w:val="39"/>
        </w:numPr>
      </w:pPr>
      <w:r>
        <w:t xml:space="preserve">Update the </w:t>
      </w:r>
      <w:proofErr w:type="spellStart"/>
      <w:r>
        <w:t>WiFi</w:t>
      </w:r>
      <w:proofErr w:type="spellEnd"/>
      <w:r>
        <w:t xml:space="preserve"> configuration parameters</w:t>
      </w:r>
      <w:r w:rsidR="008A1D2C">
        <w:t xml:space="preserve"> if necessary</w:t>
      </w:r>
      <w:r>
        <w:t>.</w:t>
      </w:r>
    </w:p>
    <w:p w14:paraId="073C9B01" w14:textId="34C7D05A" w:rsidR="00B27D75" w:rsidRDefault="00966F4D" w:rsidP="00966F4D">
      <w:pPr>
        <w:pStyle w:val="ListParagraph"/>
        <w:numPr>
          <w:ilvl w:val="0"/>
          <w:numId w:val="39"/>
        </w:numPr>
      </w:pPr>
      <w:r>
        <w:t xml:space="preserve">Examine the </w:t>
      </w:r>
      <w:proofErr w:type="spellStart"/>
      <w:r w:rsidR="00222523">
        <w:t>makefile</w:t>
      </w:r>
      <w:proofErr w:type="spellEnd"/>
      <w:r>
        <w:t xml:space="preserve"> to determine where </w:t>
      </w:r>
      <w:r w:rsidR="004754FF">
        <w:t xml:space="preserve">the </w:t>
      </w:r>
      <w:r>
        <w:t xml:space="preserve">certificate </w:t>
      </w:r>
      <w:r w:rsidR="004754FF">
        <w:t>will be read from</w:t>
      </w:r>
      <w:r>
        <w:t xml:space="preserve">. </w:t>
      </w:r>
      <w:r w:rsidR="00B27D75">
        <w:t>Copy the certificate</w:t>
      </w:r>
      <w:r w:rsidR="00DC17EE">
        <w:t xml:space="preserve"> that you used for the CURL TLS exercise</w:t>
      </w:r>
      <w:r w:rsidR="00B27D75">
        <w:t xml:space="preserve"> </w:t>
      </w:r>
      <w:r>
        <w:t xml:space="preserve">to </w:t>
      </w:r>
      <w:r w:rsidR="00A00FDF">
        <w:t>the correct</w:t>
      </w:r>
      <w:r>
        <w:t xml:space="preserve"> location/name.</w:t>
      </w:r>
    </w:p>
    <w:p w14:paraId="7C36682D" w14:textId="70A8FC32" w:rsidR="00966F4D" w:rsidRDefault="00966F4D" w:rsidP="00966F4D">
      <w:pPr>
        <w:pStyle w:val="ListParagraph"/>
        <w:numPr>
          <w:ilvl w:val="1"/>
          <w:numId w:val="39"/>
        </w:numPr>
      </w:pPr>
      <w:r>
        <w:t xml:space="preserve">Hint – run a </w:t>
      </w:r>
      <w:r w:rsidR="003E6A10">
        <w:t>"</w:t>
      </w:r>
      <w:r>
        <w:t>clean</w:t>
      </w:r>
      <w:r w:rsidR="003E6A10">
        <w:t>"</w:t>
      </w:r>
      <w:r>
        <w:t xml:space="preserve"> in WICED Studio after copying the file.</w:t>
      </w:r>
    </w:p>
    <w:p w14:paraId="23B8726C" w14:textId="77777777" w:rsidR="00C07E5D" w:rsidRDefault="00C07E5D" w:rsidP="00C07E5D">
      <w:pPr>
        <w:pStyle w:val="ListParagraph"/>
        <w:numPr>
          <w:ilvl w:val="0"/>
          <w:numId w:val="39"/>
        </w:numPr>
      </w:pPr>
      <w:r>
        <w:t>Open a serial terminal connection to the WICED kit.</w:t>
      </w:r>
    </w:p>
    <w:p w14:paraId="760A545A" w14:textId="77777777" w:rsidR="00C07E5D" w:rsidRDefault="00C07E5D" w:rsidP="00C07E5D">
      <w:pPr>
        <w:pStyle w:val="ListParagraph"/>
        <w:numPr>
          <w:ilvl w:val="0"/>
          <w:numId w:val="39"/>
        </w:numPr>
      </w:pPr>
      <w:r>
        <w:t>Create a make target, build, download, and run the project.</w:t>
      </w:r>
    </w:p>
    <w:p w14:paraId="0552F21A" w14:textId="77777777" w:rsidR="00C07E5D" w:rsidRDefault="00C07E5D" w:rsidP="00C07E5D">
      <w:pPr>
        <w:pStyle w:val="ListParagraph"/>
        <w:numPr>
          <w:ilvl w:val="0"/>
          <w:numId w:val="39"/>
        </w:numPr>
      </w:pPr>
      <w:r>
        <w:t>Observe the results.</w:t>
      </w:r>
    </w:p>
    <w:p w14:paraId="1534F198" w14:textId="77777777" w:rsidR="00966F4D" w:rsidRDefault="00966F4D" w:rsidP="00966F4D">
      <w:pPr>
        <w:pStyle w:val="ListParagraph"/>
        <w:numPr>
          <w:ilvl w:val="0"/>
          <w:numId w:val="39"/>
        </w:numPr>
      </w:pPr>
      <w:r>
        <w:t>Answer the following questions by examining the firmware:</w:t>
      </w:r>
    </w:p>
    <w:p w14:paraId="2B2510B0" w14:textId="77777777" w:rsidR="00966F4D" w:rsidRDefault="00966F4D" w:rsidP="00966F4D">
      <w:pPr>
        <w:pStyle w:val="ListParagraph"/>
      </w:pPr>
    </w:p>
    <w:p w14:paraId="47FDF9D1" w14:textId="430455EA" w:rsidR="00966F4D" w:rsidRPr="00905BBE" w:rsidRDefault="00966F4D" w:rsidP="00966F4D">
      <w:pPr>
        <w:pStyle w:val="ListParagraph"/>
        <w:numPr>
          <w:ilvl w:val="0"/>
          <w:numId w:val="44"/>
        </w:numPr>
      </w:pPr>
      <w:bookmarkStart w:id="419" w:name="_Hlk500267749"/>
      <w:r w:rsidRPr="00905BBE">
        <w:t>Which server port is used for HTTP</w:t>
      </w:r>
      <w:r>
        <w:t>S (secure)</w:t>
      </w:r>
      <w:r w:rsidRPr="00905BBE">
        <w:t>?</w:t>
      </w:r>
    </w:p>
    <w:p w14:paraId="7565A482" w14:textId="77777777" w:rsidR="00966F4D" w:rsidRPr="00905BBE" w:rsidRDefault="00966F4D" w:rsidP="00966F4D">
      <w:pPr>
        <w:spacing w:before="240"/>
      </w:pPr>
    </w:p>
    <w:p w14:paraId="57650A68" w14:textId="7A106D2D" w:rsidR="00966F4D" w:rsidRDefault="00966F4D" w:rsidP="00966F4D">
      <w:pPr>
        <w:pStyle w:val="ListParagraph"/>
        <w:numPr>
          <w:ilvl w:val="0"/>
          <w:numId w:val="44"/>
        </w:numPr>
      </w:pPr>
      <w:r>
        <w:t>What function call and parameter specifies that the connection should use TLS?</w:t>
      </w:r>
    </w:p>
    <w:p w14:paraId="2F806C10" w14:textId="77777777" w:rsidR="008A1D2C" w:rsidRPr="00EA3BD2" w:rsidRDefault="008A1D2C" w:rsidP="008A1D2C">
      <w:pPr>
        <w:spacing w:before="240"/>
      </w:pPr>
    </w:p>
    <w:p w14:paraId="365EA571" w14:textId="77777777" w:rsidR="008A1D2C" w:rsidRPr="00EA3BD2" w:rsidRDefault="008A1D2C" w:rsidP="008A1D2C">
      <w:pPr>
        <w:pStyle w:val="ListParagraph"/>
        <w:numPr>
          <w:ilvl w:val="0"/>
          <w:numId w:val="44"/>
        </w:numPr>
      </w:pPr>
      <w:r w:rsidRPr="00EA3BD2">
        <w:t>Where is the certificate stored inside the device?</w:t>
      </w:r>
    </w:p>
    <w:p w14:paraId="67FD9FD0" w14:textId="77777777" w:rsidR="008A1D2C" w:rsidRPr="00EA3BD2" w:rsidRDefault="008A1D2C" w:rsidP="008A1D2C">
      <w:pPr>
        <w:spacing w:before="240"/>
      </w:pPr>
    </w:p>
    <w:p w14:paraId="63394591" w14:textId="4E50305E" w:rsidR="008A1D2C" w:rsidRPr="00905BBE" w:rsidRDefault="008A1D2C" w:rsidP="008A1D2C">
      <w:pPr>
        <w:pStyle w:val="ListParagraph"/>
        <w:numPr>
          <w:ilvl w:val="0"/>
          <w:numId w:val="44"/>
        </w:numPr>
      </w:pPr>
      <w:r w:rsidRPr="00EA3BD2">
        <w:t>How is the certificate read into the firmware?</w:t>
      </w:r>
    </w:p>
    <w:bookmarkEnd w:id="419"/>
    <w:p w14:paraId="659F25F5" w14:textId="2FF884D6" w:rsidR="006A013E" w:rsidRDefault="006A013E" w:rsidP="008B3CFB"/>
    <w:p w14:paraId="05DF7A16" w14:textId="43D7C8E5" w:rsidR="006A013E" w:rsidRDefault="002F0126" w:rsidP="00BF60BC">
      <w:pPr>
        <w:pStyle w:val="Exercise"/>
      </w:pPr>
      <w:bookmarkStart w:id="420" w:name="_Toc521412458"/>
      <w:r>
        <w:t>Use the WICED kit to Post Data to httpbin.org</w:t>
      </w:r>
      <w:bookmarkEnd w:id="420"/>
    </w:p>
    <w:p w14:paraId="4842D2F5" w14:textId="6ADB0DCF" w:rsidR="002F0126" w:rsidRDefault="00464232" w:rsidP="008B3CFB">
      <w:r>
        <w:t xml:space="preserve">Copy/Run a project to POST data to httpbin.org </w:t>
      </w:r>
      <w:r w:rsidR="00A540E1">
        <w:t>using</w:t>
      </w:r>
      <w:r>
        <w:t xml:space="preserve"> the WICED </w:t>
      </w:r>
      <w:proofErr w:type="spellStart"/>
      <w:r>
        <w:t>WiFi</w:t>
      </w:r>
      <w:proofErr w:type="spellEnd"/>
      <w:r>
        <w:t xml:space="preserve"> kit. </w:t>
      </w:r>
      <w:r w:rsidR="005C0396">
        <w:t xml:space="preserve">The resource is /anything. </w:t>
      </w:r>
      <w:r>
        <w:t>The steps are:</w:t>
      </w:r>
    </w:p>
    <w:p w14:paraId="1A4F6B57" w14:textId="7D2B693D" w:rsidR="00C07E5D" w:rsidRDefault="00C07E5D" w:rsidP="00C07E5D">
      <w:pPr>
        <w:pStyle w:val="ListParagraph"/>
        <w:numPr>
          <w:ilvl w:val="0"/>
          <w:numId w:val="39"/>
        </w:numPr>
      </w:pPr>
      <w:r>
        <w:t>Copy the project from ww101key/07b/05_</w:t>
      </w:r>
      <w:r w:rsidR="0029433D">
        <w:t>httpbin_</w:t>
      </w:r>
      <w:r>
        <w:t>post to your project location.</w:t>
      </w:r>
    </w:p>
    <w:p w14:paraId="1A068683" w14:textId="77777777" w:rsidR="008A1D2C" w:rsidRDefault="008A1D2C" w:rsidP="008A1D2C">
      <w:pPr>
        <w:pStyle w:val="ListParagraph"/>
        <w:numPr>
          <w:ilvl w:val="0"/>
          <w:numId w:val="39"/>
        </w:numPr>
      </w:pPr>
      <w:r>
        <w:t>Change the app name in the make file to match your path.</w:t>
      </w:r>
    </w:p>
    <w:p w14:paraId="07630684" w14:textId="77777777" w:rsidR="008A1D2C" w:rsidRDefault="008A1D2C" w:rsidP="008A1D2C">
      <w:pPr>
        <w:pStyle w:val="ListParagraph"/>
        <w:numPr>
          <w:ilvl w:val="0"/>
          <w:numId w:val="39"/>
        </w:numPr>
      </w:pPr>
      <w:r>
        <w:t xml:space="preserve">Update the </w:t>
      </w:r>
      <w:proofErr w:type="spellStart"/>
      <w:r>
        <w:t>WiFi</w:t>
      </w:r>
      <w:proofErr w:type="spellEnd"/>
      <w:r>
        <w:t xml:space="preserve"> configuration parameters if necessary.</w:t>
      </w:r>
    </w:p>
    <w:p w14:paraId="692FD0FE" w14:textId="77777777" w:rsidR="00C07E5D" w:rsidRDefault="00C07E5D" w:rsidP="00C07E5D">
      <w:pPr>
        <w:pStyle w:val="ListParagraph"/>
        <w:numPr>
          <w:ilvl w:val="0"/>
          <w:numId w:val="39"/>
        </w:numPr>
      </w:pPr>
      <w:r>
        <w:t>Open a serial terminal connection to the WICED kit.</w:t>
      </w:r>
    </w:p>
    <w:p w14:paraId="6A7181E7" w14:textId="77777777" w:rsidR="00C07E5D" w:rsidRDefault="00C07E5D" w:rsidP="00C07E5D">
      <w:pPr>
        <w:pStyle w:val="ListParagraph"/>
        <w:numPr>
          <w:ilvl w:val="0"/>
          <w:numId w:val="39"/>
        </w:numPr>
      </w:pPr>
      <w:r>
        <w:t>Create a make target, build, download, and run the project.</w:t>
      </w:r>
    </w:p>
    <w:p w14:paraId="1F916EC2" w14:textId="77777777" w:rsidR="00C07E5D" w:rsidRDefault="00C07E5D" w:rsidP="00C07E5D">
      <w:pPr>
        <w:pStyle w:val="ListParagraph"/>
        <w:numPr>
          <w:ilvl w:val="0"/>
          <w:numId w:val="39"/>
        </w:numPr>
      </w:pPr>
      <w:r>
        <w:t>Observe the results.</w:t>
      </w:r>
    </w:p>
    <w:p w14:paraId="1474B7D9" w14:textId="77777777" w:rsidR="00966F4D" w:rsidRDefault="00966F4D" w:rsidP="00966F4D">
      <w:pPr>
        <w:pStyle w:val="ListParagraph"/>
        <w:numPr>
          <w:ilvl w:val="0"/>
          <w:numId w:val="39"/>
        </w:numPr>
      </w:pPr>
      <w:r>
        <w:t>Answer the following questions by examining the firmware:</w:t>
      </w:r>
    </w:p>
    <w:p w14:paraId="5CBDB002" w14:textId="77777777" w:rsidR="00966F4D" w:rsidRDefault="00966F4D" w:rsidP="00966F4D">
      <w:pPr>
        <w:pStyle w:val="ListParagraph"/>
      </w:pPr>
    </w:p>
    <w:p w14:paraId="7416350F" w14:textId="2E3631DF" w:rsidR="00966F4D" w:rsidRDefault="00966F4D" w:rsidP="00966F4D">
      <w:pPr>
        <w:pStyle w:val="ListParagraph"/>
        <w:numPr>
          <w:ilvl w:val="0"/>
          <w:numId w:val="45"/>
        </w:numPr>
      </w:pPr>
      <w:bookmarkStart w:id="421" w:name="_Hlk500267983"/>
      <w:r>
        <w:t>What headers sent with the POST request</w:t>
      </w:r>
      <w:r w:rsidRPr="00905BBE">
        <w:t>?</w:t>
      </w:r>
    </w:p>
    <w:p w14:paraId="70241273" w14:textId="77777777" w:rsidR="00966F4D" w:rsidRDefault="00966F4D" w:rsidP="00966F4D">
      <w:pPr>
        <w:spacing w:before="240"/>
        <w:ind w:left="720"/>
      </w:pPr>
    </w:p>
    <w:p w14:paraId="56BE605F" w14:textId="494D7C00" w:rsidR="00966F4D" w:rsidRPr="00905BBE" w:rsidRDefault="00966F4D" w:rsidP="00966F4D">
      <w:pPr>
        <w:pStyle w:val="ListParagraph"/>
        <w:numPr>
          <w:ilvl w:val="0"/>
          <w:numId w:val="45"/>
        </w:numPr>
      </w:pPr>
      <w:r>
        <w:t xml:space="preserve">What is the JSON </w:t>
      </w:r>
      <w:r w:rsidR="00BD7507">
        <w:t>content</w:t>
      </w:r>
      <w:r>
        <w:t xml:space="preserve"> that is posted?</w:t>
      </w:r>
    </w:p>
    <w:bookmarkEnd w:id="421"/>
    <w:p w14:paraId="7ACCF89F" w14:textId="77777777" w:rsidR="00464232" w:rsidRDefault="00464232" w:rsidP="008B3CFB"/>
    <w:p w14:paraId="0F3BADAD" w14:textId="4B7D0D3B" w:rsidR="002F0126" w:rsidRDefault="002F0126" w:rsidP="00BF60BC">
      <w:pPr>
        <w:pStyle w:val="Exercise"/>
      </w:pPr>
      <w:bookmarkStart w:id="422" w:name="_Toc521412459"/>
      <w:r>
        <w:t>Use the WICED kit to Post Data to httpbin.org using TLS</w:t>
      </w:r>
      <w:bookmarkEnd w:id="422"/>
    </w:p>
    <w:p w14:paraId="736549A2" w14:textId="7B6BCB6F" w:rsidR="00464232" w:rsidRDefault="00464232" w:rsidP="00464232">
      <w:r>
        <w:t xml:space="preserve">Copy/Run a project to POST data to httpbin.org </w:t>
      </w:r>
      <w:r w:rsidR="00A540E1">
        <w:t>using</w:t>
      </w:r>
      <w:r>
        <w:t xml:space="preserve"> the WICED </w:t>
      </w:r>
      <w:proofErr w:type="spellStart"/>
      <w:r>
        <w:t>WiFi</w:t>
      </w:r>
      <w:proofErr w:type="spellEnd"/>
      <w:r>
        <w:t xml:space="preserve"> kit using a TLS connection. The steps are:</w:t>
      </w:r>
    </w:p>
    <w:p w14:paraId="30714C39" w14:textId="332012DB" w:rsidR="00C07E5D" w:rsidRDefault="00C07E5D" w:rsidP="00C07E5D">
      <w:pPr>
        <w:pStyle w:val="ListParagraph"/>
        <w:numPr>
          <w:ilvl w:val="0"/>
          <w:numId w:val="39"/>
        </w:numPr>
      </w:pPr>
      <w:r>
        <w:t>Copy the project from ww101key/07b/06_</w:t>
      </w:r>
      <w:r w:rsidR="0029433D">
        <w:t>httpbin_</w:t>
      </w:r>
      <w:r>
        <w:t>post_tls to your project location.</w:t>
      </w:r>
    </w:p>
    <w:p w14:paraId="02563E45" w14:textId="77777777" w:rsidR="008A1D2C" w:rsidRDefault="008A1D2C" w:rsidP="008A1D2C">
      <w:pPr>
        <w:pStyle w:val="ListParagraph"/>
        <w:numPr>
          <w:ilvl w:val="0"/>
          <w:numId w:val="39"/>
        </w:numPr>
      </w:pPr>
      <w:r>
        <w:t>Change the app name in the make file to match your path.</w:t>
      </w:r>
    </w:p>
    <w:p w14:paraId="419F9CAE" w14:textId="77777777" w:rsidR="008A1D2C" w:rsidRDefault="008A1D2C" w:rsidP="008A1D2C">
      <w:pPr>
        <w:pStyle w:val="ListParagraph"/>
        <w:numPr>
          <w:ilvl w:val="0"/>
          <w:numId w:val="39"/>
        </w:numPr>
      </w:pPr>
      <w:r>
        <w:t xml:space="preserve">Update the </w:t>
      </w:r>
      <w:proofErr w:type="spellStart"/>
      <w:r>
        <w:t>WiFi</w:t>
      </w:r>
      <w:proofErr w:type="spellEnd"/>
      <w:r>
        <w:t xml:space="preserve"> configuration parameters if necessary.</w:t>
      </w:r>
    </w:p>
    <w:p w14:paraId="3FEC615F" w14:textId="609E0A70" w:rsidR="00966F4D" w:rsidRDefault="004754FF" w:rsidP="004754FF">
      <w:pPr>
        <w:pStyle w:val="ListParagraph"/>
        <w:numPr>
          <w:ilvl w:val="0"/>
          <w:numId w:val="39"/>
        </w:numPr>
      </w:pPr>
      <w:r>
        <w:t xml:space="preserve">Examine the </w:t>
      </w:r>
      <w:proofErr w:type="spellStart"/>
      <w:r>
        <w:t>makefile</w:t>
      </w:r>
      <w:proofErr w:type="spellEnd"/>
      <w:r>
        <w:t xml:space="preserve"> to determine where the certificate will be read from. </w:t>
      </w:r>
      <w:r w:rsidR="009F021D">
        <w:t>Note that</w:t>
      </w:r>
      <w:r w:rsidR="00966F4D">
        <w:t xml:space="preserve"> this </w:t>
      </w:r>
      <w:r>
        <w:t>project</w:t>
      </w:r>
      <w:r w:rsidR="00966F4D">
        <w:t xml:space="preserve"> uses a different method to store the certificate </w:t>
      </w:r>
      <w:r>
        <w:t xml:space="preserve">in the device </w:t>
      </w:r>
      <w:r w:rsidR="00966F4D">
        <w:t>than the GET TLS project</w:t>
      </w:r>
      <w:r>
        <w:t>, but the file location</w:t>
      </w:r>
      <w:r w:rsidR="00E45ECE">
        <w:t xml:space="preserve"> on the PC is the same</w:t>
      </w:r>
      <w:r>
        <w:t>.</w:t>
      </w:r>
    </w:p>
    <w:p w14:paraId="00EC8B3E" w14:textId="77777777" w:rsidR="00C07E5D" w:rsidRDefault="00C07E5D" w:rsidP="00C07E5D">
      <w:pPr>
        <w:pStyle w:val="ListParagraph"/>
        <w:numPr>
          <w:ilvl w:val="0"/>
          <w:numId w:val="39"/>
        </w:numPr>
      </w:pPr>
      <w:r>
        <w:t>Open a serial terminal connection to the WICED kit.</w:t>
      </w:r>
    </w:p>
    <w:p w14:paraId="0DA679B5" w14:textId="77777777" w:rsidR="00C07E5D" w:rsidRDefault="00C07E5D" w:rsidP="00C07E5D">
      <w:pPr>
        <w:pStyle w:val="ListParagraph"/>
        <w:numPr>
          <w:ilvl w:val="0"/>
          <w:numId w:val="39"/>
        </w:numPr>
      </w:pPr>
      <w:r>
        <w:t>Create a make target, build, download, and run the project.</w:t>
      </w:r>
    </w:p>
    <w:p w14:paraId="4697C05D" w14:textId="77777777" w:rsidR="00C07E5D" w:rsidRDefault="00C07E5D" w:rsidP="00C07E5D">
      <w:pPr>
        <w:pStyle w:val="ListParagraph"/>
        <w:numPr>
          <w:ilvl w:val="0"/>
          <w:numId w:val="39"/>
        </w:numPr>
      </w:pPr>
      <w:r>
        <w:t>Observe the results.</w:t>
      </w:r>
    </w:p>
    <w:p w14:paraId="46BB8A30" w14:textId="064B489D" w:rsidR="00C07E5D" w:rsidRDefault="00C07E5D" w:rsidP="00C07E5D">
      <w:pPr>
        <w:pStyle w:val="ListParagraph"/>
        <w:numPr>
          <w:ilvl w:val="0"/>
          <w:numId w:val="39"/>
        </w:numPr>
      </w:pPr>
      <w:r>
        <w:t>Answer the following questions by examining the firmware:</w:t>
      </w:r>
    </w:p>
    <w:p w14:paraId="112D53C1" w14:textId="77777777" w:rsidR="00966F4D" w:rsidRDefault="00966F4D" w:rsidP="00966F4D">
      <w:pPr>
        <w:pStyle w:val="ListParagraph"/>
      </w:pPr>
    </w:p>
    <w:p w14:paraId="0554E8DA" w14:textId="25B81C07" w:rsidR="00661594" w:rsidRPr="00EA3BD2" w:rsidRDefault="00661594" w:rsidP="00BD33E4">
      <w:pPr>
        <w:pStyle w:val="ListParagraph"/>
        <w:numPr>
          <w:ilvl w:val="0"/>
          <w:numId w:val="43"/>
        </w:numPr>
      </w:pPr>
      <w:bookmarkStart w:id="423" w:name="_Hlk500268039"/>
      <w:r w:rsidRPr="00EA3BD2">
        <w:t>Where is the certificate stored inside the device?</w:t>
      </w:r>
    </w:p>
    <w:p w14:paraId="2317F456" w14:textId="77777777" w:rsidR="00966F4D" w:rsidRPr="00EA3BD2" w:rsidRDefault="00966F4D" w:rsidP="00966F4D">
      <w:pPr>
        <w:spacing w:before="240"/>
      </w:pPr>
    </w:p>
    <w:p w14:paraId="1329C4D3" w14:textId="7AAC783E" w:rsidR="002F0126" w:rsidRDefault="00661594" w:rsidP="008B3CFB">
      <w:pPr>
        <w:pStyle w:val="ListParagraph"/>
        <w:numPr>
          <w:ilvl w:val="0"/>
          <w:numId w:val="43"/>
        </w:numPr>
      </w:pPr>
      <w:r w:rsidRPr="00EA3BD2">
        <w:t>How is the certificate read into the firmware?</w:t>
      </w:r>
    </w:p>
    <w:p w14:paraId="458DD6F6" w14:textId="25D63CDA" w:rsidR="00C4772B" w:rsidRDefault="00C4772B" w:rsidP="00C4772B"/>
    <w:p w14:paraId="7E79B1F4" w14:textId="3D21C7F4" w:rsidR="002F0126" w:rsidRPr="00406245" w:rsidRDefault="002F0126" w:rsidP="00BF60BC">
      <w:pPr>
        <w:pStyle w:val="Exercise"/>
      </w:pPr>
      <w:bookmarkStart w:id="424" w:name="_Toc521412460"/>
      <w:bookmarkEnd w:id="423"/>
      <w:r w:rsidRPr="00406245">
        <w:t xml:space="preserve">Use </w:t>
      </w:r>
      <w:r w:rsidR="000202DF">
        <w:t xml:space="preserve">a </w:t>
      </w:r>
      <w:r w:rsidRPr="00406245">
        <w:t>Web</w:t>
      </w:r>
      <w:r>
        <w:t xml:space="preserve"> API for Temperature Conversion</w:t>
      </w:r>
      <w:bookmarkEnd w:id="424"/>
    </w:p>
    <w:p w14:paraId="1DACD7A0" w14:textId="77777777" w:rsidR="002F0126" w:rsidRDefault="002F0126" w:rsidP="002F0126">
      <w:r>
        <w:t>Create a WICED project</w:t>
      </w:r>
      <w:r w:rsidRPr="00406245">
        <w:t xml:space="preserve"> that will read the temperature from the AFE shield, call the Web API to convert it from C to F, then display it on the LCD screen.  </w:t>
      </w:r>
      <w:r>
        <w:t xml:space="preserve">We have setup an account with Neutrino API which will provide the conversion. </w:t>
      </w:r>
      <w:r w:rsidRPr="00406245">
        <w:t xml:space="preserve">The </w:t>
      </w:r>
      <w:r>
        <w:t>site and resource</w:t>
      </w:r>
      <w:r w:rsidRPr="00406245">
        <w:t xml:space="preserve"> </w:t>
      </w:r>
      <w:r>
        <w:t>path for the conversion are:</w:t>
      </w:r>
    </w:p>
    <w:p w14:paraId="0AD8E3E1" w14:textId="7FB0B6E4" w:rsidR="002F0126" w:rsidRDefault="003B0E92" w:rsidP="002F0126">
      <w:pPr>
        <w:ind w:left="720"/>
      </w:pPr>
      <w:hyperlink r:id="rId64" w:history="1">
        <w:r w:rsidR="002F0126" w:rsidRPr="00BE305A">
          <w:rPr>
            <w:rStyle w:val="Hyperlink"/>
          </w:rPr>
          <w:t>https://neutrinoapi.com/convert</w:t>
        </w:r>
      </w:hyperlink>
    </w:p>
    <w:p w14:paraId="3DAADE8B" w14:textId="77777777" w:rsidR="002F0126" w:rsidRDefault="002F0126" w:rsidP="002F0126">
      <w:pPr>
        <w:spacing w:after="0"/>
        <w:ind w:left="720"/>
      </w:pPr>
      <w:r>
        <w:t>The options required are:</w:t>
      </w:r>
    </w:p>
    <w:p w14:paraId="5F284FFD" w14:textId="77777777" w:rsidR="002F0126" w:rsidRDefault="002F0126" w:rsidP="002F0126">
      <w:pPr>
        <w:spacing w:after="0"/>
        <w:ind w:left="1440"/>
      </w:pPr>
      <w:r>
        <w:t>from-value=&lt;the value to convert&gt;</w:t>
      </w:r>
    </w:p>
    <w:p w14:paraId="2891806B" w14:textId="77777777" w:rsidR="002F0126" w:rsidRDefault="002F0126" w:rsidP="002F0126">
      <w:pPr>
        <w:spacing w:after="0"/>
        <w:ind w:left="1440"/>
      </w:pPr>
      <w:r>
        <w:t>from-type=C</w:t>
      </w:r>
    </w:p>
    <w:p w14:paraId="70F844BC" w14:textId="77777777" w:rsidR="002F0126" w:rsidRDefault="002F0126" w:rsidP="002F0126">
      <w:pPr>
        <w:spacing w:after="0"/>
        <w:ind w:left="1440"/>
      </w:pPr>
      <w:r>
        <w:t>to-type=F</w:t>
      </w:r>
    </w:p>
    <w:p w14:paraId="7F71E584" w14:textId="77777777" w:rsidR="002F0126" w:rsidRDefault="002F0126" w:rsidP="002F0126">
      <w:pPr>
        <w:spacing w:after="0"/>
        <w:ind w:left="1440"/>
      </w:pPr>
      <w:r>
        <w:t>user-id=wicedwifi101</w:t>
      </w:r>
    </w:p>
    <w:p w14:paraId="4F7EF7A8" w14:textId="77777777" w:rsidR="002F0126" w:rsidRPr="00406245" w:rsidRDefault="002F0126" w:rsidP="002F0126">
      <w:pPr>
        <w:autoSpaceDE w:val="0"/>
        <w:autoSpaceDN w:val="0"/>
        <w:spacing w:after="0" w:line="240" w:lineRule="auto"/>
        <w:ind w:left="1440"/>
      </w:pPr>
      <w:proofErr w:type="spellStart"/>
      <w:r>
        <w:lastRenderedPageBreak/>
        <w:t>api</w:t>
      </w:r>
      <w:proofErr w:type="spellEnd"/>
      <w:r>
        <w:t>-key=</w:t>
      </w:r>
      <w:r>
        <w:rPr>
          <w:rFonts w:ascii="Arial" w:hAnsi="Arial" w:cs="Arial"/>
          <w:sz w:val="20"/>
          <w:szCs w:val="20"/>
        </w:rPr>
        <w:t>kyM2OWa22SZ1B5PGE7DvjSi67sPMXHTNXXENVut8JvmjkjMo</w:t>
      </w:r>
    </w:p>
    <w:p w14:paraId="54EFC7DD" w14:textId="396536E6" w:rsidR="002F0126" w:rsidRDefault="002F0126" w:rsidP="002F0126">
      <w:pPr>
        <w:pStyle w:val="ListParagraph"/>
        <w:numPr>
          <w:ilvl w:val="0"/>
          <w:numId w:val="34"/>
        </w:numPr>
      </w:pPr>
      <w:r>
        <w:t xml:space="preserve">Hint: Go to </w:t>
      </w:r>
      <w:hyperlink r:id="rId65" w:history="1">
        <w:r w:rsidRPr="00BE305A">
          <w:rPr>
            <w:rStyle w:val="Hyperlink"/>
          </w:rPr>
          <w:t>https://neutrinoapi.com/api/convert</w:t>
        </w:r>
      </w:hyperlink>
      <w:r>
        <w:t xml:space="preserve"> to see the documentation. Click on </w:t>
      </w:r>
      <w:r w:rsidR="003E6A10">
        <w:t>"</w:t>
      </w:r>
      <w:r>
        <w:t>Test API -&gt; API Tools -&gt; Convert</w:t>
      </w:r>
      <w:r w:rsidR="003E6A10">
        <w:t>"</w:t>
      </w:r>
      <w:r>
        <w:t xml:space="preserve"> to try it out on the web.</w:t>
      </w:r>
    </w:p>
    <w:p w14:paraId="0DD34F57" w14:textId="77777777" w:rsidR="002F0126" w:rsidRDefault="002F0126" w:rsidP="002F0126">
      <w:pPr>
        <w:pStyle w:val="ListParagraph"/>
        <w:numPr>
          <w:ilvl w:val="0"/>
          <w:numId w:val="34"/>
        </w:numPr>
      </w:pPr>
      <w:r>
        <w:t>Hint: Use CURL to test the message and see the response that you will get back.</w:t>
      </w:r>
    </w:p>
    <w:p w14:paraId="7E977F37" w14:textId="77777777" w:rsidR="002F0126" w:rsidRDefault="002F0126" w:rsidP="002F0126">
      <w:pPr>
        <w:pStyle w:val="ListParagraph"/>
        <w:numPr>
          <w:ilvl w:val="0"/>
          <w:numId w:val="34"/>
        </w:numPr>
      </w:pPr>
      <w:r>
        <w:t>Hint: You will need to get the certificate for neutrinoapi.com or one of its CAs from a web browser and include it in the firmware (use one of the three methods discussed in the TCP/IP Sockets chapter.</w:t>
      </w:r>
    </w:p>
    <w:p w14:paraId="14F84D2E" w14:textId="77777777" w:rsidR="002F0126" w:rsidRDefault="002F0126" w:rsidP="002F0126">
      <w:pPr>
        <w:pStyle w:val="ListParagraph"/>
        <w:numPr>
          <w:ilvl w:val="0"/>
          <w:numId w:val="34"/>
        </w:numPr>
      </w:pPr>
      <w:r>
        <w:t>Hint: When the response is received, you will need to parse the JSON from the body to get the converted temperature value. Refer to the JSON parser examples from the library chapter.</w:t>
      </w:r>
    </w:p>
    <w:p w14:paraId="14B59C47" w14:textId="77777777" w:rsidR="002F0126" w:rsidRPr="00480EF3" w:rsidRDefault="002F0126" w:rsidP="002F0126">
      <w:pPr>
        <w:pStyle w:val="ListParagraph"/>
        <w:numPr>
          <w:ilvl w:val="1"/>
          <w:numId w:val="34"/>
        </w:numPr>
        <w:rPr>
          <w:rStyle w:val="Hyperlink"/>
          <w:color w:val="auto"/>
          <w:u w:val="none"/>
        </w:rPr>
      </w:pPr>
      <w:r>
        <w:t>The value is returned as string, not a number.</w:t>
      </w:r>
    </w:p>
    <w:p w14:paraId="16391CF9" w14:textId="594C74F5" w:rsidR="002F0126" w:rsidRDefault="002F0126" w:rsidP="002F0126">
      <w:pPr>
        <w:pStyle w:val="ListParagraph"/>
        <w:numPr>
          <w:ilvl w:val="0"/>
          <w:numId w:val="34"/>
        </w:numPr>
      </w:pPr>
      <w:r>
        <w:t>Hint: Refer to the Sensor Data project in the Library chapter for an example of reading the values from the shield and displaying them on the screen.</w:t>
      </w:r>
    </w:p>
    <w:p w14:paraId="652FC015" w14:textId="52F54D3B" w:rsidR="00CE2DB3" w:rsidRDefault="00CE2DB3" w:rsidP="002F0126">
      <w:pPr>
        <w:pStyle w:val="ListParagraph"/>
        <w:numPr>
          <w:ilvl w:val="0"/>
          <w:numId w:val="34"/>
        </w:numPr>
      </w:pPr>
      <w:r>
        <w:t xml:space="preserve">Hint: Refer to the httpbin.org GET project </w:t>
      </w:r>
      <w:r w:rsidR="00142B8B">
        <w:t>that uses</w:t>
      </w:r>
      <w:r>
        <w:t xml:space="preserve"> TLS.</w:t>
      </w:r>
    </w:p>
    <w:p w14:paraId="123F95A5" w14:textId="33863753" w:rsidR="00663C19" w:rsidRPr="00406245" w:rsidRDefault="003D51BD" w:rsidP="00BF60BC">
      <w:pPr>
        <w:pStyle w:val="Exercise"/>
      </w:pPr>
      <w:bookmarkStart w:id="425" w:name="_Toc521412461"/>
      <w:r>
        <w:t xml:space="preserve">(Advanced) </w:t>
      </w:r>
      <w:r w:rsidR="00663C19" w:rsidRPr="00406245">
        <w:t>Initial State</w:t>
      </w:r>
      <w:r w:rsidR="00663C19">
        <w:t xml:space="preserve"> – Virtual LED</w:t>
      </w:r>
      <w:r w:rsidR="007B3F69">
        <w:t xml:space="preserve"> Controlled </w:t>
      </w:r>
      <w:r w:rsidR="00BE7315">
        <w:t>using</w:t>
      </w:r>
      <w:r w:rsidR="007B3F69">
        <w:t xml:space="preserve"> APIARY and CURL</w:t>
      </w:r>
      <w:bookmarkEnd w:id="425"/>
    </w:p>
    <w:p w14:paraId="2F5C5BF2" w14:textId="7AF7E8F2" w:rsidR="000A56B9" w:rsidRDefault="000A56B9" w:rsidP="00C62DC6">
      <w:pPr>
        <w:pStyle w:val="ListParagraph"/>
        <w:numPr>
          <w:ilvl w:val="0"/>
          <w:numId w:val="30"/>
        </w:numPr>
      </w:pPr>
      <w:r>
        <w:t xml:space="preserve">Go to </w:t>
      </w:r>
      <w:hyperlink r:id="rId66" w:history="1">
        <w:r w:rsidRPr="00780680">
          <w:rPr>
            <w:rStyle w:val="Hyperlink"/>
          </w:rPr>
          <w:t>www.initialstate.com</w:t>
        </w:r>
      </w:hyperlink>
      <w:r>
        <w:t xml:space="preserve"> and signup for a</w:t>
      </w:r>
      <w:r w:rsidR="00C62DC6">
        <w:t>n individual</w:t>
      </w:r>
      <w:r>
        <w:t xml:space="preserve"> trial account.</w:t>
      </w:r>
    </w:p>
    <w:p w14:paraId="5510012C" w14:textId="66814350" w:rsidR="00C62DC6" w:rsidRDefault="006F7789" w:rsidP="00663C19">
      <w:pPr>
        <w:pStyle w:val="ListParagraph"/>
        <w:numPr>
          <w:ilvl w:val="0"/>
          <w:numId w:val="30"/>
        </w:numPr>
      </w:pPr>
      <w:r>
        <w:t>Create a new B</w:t>
      </w:r>
      <w:r w:rsidR="000A37AF">
        <w:t xml:space="preserve">ucket called </w:t>
      </w:r>
      <w:r w:rsidR="003E6A10">
        <w:t>"</w:t>
      </w:r>
      <w:proofErr w:type="spellStart"/>
      <w:r>
        <w:t>TestBucket</w:t>
      </w:r>
      <w:proofErr w:type="spellEnd"/>
      <w:r w:rsidR="003E6A10">
        <w:t>"</w:t>
      </w:r>
      <w:r w:rsidR="000A37AF">
        <w:t>. See the section earlier on Initial State for detailed instructions.</w:t>
      </w:r>
    </w:p>
    <w:p w14:paraId="41464D18" w14:textId="62D8AC41" w:rsidR="00A439F9" w:rsidRDefault="007F1B07" w:rsidP="00A439F9">
      <w:pPr>
        <w:pStyle w:val="ListParagraph"/>
        <w:numPr>
          <w:ilvl w:val="0"/>
          <w:numId w:val="30"/>
        </w:numPr>
      </w:pPr>
      <w:r>
        <w:t xml:space="preserve">Use the APIARY interface to </w:t>
      </w:r>
      <w:r w:rsidR="00A439F9">
        <w:t>write ON and OFF to the LED and see</w:t>
      </w:r>
      <w:r w:rsidR="005F0E90">
        <w:t xml:space="preserve"> that the state changes in the T</w:t>
      </w:r>
      <w:r w:rsidR="00A439F9">
        <w:t>ile.</w:t>
      </w:r>
    </w:p>
    <w:p w14:paraId="077FF1EC" w14:textId="1C69ECFE" w:rsidR="00A439F9" w:rsidRDefault="00A439F9" w:rsidP="00A439F9">
      <w:pPr>
        <w:pStyle w:val="ListParagraph"/>
        <w:numPr>
          <w:ilvl w:val="1"/>
          <w:numId w:val="30"/>
        </w:numPr>
      </w:pPr>
      <w:r>
        <w:t xml:space="preserve">Hint: You will need to enter the </w:t>
      </w:r>
      <w:proofErr w:type="spellStart"/>
      <w:r>
        <w:t>AccessKey</w:t>
      </w:r>
      <w:proofErr w:type="spellEnd"/>
      <w:r>
        <w:t xml:space="preserve"> and </w:t>
      </w:r>
      <w:proofErr w:type="spellStart"/>
      <w:r>
        <w:t>BucketKey</w:t>
      </w:r>
      <w:proofErr w:type="spellEnd"/>
      <w:r>
        <w:t xml:space="preserve"> for you bucket either as headers or as URI Parameters. </w:t>
      </w:r>
      <w:r w:rsidR="006F7789">
        <w:t>Placeholder</w:t>
      </w:r>
      <w:r>
        <w:t xml:space="preserve"> headers are provided with default values. You can find the values </w:t>
      </w:r>
      <w:r w:rsidR="006F7789">
        <w:t xml:space="preserve">for your bucket </w:t>
      </w:r>
      <w:r>
        <w:t xml:space="preserve">by going to the </w:t>
      </w:r>
      <w:r w:rsidR="006F7789">
        <w:t xml:space="preserve">bucket </w:t>
      </w:r>
      <w:r>
        <w:t>settings</w:t>
      </w:r>
      <w:r w:rsidR="006F7789">
        <w:t xml:space="preserve"> on the shelf</w:t>
      </w:r>
      <w:r>
        <w:t>.</w:t>
      </w:r>
    </w:p>
    <w:p w14:paraId="644D9C7A" w14:textId="359AD578" w:rsidR="00A439F9" w:rsidRDefault="00A439F9" w:rsidP="00A439F9">
      <w:pPr>
        <w:pStyle w:val="ListParagraph"/>
        <w:numPr>
          <w:ilvl w:val="1"/>
          <w:numId w:val="30"/>
        </w:numPr>
      </w:pPr>
      <w:r>
        <w:t xml:space="preserve">Hint: The body should be a JSON document that sends </w:t>
      </w:r>
      <w:r w:rsidR="003E6A10">
        <w:t>"</w:t>
      </w:r>
      <w:r>
        <w:t>key</w:t>
      </w:r>
      <w:r w:rsidR="003E6A10">
        <w:t>"</w:t>
      </w:r>
      <w:r w:rsidR="008274F4">
        <w:t>:</w:t>
      </w:r>
      <w:r w:rsidR="003E6A10">
        <w:t>"</w:t>
      </w:r>
      <w:proofErr w:type="spellStart"/>
      <w:r>
        <w:t>LED_State</w:t>
      </w:r>
      <w:proofErr w:type="spellEnd"/>
      <w:r w:rsidR="003E6A10">
        <w:t>"</w:t>
      </w:r>
      <w:r w:rsidR="008274F4">
        <w:t xml:space="preserve"> with</w:t>
      </w:r>
      <w:r>
        <w:t xml:space="preserve"> </w:t>
      </w:r>
      <w:r w:rsidR="003E6A10">
        <w:t>"</w:t>
      </w:r>
      <w:proofErr w:type="spellStart"/>
      <w:r>
        <w:t>value</w:t>
      </w:r>
      <w:r w:rsidR="003E6A10">
        <w:t>"</w:t>
      </w:r>
      <w:r w:rsidR="008274F4">
        <w:t>:</w:t>
      </w:r>
      <w:r w:rsidR="003E6A10">
        <w:t>"</w:t>
      </w:r>
      <w:r>
        <w:t>ON</w:t>
      </w:r>
      <w:proofErr w:type="spellEnd"/>
      <w:r w:rsidR="003E6A10">
        <w:t>"</w:t>
      </w:r>
      <w:r>
        <w:t xml:space="preserve"> or </w:t>
      </w:r>
      <w:r w:rsidR="003E6A10">
        <w:t>"</w:t>
      </w:r>
      <w:proofErr w:type="spellStart"/>
      <w:r w:rsidR="008274F4">
        <w:t>value</w:t>
      </w:r>
      <w:r w:rsidR="003E6A10">
        <w:t>"</w:t>
      </w:r>
      <w:r w:rsidR="008274F4">
        <w:t>:</w:t>
      </w:r>
      <w:r w:rsidR="003E6A10">
        <w:t>"</w:t>
      </w:r>
      <w:r>
        <w:t>OFF</w:t>
      </w:r>
      <w:proofErr w:type="spellEnd"/>
      <w:r w:rsidR="003E6A10">
        <w:t>"</w:t>
      </w:r>
      <w:r>
        <w:t>.</w:t>
      </w:r>
    </w:p>
    <w:p w14:paraId="66A7227B" w14:textId="4E1F7C09" w:rsidR="005F0E90" w:rsidRDefault="005F0E90" w:rsidP="005F0E90">
      <w:pPr>
        <w:pStyle w:val="ListParagraph"/>
        <w:numPr>
          <w:ilvl w:val="1"/>
          <w:numId w:val="30"/>
        </w:numPr>
      </w:pPr>
      <w:r>
        <w:t xml:space="preserve">Hint: The first time you write to a key from APIARY, it will create a summary tile for you </w:t>
      </w:r>
      <w:proofErr w:type="gramStart"/>
      <w:r>
        <w:t>automatically</w:t>
      </w:r>
      <w:proofErr w:type="gramEnd"/>
      <w:r>
        <w:t xml:space="preserve"> so you won</w:t>
      </w:r>
      <w:r w:rsidR="003E6A10">
        <w:t>'</w:t>
      </w:r>
      <w:r>
        <w:t>t need to create it manually.</w:t>
      </w:r>
    </w:p>
    <w:p w14:paraId="7C02355F" w14:textId="5E1C6675" w:rsidR="00F52412" w:rsidRDefault="00F52412" w:rsidP="00C62DC6">
      <w:pPr>
        <w:pStyle w:val="ListParagraph"/>
        <w:numPr>
          <w:ilvl w:val="0"/>
          <w:numId w:val="30"/>
        </w:numPr>
      </w:pPr>
      <w:r>
        <w:t xml:space="preserve">What </w:t>
      </w:r>
      <w:r w:rsidR="006B26DD">
        <w:t>status</w:t>
      </w:r>
      <w:r>
        <w:t xml:space="preserve"> code </w:t>
      </w:r>
      <w:r w:rsidR="006B26DD">
        <w:t xml:space="preserve">is returned </w:t>
      </w:r>
      <w:r>
        <w:t>when you send the message? Look up the code to see what it means.</w:t>
      </w:r>
    </w:p>
    <w:p w14:paraId="2C5CA040" w14:textId="535EEEF6" w:rsidR="00663C19" w:rsidRDefault="00663C19" w:rsidP="00C62DC6">
      <w:pPr>
        <w:pStyle w:val="ListParagraph"/>
        <w:numPr>
          <w:ilvl w:val="0"/>
          <w:numId w:val="30"/>
        </w:numPr>
      </w:pPr>
      <w:r w:rsidRPr="00406245">
        <w:t xml:space="preserve">Use </w:t>
      </w:r>
      <w:r>
        <w:t>CURL</w:t>
      </w:r>
      <w:r w:rsidRPr="00406245">
        <w:t xml:space="preserve"> to </w:t>
      </w:r>
      <w:r w:rsidR="008C6CDF">
        <w:t xml:space="preserve">send HTTP POST messages to </w:t>
      </w:r>
      <w:r w:rsidRPr="00406245">
        <w:t xml:space="preserve">turn </w:t>
      </w:r>
      <w:r w:rsidR="008C6CDF">
        <w:t>ON</w:t>
      </w:r>
      <w:r w:rsidRPr="00406245">
        <w:t xml:space="preserve"> and </w:t>
      </w:r>
      <w:r w:rsidR="008C6CDF">
        <w:t>OFF</w:t>
      </w:r>
      <w:r w:rsidRPr="00406245">
        <w:t xml:space="preserve"> </w:t>
      </w:r>
      <w:r w:rsidR="008C6CDF">
        <w:t>the</w:t>
      </w:r>
      <w:r w:rsidRPr="00406245">
        <w:t xml:space="preserve"> virtual LED</w:t>
      </w:r>
      <w:r w:rsidR="008C6CDF">
        <w:t>.</w:t>
      </w:r>
      <w:r w:rsidR="00102E0A">
        <w:t xml:space="preserve"> Verify that it changes in the Tile.</w:t>
      </w:r>
    </w:p>
    <w:p w14:paraId="787C91C3" w14:textId="1FCF2DB3" w:rsidR="00663C19" w:rsidRPr="00406245" w:rsidRDefault="003D51BD" w:rsidP="00BF60BC">
      <w:pPr>
        <w:pStyle w:val="Exercise"/>
      </w:pPr>
      <w:bookmarkStart w:id="426" w:name="_Toc521412462"/>
      <w:r>
        <w:t xml:space="preserve">(Advanced) </w:t>
      </w:r>
      <w:r w:rsidR="00663C19" w:rsidRPr="00406245">
        <w:t>Initial State</w:t>
      </w:r>
      <w:r w:rsidR="00663C19">
        <w:t xml:space="preserve"> –</w:t>
      </w:r>
      <w:r w:rsidR="007B3F69">
        <w:t xml:space="preserve"> </w:t>
      </w:r>
      <w:r w:rsidR="00663C19">
        <w:t>LED</w:t>
      </w:r>
      <w:r w:rsidR="007B3F69">
        <w:t xml:space="preserve"> State Controlled by Hardware</w:t>
      </w:r>
      <w:bookmarkEnd w:id="426"/>
    </w:p>
    <w:p w14:paraId="5DF0CFDD" w14:textId="5E853287" w:rsidR="00663C19" w:rsidRDefault="004321C3" w:rsidP="00663C19">
      <w:r>
        <w:t>Create</w:t>
      </w:r>
      <w:r w:rsidR="00D61D1F">
        <w:t xml:space="preserve"> a WICED</w:t>
      </w:r>
      <w:r>
        <w:t xml:space="preserve"> project</w:t>
      </w:r>
      <w:r w:rsidR="00663C19" w:rsidRPr="00406245">
        <w:t xml:space="preserve"> to turn on and off </w:t>
      </w:r>
      <w:r w:rsidR="00D61D1F">
        <w:t>the</w:t>
      </w:r>
      <w:r w:rsidR="00663C19" w:rsidRPr="00406245">
        <w:t xml:space="preserve"> </w:t>
      </w:r>
      <w:r w:rsidR="00D61D1F">
        <w:t>virtual LED</w:t>
      </w:r>
      <w:r w:rsidR="00663C19" w:rsidRPr="00406245">
        <w:t xml:space="preserve"> on Initial State when the button on your AFE Shield is pressed.</w:t>
      </w:r>
    </w:p>
    <w:p w14:paraId="09CDD1A8" w14:textId="32BA8A3B" w:rsidR="00D61D1F" w:rsidRDefault="00D61D1F" w:rsidP="00D61D1F">
      <w:pPr>
        <w:pStyle w:val="ListParagraph"/>
        <w:numPr>
          <w:ilvl w:val="0"/>
          <w:numId w:val="32"/>
        </w:numPr>
      </w:pPr>
      <w:r>
        <w:t xml:space="preserve">Hint: Start with the project </w:t>
      </w:r>
      <w:r w:rsidR="00DC7408">
        <w:t>that sends data to</w:t>
      </w:r>
      <w:r>
        <w:t xml:space="preserve"> </w:t>
      </w:r>
      <w:r w:rsidR="00D811F6">
        <w:t>httpbin.org</w:t>
      </w:r>
      <w:r>
        <w:t>.</w:t>
      </w:r>
    </w:p>
    <w:p w14:paraId="62407319" w14:textId="278052BF" w:rsidR="00381EBA" w:rsidRDefault="00381EBA" w:rsidP="00D61D1F">
      <w:pPr>
        <w:pStyle w:val="ListParagraph"/>
        <w:numPr>
          <w:ilvl w:val="0"/>
          <w:numId w:val="32"/>
        </w:numPr>
      </w:pPr>
      <w:r>
        <w:t xml:space="preserve">Hint: You will need to get the certificate </w:t>
      </w:r>
      <w:r w:rsidR="004A3CD3">
        <w:t xml:space="preserve">for initialstate.com </w:t>
      </w:r>
      <w:r w:rsidR="00F52412">
        <w:t xml:space="preserve">or one of its CAs </w:t>
      </w:r>
      <w:r w:rsidR="004A3CD3">
        <w:t>from a web browser and include it in the firmware (use one of the three methods discussed in the TCP/IP Sockets chapter.</w:t>
      </w:r>
    </w:p>
    <w:p w14:paraId="05B65440" w14:textId="6DDE287D" w:rsidR="008274F4" w:rsidRDefault="008274F4" w:rsidP="00D61D1F">
      <w:pPr>
        <w:pStyle w:val="ListParagraph"/>
        <w:numPr>
          <w:ilvl w:val="0"/>
          <w:numId w:val="32"/>
        </w:numPr>
      </w:pPr>
      <w:r>
        <w:lastRenderedPageBreak/>
        <w:t>Hint: The HTTP Bin project has the server name in 2 places. Search for it and replace the 2</w:t>
      </w:r>
      <w:r w:rsidRPr="008274F4">
        <w:rPr>
          <w:vertAlign w:val="superscript"/>
        </w:rPr>
        <w:t>nd</w:t>
      </w:r>
      <w:r>
        <w:t xml:space="preserve"> one with SERVER_HOST.</w:t>
      </w:r>
    </w:p>
    <w:p w14:paraId="7EC43A3E" w14:textId="24E1BD68" w:rsidR="000B20AB" w:rsidRDefault="00F52412" w:rsidP="00D61D1F">
      <w:pPr>
        <w:pStyle w:val="ListParagraph"/>
        <w:numPr>
          <w:ilvl w:val="0"/>
          <w:numId w:val="32"/>
        </w:numPr>
      </w:pPr>
      <w:r>
        <w:t xml:space="preserve">Hint: </w:t>
      </w:r>
      <w:r w:rsidR="000B20AB">
        <w:t>Don</w:t>
      </w:r>
      <w:r w:rsidR="003E6A10">
        <w:t>'</w:t>
      </w:r>
      <w:r w:rsidR="000B20AB">
        <w:t>t forget to escape the quotes in</w:t>
      </w:r>
      <w:r>
        <w:t>side</w:t>
      </w:r>
      <w:r w:rsidR="000B20AB">
        <w:t xml:space="preserve"> the JSON message with backslashes (\</w:t>
      </w:r>
      <w:r w:rsidR="003E6A10">
        <w:t>"</w:t>
      </w:r>
      <w:r w:rsidR="000B20AB">
        <w:t>).</w:t>
      </w:r>
    </w:p>
    <w:p w14:paraId="62ABC26D" w14:textId="674B9120" w:rsidR="00730856" w:rsidRPr="00406245" w:rsidRDefault="00730856" w:rsidP="00D61D1F">
      <w:pPr>
        <w:pStyle w:val="ListParagraph"/>
        <w:numPr>
          <w:ilvl w:val="0"/>
          <w:numId w:val="32"/>
        </w:numPr>
      </w:pPr>
      <w:r>
        <w:t>Hint: Since the server can disconnect at any time, you should open the connection each time the button is pressed, send the request</w:t>
      </w:r>
      <w:r w:rsidR="00837285">
        <w:t>,</w:t>
      </w:r>
      <w:r>
        <w:t xml:space="preserve"> and then close the connection. </w:t>
      </w:r>
      <w:r w:rsidR="00837285">
        <w:t xml:space="preserve">You can set a flag (or a semaphore) inside the callback function when </w:t>
      </w:r>
      <w:r w:rsidR="00837285" w:rsidRPr="00941DA9">
        <w:rPr>
          <w:i/>
        </w:rPr>
        <w:t>response-&gt;</w:t>
      </w:r>
      <w:proofErr w:type="spellStart"/>
      <w:r w:rsidR="00837285" w:rsidRPr="00941DA9">
        <w:rPr>
          <w:i/>
        </w:rPr>
        <w:t>remaining_length</w:t>
      </w:r>
      <w:proofErr w:type="spellEnd"/>
      <w:r w:rsidR="00837285">
        <w:t xml:space="preserve"> equals 0 to let you know when to close the connection.</w:t>
      </w:r>
    </w:p>
    <w:p w14:paraId="7A632C05" w14:textId="34C21BC6" w:rsidR="00663C19" w:rsidRPr="00406245" w:rsidRDefault="00852F79" w:rsidP="00BF60BC">
      <w:pPr>
        <w:pStyle w:val="Exercise"/>
      </w:pPr>
      <w:bookmarkStart w:id="427" w:name="_Toc521412463"/>
      <w:r>
        <w:t xml:space="preserve">(Advanced) </w:t>
      </w:r>
      <w:r w:rsidR="00663C19" w:rsidRPr="00406245">
        <w:t>Initial State</w:t>
      </w:r>
      <w:r w:rsidR="00663C19">
        <w:t xml:space="preserve"> – Temperature &amp; Humidity</w:t>
      </w:r>
      <w:bookmarkEnd w:id="427"/>
    </w:p>
    <w:p w14:paraId="10F1DC67" w14:textId="101B2B6B" w:rsidR="00E578EC" w:rsidRDefault="004321C3" w:rsidP="00663C19">
      <w:r>
        <w:t>Create a WICED project</w:t>
      </w:r>
      <w:r w:rsidRPr="00406245">
        <w:t xml:space="preserve"> </w:t>
      </w:r>
      <w:r w:rsidR="00663C19" w:rsidRPr="00406245">
        <w:t>to write the temperature and humidity to Initial State each time you press the button</w:t>
      </w:r>
      <w:r w:rsidR="0006690C">
        <w:t>.</w:t>
      </w:r>
    </w:p>
    <w:p w14:paraId="7D5D55E0" w14:textId="3725B024" w:rsidR="00E578EC" w:rsidRDefault="00A35121" w:rsidP="00663C19">
      <w:r>
        <w:t>Print the values to the terminal</w:t>
      </w:r>
      <w:r w:rsidR="00E578EC">
        <w:t xml:space="preserve"> </w:t>
      </w:r>
      <w:r w:rsidR="005C7AAE">
        <w:t>to compare with the values on Initial State</w:t>
      </w:r>
      <w:r w:rsidR="00E578EC">
        <w:t>.</w:t>
      </w:r>
    </w:p>
    <w:p w14:paraId="5936DE72" w14:textId="47D9FB75" w:rsidR="006A4160" w:rsidRPr="00406245" w:rsidRDefault="006A4160" w:rsidP="00480EF3">
      <w:pPr>
        <w:pStyle w:val="ListParagraph"/>
        <w:numPr>
          <w:ilvl w:val="0"/>
          <w:numId w:val="35"/>
        </w:numPr>
      </w:pPr>
      <w:r>
        <w:t xml:space="preserve">Hint: Refer to </w:t>
      </w:r>
      <w:r w:rsidR="005C7AAE">
        <w:t>the I2C read project for reading the sensor values.</w:t>
      </w:r>
    </w:p>
    <w:p w14:paraId="1CB4FFD7" w14:textId="14477437" w:rsidR="00663C19" w:rsidRPr="00406245" w:rsidRDefault="00852F79" w:rsidP="00BF60BC">
      <w:pPr>
        <w:pStyle w:val="Exercise"/>
      </w:pPr>
      <w:bookmarkStart w:id="428" w:name="_Toc521412464"/>
      <w:r>
        <w:t xml:space="preserve">(Advanced) </w:t>
      </w:r>
      <w:r w:rsidR="00663C19" w:rsidRPr="00406245">
        <w:t>Initial State</w:t>
      </w:r>
      <w:r w:rsidR="00663C19">
        <w:t xml:space="preserve"> – Graphing Temperature</w:t>
      </w:r>
      <w:r w:rsidR="00693EE8">
        <w:t xml:space="preserve"> &amp; Humidity</w:t>
      </w:r>
      <w:bookmarkEnd w:id="428"/>
    </w:p>
    <w:p w14:paraId="010BD4B1" w14:textId="49C3BC33" w:rsidR="00E578EC" w:rsidRDefault="004321C3">
      <w:r>
        <w:t>Create a WICED project</w:t>
      </w:r>
      <w:r w:rsidRPr="00406245">
        <w:t xml:space="preserve"> </w:t>
      </w:r>
      <w:r w:rsidR="00EC6BCF">
        <w:t>that</w:t>
      </w:r>
      <w:r w:rsidR="00663C19" w:rsidRPr="00406245">
        <w:t xml:space="preserve"> poll</w:t>
      </w:r>
      <w:r w:rsidR="00EC6BCF">
        <w:t>s</w:t>
      </w:r>
      <w:r w:rsidR="00663C19" w:rsidRPr="00406245">
        <w:t xml:space="preserve"> the temperature</w:t>
      </w:r>
      <w:r w:rsidR="00EC6BCF">
        <w:t xml:space="preserve"> and humidity from the</w:t>
      </w:r>
      <w:r w:rsidR="00693EE8">
        <w:t xml:space="preserve"> Shield </w:t>
      </w:r>
      <w:r w:rsidR="00A7150A">
        <w:t xml:space="preserve">once </w:t>
      </w:r>
      <w:r w:rsidR="00EC6BCF">
        <w:t xml:space="preserve">every </w:t>
      </w:r>
      <w:r w:rsidR="00B44357">
        <w:t>second</w:t>
      </w:r>
      <w:r w:rsidR="001179EF">
        <w:t xml:space="preserve"> </w:t>
      </w:r>
      <w:r w:rsidR="00693EE8">
        <w:t>and send</w:t>
      </w:r>
      <w:r w:rsidR="00EC6BCF">
        <w:t>s</w:t>
      </w:r>
      <w:r w:rsidR="00693EE8">
        <w:t xml:space="preserve"> them to initial state each time temperature</w:t>
      </w:r>
      <w:r w:rsidR="00663C19" w:rsidRPr="00406245">
        <w:t xml:space="preserve"> changes more than 1 degree</w:t>
      </w:r>
      <w:r w:rsidR="00693EE8">
        <w:t xml:space="preserve"> or humidity changes by more than 1%</w:t>
      </w:r>
      <w:r w:rsidR="00E578EC">
        <w:t>.  Display the data on a graph on Initial State.</w:t>
      </w:r>
    </w:p>
    <w:p w14:paraId="232872EA" w14:textId="03F14971" w:rsidR="007E4A43" w:rsidRPr="00B448B5" w:rsidRDefault="007E4A43" w:rsidP="00BF60BC">
      <w:pPr>
        <w:pStyle w:val="Exercise"/>
      </w:pPr>
      <w:bookmarkStart w:id="429" w:name="_Toc521412465"/>
      <w:r>
        <w:t xml:space="preserve">(Advanced) </w:t>
      </w:r>
      <w:r w:rsidR="00C17DD1">
        <w:t>Send Request Using Text Strings</w:t>
      </w:r>
      <w:bookmarkEnd w:id="429"/>
    </w:p>
    <w:p w14:paraId="28D8B2A3" w14:textId="2E6DEAE9" w:rsidR="007E4A43" w:rsidRDefault="007E4A43" w:rsidP="007E4A43">
      <w:r w:rsidRPr="00406245">
        <w:t xml:space="preserve">Write a TCP socket program to send an HTTP request to example.com and print the resulting HTML to the debug UART.  </w:t>
      </w:r>
      <w:r>
        <w:t xml:space="preserve">In this case, we will just use text strings to build up the request manually instead of using the HTTP library functions. Note how the HTTP communication is </w:t>
      </w:r>
      <w:r w:rsidR="004A5688">
        <w:t>just</w:t>
      </w:r>
      <w:r>
        <w:t xml:space="preserve"> text based – there is nothing fancy about the request/response.</w:t>
      </w:r>
    </w:p>
    <w:p w14:paraId="61CD3EBE" w14:textId="253978B6" w:rsidR="007E4A43" w:rsidRPr="00406245" w:rsidRDefault="007E4A43" w:rsidP="007E4A43">
      <w:r w:rsidRPr="00406245">
        <w:t>You should</w:t>
      </w:r>
      <w:r>
        <w:t>:</w:t>
      </w:r>
    </w:p>
    <w:p w14:paraId="19ECE0A8" w14:textId="3A2B2F33" w:rsidR="007E4A43" w:rsidRPr="004C1AEE" w:rsidRDefault="007E4A43" w:rsidP="007E4A43">
      <w:pPr>
        <w:pStyle w:val="ListParagraph"/>
        <w:numPr>
          <w:ilvl w:val="0"/>
          <w:numId w:val="19"/>
        </w:numPr>
      </w:pPr>
      <w:r w:rsidRPr="004C1AEE">
        <w:t>Open a Stream Socket to example.com port 80</w:t>
      </w:r>
      <w:r w:rsidR="005F684F">
        <w:t>.</w:t>
      </w:r>
    </w:p>
    <w:p w14:paraId="2F735A82" w14:textId="48D135F3" w:rsidR="007E4A43" w:rsidRPr="004C1AEE" w:rsidRDefault="00661CC3" w:rsidP="007E4A43">
      <w:pPr>
        <w:pStyle w:val="ListParagraph"/>
        <w:numPr>
          <w:ilvl w:val="0"/>
          <w:numId w:val="19"/>
        </w:numPr>
      </w:pPr>
      <w:proofErr w:type="spellStart"/>
      <w:r>
        <w:t>s</w:t>
      </w:r>
      <w:r w:rsidR="007E4A43">
        <w:t>n</w:t>
      </w:r>
      <w:r w:rsidR="007E4A43" w:rsidRPr="004C1AEE">
        <w:t>print</w:t>
      </w:r>
      <w:r w:rsidR="007E4A43">
        <w:t>f</w:t>
      </w:r>
      <w:proofErr w:type="spellEnd"/>
      <w:r w:rsidR="007E4A43" w:rsidRPr="004C1AEE">
        <w:t xml:space="preserve"> </w:t>
      </w:r>
      <w:r w:rsidR="007E4A43">
        <w:t>an</w:t>
      </w:r>
      <w:r w:rsidR="007E4A43" w:rsidRPr="004C1AEE">
        <w:t xml:space="preserve"> HTTP </w:t>
      </w:r>
      <w:r w:rsidR="007E4A43">
        <w:t xml:space="preserve">GET </w:t>
      </w:r>
      <w:r w:rsidR="007E4A43" w:rsidRPr="004C1AEE">
        <w:t>request including headers into a buffer</w:t>
      </w:r>
      <w:r w:rsidR="005F684F">
        <w:t>. Don</w:t>
      </w:r>
      <w:r w:rsidR="003E6A10">
        <w:t>'</w:t>
      </w:r>
      <w:r w:rsidR="005F684F">
        <w:t>t forget the \n\r at the end of the headers.</w:t>
      </w:r>
    </w:p>
    <w:p w14:paraId="77640005" w14:textId="7C293E82" w:rsidR="007E4A43" w:rsidRPr="004C1AEE" w:rsidRDefault="005B618E" w:rsidP="007E4A43">
      <w:pPr>
        <w:pStyle w:val="ListParagraph"/>
        <w:numPr>
          <w:ilvl w:val="0"/>
          <w:numId w:val="19"/>
        </w:numPr>
      </w:pPr>
      <w:r>
        <w:t>Send the</w:t>
      </w:r>
      <w:r w:rsidR="007E4A43" w:rsidRPr="004C1AEE">
        <w:t xml:space="preserve"> buffer via TCP</w:t>
      </w:r>
      <w:r w:rsidR="005F684F">
        <w:t>.</w:t>
      </w:r>
    </w:p>
    <w:p w14:paraId="5261B501" w14:textId="00476EA1" w:rsidR="007E4A43" w:rsidRPr="004C1AEE" w:rsidRDefault="007E4A43" w:rsidP="007E4A43">
      <w:pPr>
        <w:pStyle w:val="ListParagraph"/>
        <w:numPr>
          <w:ilvl w:val="0"/>
          <w:numId w:val="19"/>
        </w:numPr>
      </w:pPr>
      <w:r w:rsidRPr="004C1AEE">
        <w:t>Flush the TCP stream buffer</w:t>
      </w:r>
      <w:r w:rsidR="005F684F">
        <w:t>.</w:t>
      </w:r>
    </w:p>
    <w:p w14:paraId="0969C481" w14:textId="34D63BCB" w:rsidR="007E4A43" w:rsidRDefault="007E4A43" w:rsidP="007E4A43">
      <w:pPr>
        <w:pStyle w:val="ListParagraph"/>
        <w:numPr>
          <w:ilvl w:val="0"/>
          <w:numId w:val="19"/>
        </w:numPr>
      </w:pPr>
      <w:r w:rsidRPr="004C1AEE">
        <w:t>Read the TCP stre</w:t>
      </w:r>
      <w:r w:rsidR="005B618E">
        <w:t>am and print it onto the screen</w:t>
      </w:r>
      <w:r w:rsidR="005F684F">
        <w:t>.</w:t>
      </w:r>
    </w:p>
    <w:p w14:paraId="39A433DF" w14:textId="548BCD66" w:rsidR="007E4A43" w:rsidRDefault="007E4A43" w:rsidP="00966AEE">
      <w:pPr>
        <w:spacing w:after="0"/>
      </w:pPr>
      <w:r>
        <w:t>Hint: You may w</w:t>
      </w:r>
      <w:r w:rsidR="00FB4F8A">
        <w:t>ant to use Chapter 6, exercise 2</w:t>
      </w:r>
      <w:r>
        <w:t xml:space="preserve"> as a starting point.</w:t>
      </w:r>
    </w:p>
    <w:p w14:paraId="44A4EBCD" w14:textId="156B61C9" w:rsidR="002940F0" w:rsidRDefault="002940F0" w:rsidP="00966AEE">
      <w:pPr>
        <w:spacing w:after="0"/>
      </w:pPr>
      <w:r>
        <w:t xml:space="preserve">Hint: </w:t>
      </w:r>
      <w:r w:rsidR="00B73719">
        <w:t>Go to example.com from a web browser and u</w:t>
      </w:r>
      <w:r>
        <w:t>se CURL to compare with what you get from your project.</w:t>
      </w:r>
    </w:p>
    <w:p w14:paraId="4BE419C0" w14:textId="77777777" w:rsidR="00EA3BD2" w:rsidRDefault="00EA3BD2">
      <w:pPr>
        <w:rPr>
          <w:rFonts w:eastAsia="Times New Roman"/>
          <w:b/>
          <w:bCs/>
          <w:color w:val="1F4E79" w:themeColor="accent1" w:themeShade="80"/>
          <w:sz w:val="28"/>
          <w:szCs w:val="28"/>
        </w:rPr>
      </w:pPr>
      <w:r>
        <w:br w:type="page"/>
      </w:r>
    </w:p>
    <w:p w14:paraId="63C1C96E" w14:textId="26468F3C" w:rsidR="00663C19" w:rsidRPr="00406245" w:rsidRDefault="00663C19" w:rsidP="00BF60BC">
      <w:pPr>
        <w:pStyle w:val="Heading1"/>
      </w:pPr>
      <w:bookmarkStart w:id="430" w:name="_Toc521412466"/>
      <w:r w:rsidRPr="00406245">
        <w:lastRenderedPageBreak/>
        <w:t xml:space="preserve">Related Example </w:t>
      </w:r>
      <w:r w:rsidR="003E6A10">
        <w:t>"</w:t>
      </w:r>
      <w:r w:rsidRPr="00406245">
        <w:t>Apps</w:t>
      </w:r>
      <w:r w:rsidR="003E6A10">
        <w:t>"</w:t>
      </w:r>
      <w:bookmarkEnd w:id="43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86"/>
        <w:gridCol w:w="6321"/>
      </w:tblGrid>
      <w:tr w:rsidR="00663C19" w:rsidRPr="00406245" w14:paraId="0EE6A1B2" w14:textId="77777777" w:rsidTr="0006690C">
        <w:trPr>
          <w:trHeight w:val="356"/>
        </w:trPr>
        <w:tc>
          <w:tcPr>
            <w:tcW w:w="2286" w:type="dxa"/>
          </w:tcPr>
          <w:p w14:paraId="1C595E53" w14:textId="4BB0ED95" w:rsidR="00663C19" w:rsidRPr="0006690C" w:rsidRDefault="00663C19" w:rsidP="0006690C">
            <w:pPr>
              <w:spacing w:after="0"/>
              <w:rPr>
                <w:b/>
                <w:sz w:val="20"/>
              </w:rPr>
            </w:pPr>
            <w:r w:rsidRPr="0006690C">
              <w:rPr>
                <w:b/>
                <w:sz w:val="20"/>
              </w:rPr>
              <w:t>App Name</w:t>
            </w:r>
          </w:p>
        </w:tc>
        <w:tc>
          <w:tcPr>
            <w:tcW w:w="6321" w:type="dxa"/>
          </w:tcPr>
          <w:p w14:paraId="2B845611" w14:textId="77777777" w:rsidR="00663C19" w:rsidRPr="0006690C" w:rsidRDefault="00663C19" w:rsidP="0006690C">
            <w:pPr>
              <w:spacing w:after="0"/>
              <w:rPr>
                <w:b/>
                <w:sz w:val="20"/>
              </w:rPr>
            </w:pPr>
            <w:r w:rsidRPr="0006690C">
              <w:rPr>
                <w:b/>
                <w:sz w:val="20"/>
              </w:rPr>
              <w:t>Function</w:t>
            </w:r>
          </w:p>
        </w:tc>
      </w:tr>
      <w:tr w:rsidR="00663C19" w:rsidRPr="00406245" w14:paraId="49DFD964" w14:textId="77777777" w:rsidTr="0006690C">
        <w:trPr>
          <w:trHeight w:val="356"/>
        </w:trPr>
        <w:tc>
          <w:tcPr>
            <w:tcW w:w="2286" w:type="dxa"/>
          </w:tcPr>
          <w:p w14:paraId="40D5E322" w14:textId="77777777" w:rsidR="00663C19" w:rsidRPr="0006690C" w:rsidRDefault="00663C19" w:rsidP="0006690C">
            <w:pPr>
              <w:spacing w:after="0"/>
              <w:rPr>
                <w:sz w:val="20"/>
              </w:rPr>
            </w:pPr>
            <w:proofErr w:type="spellStart"/>
            <w:r w:rsidRPr="0006690C">
              <w:rPr>
                <w:sz w:val="20"/>
              </w:rPr>
              <w:t>http_sever_sent_events</w:t>
            </w:r>
            <w:proofErr w:type="spellEnd"/>
          </w:p>
        </w:tc>
        <w:tc>
          <w:tcPr>
            <w:tcW w:w="6321" w:type="dxa"/>
          </w:tcPr>
          <w:p w14:paraId="68777567" w14:textId="77777777" w:rsidR="00663C19" w:rsidRPr="0006690C" w:rsidRDefault="00663C19" w:rsidP="0006690C">
            <w:pPr>
              <w:spacing w:after="0"/>
              <w:rPr>
                <w:sz w:val="20"/>
              </w:rPr>
            </w:pPr>
            <w:r w:rsidRPr="0006690C">
              <w:rPr>
                <w:sz w:val="20"/>
              </w:rPr>
              <w:t>starts, pings gateway, then starts AP</w:t>
            </w:r>
          </w:p>
        </w:tc>
      </w:tr>
      <w:tr w:rsidR="00663C19" w:rsidRPr="00406245" w14:paraId="042D07DA" w14:textId="77777777" w:rsidTr="0006690C">
        <w:trPr>
          <w:trHeight w:val="356"/>
        </w:trPr>
        <w:tc>
          <w:tcPr>
            <w:tcW w:w="2286" w:type="dxa"/>
          </w:tcPr>
          <w:p w14:paraId="2BA3BD87" w14:textId="77777777" w:rsidR="00663C19" w:rsidRPr="0006690C" w:rsidRDefault="00663C19" w:rsidP="0006690C">
            <w:pPr>
              <w:spacing w:after="0"/>
              <w:rPr>
                <w:sz w:val="20"/>
              </w:rPr>
            </w:pPr>
            <w:proofErr w:type="spellStart"/>
            <w:r w:rsidRPr="0006690C">
              <w:rPr>
                <w:sz w:val="20"/>
              </w:rPr>
              <w:t>httpbin_org</w:t>
            </w:r>
            <w:proofErr w:type="spellEnd"/>
          </w:p>
        </w:tc>
        <w:tc>
          <w:tcPr>
            <w:tcW w:w="6321" w:type="dxa"/>
          </w:tcPr>
          <w:p w14:paraId="43AAA29C" w14:textId="77777777" w:rsidR="00663C19" w:rsidRPr="0006690C" w:rsidRDefault="00663C19" w:rsidP="0006690C">
            <w:pPr>
              <w:spacing w:after="0"/>
              <w:rPr>
                <w:sz w:val="20"/>
              </w:rPr>
            </w:pPr>
            <w:r w:rsidRPr="0006690C">
              <w:rPr>
                <w:sz w:val="20"/>
              </w:rPr>
              <w:t>Use HTTPS to get data from httpbin.org</w:t>
            </w:r>
          </w:p>
        </w:tc>
      </w:tr>
      <w:tr w:rsidR="00663C19" w:rsidRPr="00406245" w14:paraId="01AD07E5" w14:textId="77777777" w:rsidTr="0006690C">
        <w:trPr>
          <w:trHeight w:val="356"/>
        </w:trPr>
        <w:tc>
          <w:tcPr>
            <w:tcW w:w="2286" w:type="dxa"/>
          </w:tcPr>
          <w:p w14:paraId="4E92ED1E" w14:textId="77777777" w:rsidR="00663C19" w:rsidRPr="0006690C" w:rsidRDefault="00663C19" w:rsidP="0006690C">
            <w:pPr>
              <w:spacing w:after="0"/>
              <w:rPr>
                <w:sz w:val="20"/>
              </w:rPr>
            </w:pPr>
            <w:proofErr w:type="spellStart"/>
            <w:r w:rsidRPr="0006690C">
              <w:rPr>
                <w:sz w:val="20"/>
              </w:rPr>
              <w:t>https_client</w:t>
            </w:r>
            <w:proofErr w:type="spellEnd"/>
          </w:p>
        </w:tc>
        <w:tc>
          <w:tcPr>
            <w:tcW w:w="6321" w:type="dxa"/>
          </w:tcPr>
          <w:p w14:paraId="759F7734" w14:textId="77777777" w:rsidR="00663C19" w:rsidRPr="0006690C" w:rsidRDefault="00663C19" w:rsidP="0006690C">
            <w:pPr>
              <w:spacing w:after="0"/>
              <w:rPr>
                <w:sz w:val="20"/>
              </w:rPr>
            </w:pPr>
            <w:r w:rsidRPr="0006690C">
              <w:rPr>
                <w:sz w:val="20"/>
              </w:rPr>
              <w:t>Use HTTPS to get data from google HTTPS server and print it to the screen</w:t>
            </w:r>
          </w:p>
        </w:tc>
      </w:tr>
      <w:tr w:rsidR="00663C19" w:rsidRPr="00406245" w14:paraId="6E871FD4" w14:textId="77777777" w:rsidTr="0006690C">
        <w:trPr>
          <w:trHeight w:val="356"/>
        </w:trPr>
        <w:tc>
          <w:tcPr>
            <w:tcW w:w="2286" w:type="dxa"/>
          </w:tcPr>
          <w:p w14:paraId="6614955C" w14:textId="77777777" w:rsidR="00663C19" w:rsidRPr="0006690C" w:rsidRDefault="00663C19" w:rsidP="0006690C">
            <w:pPr>
              <w:spacing w:after="0"/>
              <w:rPr>
                <w:sz w:val="20"/>
              </w:rPr>
            </w:pPr>
            <w:proofErr w:type="spellStart"/>
            <w:r w:rsidRPr="0006690C">
              <w:rPr>
                <w:sz w:val="20"/>
              </w:rPr>
              <w:t>http_server</w:t>
            </w:r>
            <w:proofErr w:type="spellEnd"/>
          </w:p>
        </w:tc>
        <w:tc>
          <w:tcPr>
            <w:tcW w:w="6321" w:type="dxa"/>
          </w:tcPr>
          <w:p w14:paraId="3EB2DAF8" w14:textId="77777777" w:rsidR="00663C19" w:rsidRPr="0006690C" w:rsidRDefault="00663C19" w:rsidP="0006690C">
            <w:pPr>
              <w:spacing w:after="0"/>
              <w:rPr>
                <w:sz w:val="20"/>
              </w:rPr>
            </w:pPr>
            <w:r w:rsidRPr="0006690C">
              <w:rPr>
                <w:sz w:val="20"/>
              </w:rPr>
              <w:t>WICED Station with an HTTP Server running</w:t>
            </w:r>
          </w:p>
        </w:tc>
      </w:tr>
    </w:tbl>
    <w:p w14:paraId="50DCE9A6" w14:textId="77777777" w:rsidR="00663C19" w:rsidRPr="00406245" w:rsidRDefault="00663C19" w:rsidP="00BF60BC">
      <w:pPr>
        <w:pStyle w:val="Heading1"/>
      </w:pPr>
      <w:bookmarkStart w:id="431" w:name="_Toc521412467"/>
      <w:r w:rsidRPr="00406245">
        <w:t>Known Errata + Enhancements + Comments</w:t>
      </w:r>
      <w:bookmarkEnd w:id="431"/>
    </w:p>
    <w:p w14:paraId="51799040" w14:textId="0B78B793" w:rsidR="00DD31EC" w:rsidRDefault="00DD31EC">
      <w:r>
        <w:br w:type="page"/>
      </w:r>
    </w:p>
    <w:p w14:paraId="31272F5C" w14:textId="77777777" w:rsidR="00857DC2" w:rsidRPr="000A73EB" w:rsidRDefault="00857DC2" w:rsidP="000A73EB"/>
    <w:sectPr w:rsidR="00857DC2" w:rsidRPr="000A73EB">
      <w:headerReference w:type="default" r:id="rId67"/>
      <w:footerReference w:type="default" r:id="rId6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E7033EF" w14:textId="77777777" w:rsidR="003B0E92" w:rsidRDefault="003B0E92" w:rsidP="00DF6D18">
      <w:r>
        <w:separator/>
      </w:r>
    </w:p>
  </w:endnote>
  <w:endnote w:type="continuationSeparator" w:id="0">
    <w:p w14:paraId="0C95C688" w14:textId="77777777" w:rsidR="003B0E92" w:rsidRDefault="003B0E92" w:rsidP="00DF6D1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enlo">
    <w:altName w:val="Calibri"/>
    <w:charset w:val="00"/>
    <w:family w:val="auto"/>
    <w:pitch w:val="variable"/>
    <w:sig w:usb0="E60022FF" w:usb1="D200F9FB" w:usb2="02000028" w:usb3="00000000" w:csb0="000001D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68479625"/>
      <w:docPartObj>
        <w:docPartGallery w:val="Page Numbers (Bottom of Page)"/>
        <w:docPartUnique/>
      </w:docPartObj>
    </w:sdtPr>
    <w:sdtEndPr/>
    <w:sdtContent>
      <w:sdt>
        <w:sdtPr>
          <w:id w:val="1728636285"/>
          <w:docPartObj>
            <w:docPartGallery w:val="Page Numbers (Top of Page)"/>
            <w:docPartUnique/>
          </w:docPartObj>
        </w:sdtPr>
        <w:sdtEndPr/>
        <w:sdtContent>
          <w:p w14:paraId="75D6C03D" w14:textId="77777777" w:rsidR="000202DF" w:rsidRDefault="000202DF" w:rsidP="00547CF1">
            <w:pPr>
              <w:pStyle w:val="Footer"/>
            </w:pPr>
          </w:p>
          <w:p w14:paraId="4C29FDE6" w14:textId="7CB16AE3" w:rsidR="000202DF" w:rsidRDefault="000202DF" w:rsidP="00E60124">
            <w:pPr>
              <w:pStyle w:val="Footer"/>
            </w:pPr>
            <w:r>
              <w:t>Chapter 7B HTTP 1.1</w:t>
            </w:r>
            <w:r>
              <w:tab/>
            </w:r>
            <w:r>
              <w:tab/>
              <w:t xml:space="preserve">Page </w:t>
            </w:r>
            <w:r>
              <w:fldChar w:fldCharType="begin"/>
            </w:r>
            <w:r>
              <w:instrText xml:space="preserve"> PAGE </w:instrText>
            </w:r>
            <w:r>
              <w:fldChar w:fldCharType="separate"/>
            </w:r>
            <w:r w:rsidR="009F2E91">
              <w:rPr>
                <w:noProof/>
              </w:rPr>
              <w:t>29</w:t>
            </w:r>
            <w:r>
              <w:fldChar w:fldCharType="end"/>
            </w:r>
            <w:r>
              <w:t xml:space="preserve"> of </w:t>
            </w:r>
            <w:r w:rsidR="00E317C4">
              <w:rPr>
                <w:noProof/>
              </w:rPr>
              <w:fldChar w:fldCharType="begin"/>
            </w:r>
            <w:r w:rsidR="00E317C4">
              <w:rPr>
                <w:noProof/>
              </w:rPr>
              <w:instrText xml:space="preserve"> NUMPAGES  </w:instrText>
            </w:r>
            <w:r w:rsidR="00E317C4">
              <w:rPr>
                <w:noProof/>
              </w:rPr>
              <w:fldChar w:fldCharType="separate"/>
            </w:r>
            <w:r w:rsidR="009F2E91">
              <w:rPr>
                <w:noProof/>
              </w:rPr>
              <w:t>34</w:t>
            </w:r>
            <w:r w:rsidR="00E317C4">
              <w:rPr>
                <w:noProof/>
              </w:rPr>
              <w:fldChar w:fldCharType="end"/>
            </w:r>
          </w:p>
        </w:sdtContent>
      </w:sdt>
    </w:sdtContent>
  </w:sdt>
  <w:p w14:paraId="75581528" w14:textId="77777777" w:rsidR="000202DF" w:rsidRDefault="000202DF" w:rsidP="00DF6D1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8B95A8A" w14:textId="77777777" w:rsidR="003B0E92" w:rsidRDefault="003B0E92" w:rsidP="00DF6D18">
      <w:r>
        <w:separator/>
      </w:r>
    </w:p>
  </w:footnote>
  <w:footnote w:type="continuationSeparator" w:id="0">
    <w:p w14:paraId="61FD3555" w14:textId="77777777" w:rsidR="003B0E92" w:rsidRDefault="003B0E92" w:rsidP="00DF6D1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257F40" w14:textId="6C6DCBB0" w:rsidR="000202DF" w:rsidRDefault="000202DF">
    <w:pPr>
      <w:pStyle w:val="Header"/>
    </w:pPr>
    <w:r>
      <w:rPr>
        <w:noProof/>
      </w:rPr>
      <w:drawing>
        <wp:inline distT="0" distB="0" distL="0" distR="0" wp14:anchorId="4E88F202" wp14:editId="212D1A65">
          <wp:extent cx="1473776" cy="4572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ypress Logo Full Color_PNG.png"/>
                  <pic:cNvPicPr/>
                </pic:nvPicPr>
                <pic:blipFill>
                  <a:blip r:embed="rId1">
                    <a:extLst>
                      <a:ext uri="{28A0092B-C50C-407E-A947-70E740481C1C}">
                        <a14:useLocalDpi xmlns:a14="http://schemas.microsoft.com/office/drawing/2010/main" val="0"/>
                      </a:ext>
                    </a:extLst>
                  </a:blip>
                  <a:stretch>
                    <a:fillRect/>
                  </a:stretch>
                </pic:blipFill>
                <pic:spPr>
                  <a:xfrm>
                    <a:off x="0" y="0"/>
                    <a:ext cx="1473776" cy="457200"/>
                  </a:xfrm>
                  <a:prstGeom prst="rect">
                    <a:avLst/>
                  </a:prstGeom>
                </pic:spPr>
              </pic:pic>
            </a:graphicData>
          </a:graphic>
        </wp:inline>
      </w:drawing>
    </w:r>
    <w:r>
      <w:tab/>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E16A9D"/>
    <w:multiLevelType w:val="hybridMultilevel"/>
    <w:tmpl w:val="4C0E14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500EDD"/>
    <w:multiLevelType w:val="hybridMultilevel"/>
    <w:tmpl w:val="BC7462F2"/>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3824008"/>
    <w:multiLevelType w:val="hybridMultilevel"/>
    <w:tmpl w:val="549AE7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3DE047B"/>
    <w:multiLevelType w:val="hybridMultilevel"/>
    <w:tmpl w:val="450C45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777107A"/>
    <w:multiLevelType w:val="hybridMultilevel"/>
    <w:tmpl w:val="BC7462F2"/>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096C25A9"/>
    <w:multiLevelType w:val="hybridMultilevel"/>
    <w:tmpl w:val="BC7462F2"/>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0E840413"/>
    <w:multiLevelType w:val="hybridMultilevel"/>
    <w:tmpl w:val="F2EA85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FF02CDE"/>
    <w:multiLevelType w:val="hybridMultilevel"/>
    <w:tmpl w:val="F75E935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0DD309E"/>
    <w:multiLevelType w:val="hybridMultilevel"/>
    <w:tmpl w:val="92683F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1505296"/>
    <w:multiLevelType w:val="hybridMultilevel"/>
    <w:tmpl w:val="4BB4A4F4"/>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19700CD"/>
    <w:multiLevelType w:val="multilevel"/>
    <w:tmpl w:val="7200E6C2"/>
    <w:lvl w:ilvl="0">
      <w:start w:val="1"/>
      <w:numFmt w:val="decimal"/>
      <w:lvlText w:val="7C.%1"/>
      <w:lvlJc w:val="left"/>
      <w:pPr>
        <w:ind w:left="360" w:hanging="720"/>
      </w:pPr>
      <w:rPr>
        <w:rFonts w:hint="default"/>
      </w:rPr>
    </w:lvl>
    <w:lvl w:ilvl="1">
      <w:start w:val="1"/>
      <w:numFmt w:val="decimal"/>
      <w:pStyle w:val="Exercise"/>
      <w:suff w:val="space"/>
      <w:lvlText w:val="Exercise - 7B.%2"/>
      <w:lvlJc w:val="left"/>
      <w:pPr>
        <w:ind w:left="720" w:hanging="720"/>
      </w:pPr>
      <w:rPr>
        <w:rFonts w:ascii="Times New Roman" w:hAnsi="Times New Roman"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1C273E92"/>
    <w:multiLevelType w:val="hybridMultilevel"/>
    <w:tmpl w:val="4EFC86A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1FE249BB"/>
    <w:multiLevelType w:val="hybridMultilevel"/>
    <w:tmpl w:val="B5088ED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20F752E9"/>
    <w:multiLevelType w:val="hybridMultilevel"/>
    <w:tmpl w:val="0610E6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35958CF"/>
    <w:multiLevelType w:val="hybridMultilevel"/>
    <w:tmpl w:val="6F2C7A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4AD2802"/>
    <w:multiLevelType w:val="hybridMultilevel"/>
    <w:tmpl w:val="BC7462F2"/>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27732B40"/>
    <w:multiLevelType w:val="hybridMultilevel"/>
    <w:tmpl w:val="C24462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97A7ADE"/>
    <w:multiLevelType w:val="hybridMultilevel"/>
    <w:tmpl w:val="D6C6F29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2BAA64CF"/>
    <w:multiLevelType w:val="hybridMultilevel"/>
    <w:tmpl w:val="62A8484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F7F48BF"/>
    <w:multiLevelType w:val="hybridMultilevel"/>
    <w:tmpl w:val="B186150E"/>
    <w:lvl w:ilvl="0" w:tplc="344A4952">
      <w:start w:val="1"/>
      <w:numFmt w:val="decimal"/>
      <w:pStyle w:val="NumList"/>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0321ACD"/>
    <w:multiLevelType w:val="hybridMultilevel"/>
    <w:tmpl w:val="4BB4A4F4"/>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249505E"/>
    <w:multiLevelType w:val="multilevel"/>
    <w:tmpl w:val="4DD2EE9C"/>
    <w:lvl w:ilvl="0">
      <w:start w:val="1"/>
      <w:numFmt w:val="decimal"/>
      <w:lvlText w:val="7C.%1 "/>
      <w:lvlJc w:val="left"/>
      <w:pPr>
        <w:ind w:left="720" w:hanging="360"/>
      </w:pPr>
      <w:rPr>
        <w:rFonts w:hint="default"/>
      </w:rPr>
    </w:lvl>
    <w:lvl w:ilvl="1">
      <w:start w:val="1"/>
      <w:numFmt w:val="decimal"/>
      <w:suff w:val="space"/>
      <w:lvlText w:val="7C.%1.%2 "/>
      <w:lvlJc w:val="left"/>
      <w:pPr>
        <w:ind w:left="0" w:firstLine="0"/>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22" w15:restartNumberingAfterBreak="0">
    <w:nsid w:val="3749195B"/>
    <w:multiLevelType w:val="hybridMultilevel"/>
    <w:tmpl w:val="E8FCB8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4A822E4"/>
    <w:multiLevelType w:val="multilevel"/>
    <w:tmpl w:val="36B89BE8"/>
    <w:lvl w:ilvl="0">
      <w:start w:val="1"/>
      <w:numFmt w:val="decimal"/>
      <w:lvlText w:val="7C.%1 "/>
      <w:lvlJc w:val="left"/>
      <w:pPr>
        <w:ind w:left="0" w:firstLine="360"/>
      </w:pPr>
      <w:rPr>
        <w:rFonts w:hint="default"/>
      </w:rPr>
    </w:lvl>
    <w:lvl w:ilvl="1">
      <w:start w:val="1"/>
      <w:numFmt w:val="decimal"/>
      <w:suff w:val="space"/>
      <w:lvlText w:val="7C.%1.%2 "/>
      <w:lvlJc w:val="left"/>
      <w:pPr>
        <w:ind w:left="0" w:firstLine="0"/>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24" w15:restartNumberingAfterBreak="0">
    <w:nsid w:val="49B2762D"/>
    <w:multiLevelType w:val="hybridMultilevel"/>
    <w:tmpl w:val="BC7462F2"/>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49B276E7"/>
    <w:multiLevelType w:val="hybridMultilevel"/>
    <w:tmpl w:val="B39C19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B971C1D"/>
    <w:multiLevelType w:val="hybridMultilevel"/>
    <w:tmpl w:val="BA5CE9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FB9288F"/>
    <w:multiLevelType w:val="hybridMultilevel"/>
    <w:tmpl w:val="4BB4A4F4"/>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FBB0C14"/>
    <w:multiLevelType w:val="hybridMultilevel"/>
    <w:tmpl w:val="193211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12F4F49"/>
    <w:multiLevelType w:val="hybridMultilevel"/>
    <w:tmpl w:val="7D5248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2FF5568"/>
    <w:multiLevelType w:val="hybridMultilevel"/>
    <w:tmpl w:val="836405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6BC2A9C"/>
    <w:multiLevelType w:val="hybridMultilevel"/>
    <w:tmpl w:val="950435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8C97073"/>
    <w:multiLevelType w:val="hybridMultilevel"/>
    <w:tmpl w:val="92402AA6"/>
    <w:lvl w:ilvl="0" w:tplc="04090001">
      <w:start w:val="1"/>
      <w:numFmt w:val="bullet"/>
      <w:lvlText w:val=""/>
      <w:lvlJc w:val="left"/>
      <w:pPr>
        <w:ind w:left="720" w:hanging="360"/>
      </w:pPr>
      <w:rPr>
        <w:rFonts w:ascii="Symbol" w:hAnsi="Symbol"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D8C028A"/>
    <w:multiLevelType w:val="hybridMultilevel"/>
    <w:tmpl w:val="3E7A54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E372E40"/>
    <w:multiLevelType w:val="hybridMultilevel"/>
    <w:tmpl w:val="2DA0DA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F62103F"/>
    <w:multiLevelType w:val="multilevel"/>
    <w:tmpl w:val="F54C110E"/>
    <w:lvl w:ilvl="0">
      <w:start w:val="1"/>
      <w:numFmt w:val="decimal"/>
      <w:pStyle w:val="Heading1"/>
      <w:lvlText w:val="7B.%1 "/>
      <w:lvlJc w:val="left"/>
      <w:pPr>
        <w:ind w:left="0" w:firstLine="0"/>
      </w:pPr>
      <w:rPr>
        <w:rFonts w:hint="default"/>
      </w:rPr>
    </w:lvl>
    <w:lvl w:ilvl="1">
      <w:start w:val="1"/>
      <w:numFmt w:val="decimal"/>
      <w:pStyle w:val="Heading2"/>
      <w:suff w:val="space"/>
      <w:lvlText w:val="7B.%1.%2 "/>
      <w:lvlJc w:val="left"/>
      <w:pPr>
        <w:ind w:left="0" w:firstLine="0"/>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36" w15:restartNumberingAfterBreak="0">
    <w:nsid w:val="5FF508F1"/>
    <w:multiLevelType w:val="hybridMultilevel"/>
    <w:tmpl w:val="80662900"/>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624B2FB9"/>
    <w:multiLevelType w:val="hybridMultilevel"/>
    <w:tmpl w:val="BC7462F2"/>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15:restartNumberingAfterBreak="0">
    <w:nsid w:val="662C61BF"/>
    <w:multiLevelType w:val="hybridMultilevel"/>
    <w:tmpl w:val="6C30D8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74B7450"/>
    <w:multiLevelType w:val="hybridMultilevel"/>
    <w:tmpl w:val="08620D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8827EAA"/>
    <w:multiLevelType w:val="multilevel"/>
    <w:tmpl w:val="4DD2EE9C"/>
    <w:lvl w:ilvl="0">
      <w:start w:val="1"/>
      <w:numFmt w:val="decimal"/>
      <w:lvlText w:val="7C.%1 "/>
      <w:lvlJc w:val="left"/>
      <w:pPr>
        <w:ind w:left="720" w:hanging="360"/>
      </w:pPr>
      <w:rPr>
        <w:rFonts w:hint="default"/>
      </w:rPr>
    </w:lvl>
    <w:lvl w:ilvl="1">
      <w:start w:val="1"/>
      <w:numFmt w:val="decimal"/>
      <w:suff w:val="space"/>
      <w:lvlText w:val="7C.%1.%2 "/>
      <w:lvlJc w:val="left"/>
      <w:pPr>
        <w:ind w:left="0" w:firstLine="0"/>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41" w15:restartNumberingAfterBreak="0">
    <w:nsid w:val="6DFB0337"/>
    <w:multiLevelType w:val="hybridMultilevel"/>
    <w:tmpl w:val="9F2E35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B774BB0"/>
    <w:multiLevelType w:val="hybridMultilevel"/>
    <w:tmpl w:val="D9228A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5"/>
  </w:num>
  <w:num w:numId="2">
    <w:abstractNumId w:val="19"/>
  </w:num>
  <w:num w:numId="3">
    <w:abstractNumId w:val="41"/>
  </w:num>
  <w:num w:numId="4">
    <w:abstractNumId w:val="7"/>
  </w:num>
  <w:num w:numId="5">
    <w:abstractNumId w:val="3"/>
  </w:num>
  <w:num w:numId="6">
    <w:abstractNumId w:val="31"/>
  </w:num>
  <w:num w:numId="7">
    <w:abstractNumId w:val="34"/>
  </w:num>
  <w:num w:numId="8">
    <w:abstractNumId w:val="28"/>
  </w:num>
  <w:num w:numId="9">
    <w:abstractNumId w:val="8"/>
  </w:num>
  <w:num w:numId="10">
    <w:abstractNumId w:val="2"/>
  </w:num>
  <w:num w:numId="11">
    <w:abstractNumId w:val="29"/>
  </w:num>
  <w:num w:numId="12">
    <w:abstractNumId w:val="13"/>
  </w:num>
  <w:num w:numId="13">
    <w:abstractNumId w:val="0"/>
  </w:num>
  <w:num w:numId="14">
    <w:abstractNumId w:val="14"/>
  </w:num>
  <w:num w:numId="15">
    <w:abstractNumId w:val="38"/>
  </w:num>
  <w:num w:numId="16">
    <w:abstractNumId w:val="23"/>
  </w:num>
  <w:num w:numId="17">
    <w:abstractNumId w:val="10"/>
  </w:num>
  <w:num w:numId="18">
    <w:abstractNumId w:val="20"/>
  </w:num>
  <w:num w:numId="19">
    <w:abstractNumId w:val="25"/>
  </w:num>
  <w:num w:numId="20">
    <w:abstractNumId w:val="16"/>
  </w:num>
  <w:num w:numId="21">
    <w:abstractNumId w:val="39"/>
  </w:num>
  <w:num w:numId="22">
    <w:abstractNumId w:val="33"/>
  </w:num>
  <w:num w:numId="23">
    <w:abstractNumId w:val="36"/>
  </w:num>
  <w:num w:numId="24">
    <w:abstractNumId w:val="17"/>
  </w:num>
  <w:num w:numId="25">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40"/>
  </w:num>
  <w:num w:numId="28">
    <w:abstractNumId w:val="21"/>
  </w:num>
  <w:num w:numId="29">
    <w:abstractNumId w:val="30"/>
  </w:num>
  <w:num w:numId="30">
    <w:abstractNumId w:val="18"/>
  </w:num>
  <w:num w:numId="31">
    <w:abstractNumId w:val="22"/>
  </w:num>
  <w:num w:numId="32">
    <w:abstractNumId w:val="26"/>
  </w:num>
  <w:num w:numId="33">
    <w:abstractNumId w:val="12"/>
  </w:num>
  <w:num w:numId="34">
    <w:abstractNumId w:val="6"/>
  </w:num>
  <w:num w:numId="35">
    <w:abstractNumId w:val="42"/>
  </w:num>
  <w:num w:numId="36">
    <w:abstractNumId w:val="11"/>
  </w:num>
  <w:num w:numId="37">
    <w:abstractNumId w:val="27"/>
  </w:num>
  <w:num w:numId="38">
    <w:abstractNumId w:val="24"/>
  </w:num>
  <w:num w:numId="39">
    <w:abstractNumId w:val="32"/>
  </w:num>
  <w:num w:numId="40">
    <w:abstractNumId w:val="9"/>
  </w:num>
  <w:num w:numId="41">
    <w:abstractNumId w:val="15"/>
  </w:num>
  <w:num w:numId="42">
    <w:abstractNumId w:val="1"/>
  </w:num>
  <w:num w:numId="43">
    <w:abstractNumId w:val="37"/>
  </w:num>
  <w:num w:numId="44">
    <w:abstractNumId w:val="4"/>
  </w:num>
  <w:num w:numId="45">
    <w:abstractNumId w:val="5"/>
  </w:num>
  <w:numIdMacAtCleanup w:val="2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Wesley Siebenthaler">
    <w15:presenceInfo w15:providerId="AD" w15:userId="S-1-5-21-3828945024-3187688870-2345676969-42567"/>
  </w15:person>
  <w15:person w15:author="Greg Landry">
    <w15:presenceInfo w15:providerId="AD" w15:userId="S-1-12-1-1975327676-1325117367-1464604813-152436059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linkStyles/>
  <w:trackRevisions/>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722FFD3"/>
    <w:rsid w:val="000007E3"/>
    <w:rsid w:val="000014D6"/>
    <w:rsid w:val="00002416"/>
    <w:rsid w:val="00011C96"/>
    <w:rsid w:val="0001217C"/>
    <w:rsid w:val="000139E7"/>
    <w:rsid w:val="00013DA7"/>
    <w:rsid w:val="000157C9"/>
    <w:rsid w:val="0001761C"/>
    <w:rsid w:val="000202DF"/>
    <w:rsid w:val="00027B1E"/>
    <w:rsid w:val="00031825"/>
    <w:rsid w:val="000322CB"/>
    <w:rsid w:val="00032BAD"/>
    <w:rsid w:val="000374FE"/>
    <w:rsid w:val="00043D3F"/>
    <w:rsid w:val="00044C80"/>
    <w:rsid w:val="00045AC8"/>
    <w:rsid w:val="00046051"/>
    <w:rsid w:val="00051E3C"/>
    <w:rsid w:val="00052B0F"/>
    <w:rsid w:val="0005324C"/>
    <w:rsid w:val="0006690C"/>
    <w:rsid w:val="00067403"/>
    <w:rsid w:val="00073490"/>
    <w:rsid w:val="00074015"/>
    <w:rsid w:val="00084246"/>
    <w:rsid w:val="000914FC"/>
    <w:rsid w:val="00093229"/>
    <w:rsid w:val="00093A9C"/>
    <w:rsid w:val="00096E47"/>
    <w:rsid w:val="000A10C2"/>
    <w:rsid w:val="000A12B1"/>
    <w:rsid w:val="000A1F26"/>
    <w:rsid w:val="000A37AF"/>
    <w:rsid w:val="000A56B9"/>
    <w:rsid w:val="000A73EB"/>
    <w:rsid w:val="000A7893"/>
    <w:rsid w:val="000A7C62"/>
    <w:rsid w:val="000B02D7"/>
    <w:rsid w:val="000B20AB"/>
    <w:rsid w:val="000B3CDE"/>
    <w:rsid w:val="000B444B"/>
    <w:rsid w:val="000B480A"/>
    <w:rsid w:val="000B49C4"/>
    <w:rsid w:val="000B627F"/>
    <w:rsid w:val="000C3049"/>
    <w:rsid w:val="000C3B73"/>
    <w:rsid w:val="000C4E6B"/>
    <w:rsid w:val="000C74A6"/>
    <w:rsid w:val="000D0CB0"/>
    <w:rsid w:val="000D5180"/>
    <w:rsid w:val="000D5CC1"/>
    <w:rsid w:val="000D7031"/>
    <w:rsid w:val="000D7C43"/>
    <w:rsid w:val="000E36BD"/>
    <w:rsid w:val="000E6C06"/>
    <w:rsid w:val="000F2E84"/>
    <w:rsid w:val="000F492C"/>
    <w:rsid w:val="000F4EBA"/>
    <w:rsid w:val="000F680E"/>
    <w:rsid w:val="000F78E6"/>
    <w:rsid w:val="00102BE7"/>
    <w:rsid w:val="00102E0A"/>
    <w:rsid w:val="001045CA"/>
    <w:rsid w:val="00107FA4"/>
    <w:rsid w:val="00110CE4"/>
    <w:rsid w:val="00112EEC"/>
    <w:rsid w:val="00113E89"/>
    <w:rsid w:val="00114104"/>
    <w:rsid w:val="0011517F"/>
    <w:rsid w:val="0011677D"/>
    <w:rsid w:val="00116C46"/>
    <w:rsid w:val="001179EF"/>
    <w:rsid w:val="00120871"/>
    <w:rsid w:val="0012300A"/>
    <w:rsid w:val="00126DF9"/>
    <w:rsid w:val="00130E71"/>
    <w:rsid w:val="001318AB"/>
    <w:rsid w:val="00132EF0"/>
    <w:rsid w:val="00137E77"/>
    <w:rsid w:val="00140852"/>
    <w:rsid w:val="00142B8B"/>
    <w:rsid w:val="00143B58"/>
    <w:rsid w:val="001448EB"/>
    <w:rsid w:val="00152CAD"/>
    <w:rsid w:val="001542E2"/>
    <w:rsid w:val="0015653A"/>
    <w:rsid w:val="00156EEC"/>
    <w:rsid w:val="00160069"/>
    <w:rsid w:val="001605D9"/>
    <w:rsid w:val="00162201"/>
    <w:rsid w:val="00165DB6"/>
    <w:rsid w:val="00166C37"/>
    <w:rsid w:val="00167802"/>
    <w:rsid w:val="00170060"/>
    <w:rsid w:val="0017583D"/>
    <w:rsid w:val="00175AB2"/>
    <w:rsid w:val="001769AE"/>
    <w:rsid w:val="00177F74"/>
    <w:rsid w:val="00180147"/>
    <w:rsid w:val="001819F1"/>
    <w:rsid w:val="00181A0A"/>
    <w:rsid w:val="00182794"/>
    <w:rsid w:val="00183BC3"/>
    <w:rsid w:val="00184A63"/>
    <w:rsid w:val="00193126"/>
    <w:rsid w:val="00193937"/>
    <w:rsid w:val="001A05BD"/>
    <w:rsid w:val="001A2540"/>
    <w:rsid w:val="001A3876"/>
    <w:rsid w:val="001B1B56"/>
    <w:rsid w:val="001B22CC"/>
    <w:rsid w:val="001B2941"/>
    <w:rsid w:val="001B33D8"/>
    <w:rsid w:val="001B5229"/>
    <w:rsid w:val="001B631B"/>
    <w:rsid w:val="001C2955"/>
    <w:rsid w:val="001C3071"/>
    <w:rsid w:val="001C41CE"/>
    <w:rsid w:val="001C6842"/>
    <w:rsid w:val="001D092F"/>
    <w:rsid w:val="001D0FE6"/>
    <w:rsid w:val="001D1CFA"/>
    <w:rsid w:val="001D3992"/>
    <w:rsid w:val="001D4289"/>
    <w:rsid w:val="001E01B2"/>
    <w:rsid w:val="001E0CD6"/>
    <w:rsid w:val="001E500C"/>
    <w:rsid w:val="001E5730"/>
    <w:rsid w:val="001F5916"/>
    <w:rsid w:val="00202274"/>
    <w:rsid w:val="002025AB"/>
    <w:rsid w:val="002141D2"/>
    <w:rsid w:val="00214414"/>
    <w:rsid w:val="00214543"/>
    <w:rsid w:val="0021494A"/>
    <w:rsid w:val="00216CA1"/>
    <w:rsid w:val="002178E8"/>
    <w:rsid w:val="002203F9"/>
    <w:rsid w:val="00221074"/>
    <w:rsid w:val="00222523"/>
    <w:rsid w:val="00227150"/>
    <w:rsid w:val="00230A39"/>
    <w:rsid w:val="00240CD3"/>
    <w:rsid w:val="00242295"/>
    <w:rsid w:val="00242C1E"/>
    <w:rsid w:val="002440B3"/>
    <w:rsid w:val="002526CE"/>
    <w:rsid w:val="00254990"/>
    <w:rsid w:val="002563F7"/>
    <w:rsid w:val="00263211"/>
    <w:rsid w:val="00264AA3"/>
    <w:rsid w:val="00266D14"/>
    <w:rsid w:val="00280BC8"/>
    <w:rsid w:val="00283B23"/>
    <w:rsid w:val="0028641F"/>
    <w:rsid w:val="0028702E"/>
    <w:rsid w:val="00287758"/>
    <w:rsid w:val="00292555"/>
    <w:rsid w:val="0029288C"/>
    <w:rsid w:val="00292E3E"/>
    <w:rsid w:val="0029333E"/>
    <w:rsid w:val="002940F0"/>
    <w:rsid w:val="0029433D"/>
    <w:rsid w:val="00296706"/>
    <w:rsid w:val="002A0044"/>
    <w:rsid w:val="002A0254"/>
    <w:rsid w:val="002A385C"/>
    <w:rsid w:val="002A55AB"/>
    <w:rsid w:val="002B6EBC"/>
    <w:rsid w:val="002C1BB1"/>
    <w:rsid w:val="002C2164"/>
    <w:rsid w:val="002C32EA"/>
    <w:rsid w:val="002C3B9E"/>
    <w:rsid w:val="002C4215"/>
    <w:rsid w:val="002C468D"/>
    <w:rsid w:val="002C5818"/>
    <w:rsid w:val="002C7876"/>
    <w:rsid w:val="002D63D5"/>
    <w:rsid w:val="002D6B5C"/>
    <w:rsid w:val="002D75BC"/>
    <w:rsid w:val="002E623F"/>
    <w:rsid w:val="002E63C3"/>
    <w:rsid w:val="002F0126"/>
    <w:rsid w:val="002F1AEC"/>
    <w:rsid w:val="002F2309"/>
    <w:rsid w:val="002F2528"/>
    <w:rsid w:val="002F308F"/>
    <w:rsid w:val="002F6DCF"/>
    <w:rsid w:val="00301AE7"/>
    <w:rsid w:val="00304FBE"/>
    <w:rsid w:val="0030724F"/>
    <w:rsid w:val="00313FF1"/>
    <w:rsid w:val="00315A49"/>
    <w:rsid w:val="00321C35"/>
    <w:rsid w:val="00321CAF"/>
    <w:rsid w:val="003275D6"/>
    <w:rsid w:val="00331060"/>
    <w:rsid w:val="00331E67"/>
    <w:rsid w:val="003445E6"/>
    <w:rsid w:val="00350E39"/>
    <w:rsid w:val="003526CF"/>
    <w:rsid w:val="00353279"/>
    <w:rsid w:val="003628A4"/>
    <w:rsid w:val="00362F0E"/>
    <w:rsid w:val="00363167"/>
    <w:rsid w:val="003636CA"/>
    <w:rsid w:val="00366162"/>
    <w:rsid w:val="0036728D"/>
    <w:rsid w:val="0037207F"/>
    <w:rsid w:val="00372ACA"/>
    <w:rsid w:val="00374375"/>
    <w:rsid w:val="00380720"/>
    <w:rsid w:val="003817F7"/>
    <w:rsid w:val="00381EBA"/>
    <w:rsid w:val="00382507"/>
    <w:rsid w:val="003853D7"/>
    <w:rsid w:val="0038642E"/>
    <w:rsid w:val="003864A6"/>
    <w:rsid w:val="003932E4"/>
    <w:rsid w:val="003975A2"/>
    <w:rsid w:val="0039793C"/>
    <w:rsid w:val="00397ACA"/>
    <w:rsid w:val="003A355F"/>
    <w:rsid w:val="003B0E92"/>
    <w:rsid w:val="003B25F5"/>
    <w:rsid w:val="003B2C9C"/>
    <w:rsid w:val="003B4337"/>
    <w:rsid w:val="003B4AFB"/>
    <w:rsid w:val="003B66DF"/>
    <w:rsid w:val="003B7B2A"/>
    <w:rsid w:val="003C0AB8"/>
    <w:rsid w:val="003C323F"/>
    <w:rsid w:val="003D14E0"/>
    <w:rsid w:val="003D39DA"/>
    <w:rsid w:val="003D4127"/>
    <w:rsid w:val="003D51BD"/>
    <w:rsid w:val="003E2DAE"/>
    <w:rsid w:val="003E3652"/>
    <w:rsid w:val="003E39EE"/>
    <w:rsid w:val="003E56BD"/>
    <w:rsid w:val="003E63BD"/>
    <w:rsid w:val="003E6A10"/>
    <w:rsid w:val="003E6C7C"/>
    <w:rsid w:val="003F19A0"/>
    <w:rsid w:val="0040035E"/>
    <w:rsid w:val="004007F8"/>
    <w:rsid w:val="0040380D"/>
    <w:rsid w:val="004048DE"/>
    <w:rsid w:val="00405EDD"/>
    <w:rsid w:val="00406245"/>
    <w:rsid w:val="004102F8"/>
    <w:rsid w:val="00410B59"/>
    <w:rsid w:val="004119D6"/>
    <w:rsid w:val="004143CF"/>
    <w:rsid w:val="00416612"/>
    <w:rsid w:val="00417EB2"/>
    <w:rsid w:val="00423020"/>
    <w:rsid w:val="004320E0"/>
    <w:rsid w:val="004321C3"/>
    <w:rsid w:val="004326CF"/>
    <w:rsid w:val="004377C2"/>
    <w:rsid w:val="0044246B"/>
    <w:rsid w:val="004430F9"/>
    <w:rsid w:val="004432FA"/>
    <w:rsid w:val="0044445E"/>
    <w:rsid w:val="00445477"/>
    <w:rsid w:val="00445DBC"/>
    <w:rsid w:val="004475C1"/>
    <w:rsid w:val="00450660"/>
    <w:rsid w:val="00451963"/>
    <w:rsid w:val="00454EBF"/>
    <w:rsid w:val="004566FB"/>
    <w:rsid w:val="00464232"/>
    <w:rsid w:val="0046485C"/>
    <w:rsid w:val="00464E99"/>
    <w:rsid w:val="0046652D"/>
    <w:rsid w:val="0047091C"/>
    <w:rsid w:val="004733CE"/>
    <w:rsid w:val="004754FF"/>
    <w:rsid w:val="00476964"/>
    <w:rsid w:val="00477625"/>
    <w:rsid w:val="00480EF3"/>
    <w:rsid w:val="0048212A"/>
    <w:rsid w:val="00482E16"/>
    <w:rsid w:val="004865E3"/>
    <w:rsid w:val="004941CE"/>
    <w:rsid w:val="004A01AF"/>
    <w:rsid w:val="004A3CD3"/>
    <w:rsid w:val="004A4D30"/>
    <w:rsid w:val="004A5688"/>
    <w:rsid w:val="004A59A0"/>
    <w:rsid w:val="004A76A5"/>
    <w:rsid w:val="004B207F"/>
    <w:rsid w:val="004B40D3"/>
    <w:rsid w:val="004B4198"/>
    <w:rsid w:val="004C04C0"/>
    <w:rsid w:val="004C055C"/>
    <w:rsid w:val="004C1AEE"/>
    <w:rsid w:val="004C42B9"/>
    <w:rsid w:val="004C76D0"/>
    <w:rsid w:val="004D3236"/>
    <w:rsid w:val="004D51FE"/>
    <w:rsid w:val="004D532F"/>
    <w:rsid w:val="004E7BFB"/>
    <w:rsid w:val="004F02B0"/>
    <w:rsid w:val="00502B57"/>
    <w:rsid w:val="005057E3"/>
    <w:rsid w:val="005112DE"/>
    <w:rsid w:val="005131C6"/>
    <w:rsid w:val="005202BB"/>
    <w:rsid w:val="005220A2"/>
    <w:rsid w:val="00522E07"/>
    <w:rsid w:val="00522FA0"/>
    <w:rsid w:val="005267C6"/>
    <w:rsid w:val="005319AA"/>
    <w:rsid w:val="00533AB8"/>
    <w:rsid w:val="00536FB2"/>
    <w:rsid w:val="00542D5D"/>
    <w:rsid w:val="00547CF1"/>
    <w:rsid w:val="005514A8"/>
    <w:rsid w:val="00553617"/>
    <w:rsid w:val="005548D0"/>
    <w:rsid w:val="00563C23"/>
    <w:rsid w:val="00566882"/>
    <w:rsid w:val="00566DB2"/>
    <w:rsid w:val="0056799C"/>
    <w:rsid w:val="00573220"/>
    <w:rsid w:val="00580C99"/>
    <w:rsid w:val="00583ABA"/>
    <w:rsid w:val="0058531C"/>
    <w:rsid w:val="0058572E"/>
    <w:rsid w:val="00591008"/>
    <w:rsid w:val="00591056"/>
    <w:rsid w:val="00593713"/>
    <w:rsid w:val="00593945"/>
    <w:rsid w:val="00597E0D"/>
    <w:rsid w:val="005A02D4"/>
    <w:rsid w:val="005A134F"/>
    <w:rsid w:val="005A1498"/>
    <w:rsid w:val="005A365B"/>
    <w:rsid w:val="005A7550"/>
    <w:rsid w:val="005B467B"/>
    <w:rsid w:val="005B4FF6"/>
    <w:rsid w:val="005B618E"/>
    <w:rsid w:val="005C0396"/>
    <w:rsid w:val="005C06BD"/>
    <w:rsid w:val="005C329B"/>
    <w:rsid w:val="005C585F"/>
    <w:rsid w:val="005C7AAE"/>
    <w:rsid w:val="005D08CE"/>
    <w:rsid w:val="005D48B6"/>
    <w:rsid w:val="005E248C"/>
    <w:rsid w:val="005E5743"/>
    <w:rsid w:val="005E5EED"/>
    <w:rsid w:val="005F0D90"/>
    <w:rsid w:val="005F0E90"/>
    <w:rsid w:val="005F2DA1"/>
    <w:rsid w:val="005F3959"/>
    <w:rsid w:val="005F67C7"/>
    <w:rsid w:val="005F67D6"/>
    <w:rsid w:val="005F684F"/>
    <w:rsid w:val="005F73D7"/>
    <w:rsid w:val="00612559"/>
    <w:rsid w:val="00624016"/>
    <w:rsid w:val="00625C0B"/>
    <w:rsid w:val="00626C0B"/>
    <w:rsid w:val="00627BF3"/>
    <w:rsid w:val="00630ABF"/>
    <w:rsid w:val="00631730"/>
    <w:rsid w:val="00631862"/>
    <w:rsid w:val="006334EA"/>
    <w:rsid w:val="00633C0D"/>
    <w:rsid w:val="00640B0E"/>
    <w:rsid w:val="00640EA5"/>
    <w:rsid w:val="00643427"/>
    <w:rsid w:val="00651346"/>
    <w:rsid w:val="00653120"/>
    <w:rsid w:val="00656CD9"/>
    <w:rsid w:val="0065757C"/>
    <w:rsid w:val="00657E89"/>
    <w:rsid w:val="00661594"/>
    <w:rsid w:val="00661952"/>
    <w:rsid w:val="00661CC3"/>
    <w:rsid w:val="00662056"/>
    <w:rsid w:val="006632D0"/>
    <w:rsid w:val="00663C19"/>
    <w:rsid w:val="0066455D"/>
    <w:rsid w:val="00666361"/>
    <w:rsid w:val="00671694"/>
    <w:rsid w:val="00672DB9"/>
    <w:rsid w:val="0067471E"/>
    <w:rsid w:val="00674FA2"/>
    <w:rsid w:val="00680B9F"/>
    <w:rsid w:val="006857C6"/>
    <w:rsid w:val="00690139"/>
    <w:rsid w:val="006920C3"/>
    <w:rsid w:val="0069399C"/>
    <w:rsid w:val="00693A41"/>
    <w:rsid w:val="00693EE8"/>
    <w:rsid w:val="00695435"/>
    <w:rsid w:val="00696519"/>
    <w:rsid w:val="006A013E"/>
    <w:rsid w:val="006A1B53"/>
    <w:rsid w:val="006A4160"/>
    <w:rsid w:val="006B26DD"/>
    <w:rsid w:val="006B26ED"/>
    <w:rsid w:val="006B442B"/>
    <w:rsid w:val="006B5FCE"/>
    <w:rsid w:val="006B7484"/>
    <w:rsid w:val="006B7E6B"/>
    <w:rsid w:val="006C0A51"/>
    <w:rsid w:val="006C1488"/>
    <w:rsid w:val="006C3B4F"/>
    <w:rsid w:val="006C4A51"/>
    <w:rsid w:val="006C7EB4"/>
    <w:rsid w:val="006D21E9"/>
    <w:rsid w:val="006E18DC"/>
    <w:rsid w:val="006E30B1"/>
    <w:rsid w:val="006E6E02"/>
    <w:rsid w:val="006F5B29"/>
    <w:rsid w:val="006F7789"/>
    <w:rsid w:val="007019EB"/>
    <w:rsid w:val="0070483D"/>
    <w:rsid w:val="00705B1C"/>
    <w:rsid w:val="00706471"/>
    <w:rsid w:val="007076A2"/>
    <w:rsid w:val="007077A4"/>
    <w:rsid w:val="007111FC"/>
    <w:rsid w:val="0071136F"/>
    <w:rsid w:val="00722A8A"/>
    <w:rsid w:val="00726034"/>
    <w:rsid w:val="007263B1"/>
    <w:rsid w:val="00726418"/>
    <w:rsid w:val="00730856"/>
    <w:rsid w:val="007316F3"/>
    <w:rsid w:val="00733B95"/>
    <w:rsid w:val="00733CBD"/>
    <w:rsid w:val="007341D8"/>
    <w:rsid w:val="0073437C"/>
    <w:rsid w:val="00734741"/>
    <w:rsid w:val="00735ED4"/>
    <w:rsid w:val="00735F20"/>
    <w:rsid w:val="00736CF9"/>
    <w:rsid w:val="00743B4C"/>
    <w:rsid w:val="007440C2"/>
    <w:rsid w:val="00744254"/>
    <w:rsid w:val="00745C81"/>
    <w:rsid w:val="00746309"/>
    <w:rsid w:val="00757332"/>
    <w:rsid w:val="007579F8"/>
    <w:rsid w:val="00772C22"/>
    <w:rsid w:val="0077415D"/>
    <w:rsid w:val="00774C33"/>
    <w:rsid w:val="00781F8C"/>
    <w:rsid w:val="007875CF"/>
    <w:rsid w:val="00790FD8"/>
    <w:rsid w:val="0079269C"/>
    <w:rsid w:val="00794AA5"/>
    <w:rsid w:val="007951A8"/>
    <w:rsid w:val="007A063C"/>
    <w:rsid w:val="007A1CED"/>
    <w:rsid w:val="007A5CA1"/>
    <w:rsid w:val="007B104F"/>
    <w:rsid w:val="007B2653"/>
    <w:rsid w:val="007B2A5F"/>
    <w:rsid w:val="007B30BB"/>
    <w:rsid w:val="007B3AD9"/>
    <w:rsid w:val="007B3F69"/>
    <w:rsid w:val="007B5BEE"/>
    <w:rsid w:val="007B7C9A"/>
    <w:rsid w:val="007C080A"/>
    <w:rsid w:val="007C256B"/>
    <w:rsid w:val="007C312A"/>
    <w:rsid w:val="007C441C"/>
    <w:rsid w:val="007C44CA"/>
    <w:rsid w:val="007C57D6"/>
    <w:rsid w:val="007C7EEF"/>
    <w:rsid w:val="007D0AE0"/>
    <w:rsid w:val="007D1AF7"/>
    <w:rsid w:val="007D4CE5"/>
    <w:rsid w:val="007D5BA4"/>
    <w:rsid w:val="007D72BB"/>
    <w:rsid w:val="007E0232"/>
    <w:rsid w:val="007E0686"/>
    <w:rsid w:val="007E1265"/>
    <w:rsid w:val="007E3ED8"/>
    <w:rsid w:val="007E4A43"/>
    <w:rsid w:val="007F1B07"/>
    <w:rsid w:val="007F4A73"/>
    <w:rsid w:val="00803090"/>
    <w:rsid w:val="00810396"/>
    <w:rsid w:val="008138AF"/>
    <w:rsid w:val="008160BC"/>
    <w:rsid w:val="00817A80"/>
    <w:rsid w:val="0082303C"/>
    <w:rsid w:val="008274F4"/>
    <w:rsid w:val="00837285"/>
    <w:rsid w:val="00846077"/>
    <w:rsid w:val="008470CF"/>
    <w:rsid w:val="00847F46"/>
    <w:rsid w:val="00852C96"/>
    <w:rsid w:val="00852F79"/>
    <w:rsid w:val="00855385"/>
    <w:rsid w:val="008563F7"/>
    <w:rsid w:val="008574F3"/>
    <w:rsid w:val="00857DC2"/>
    <w:rsid w:val="00862D39"/>
    <w:rsid w:val="00862DE5"/>
    <w:rsid w:val="00864681"/>
    <w:rsid w:val="00866A4D"/>
    <w:rsid w:val="00871379"/>
    <w:rsid w:val="00872873"/>
    <w:rsid w:val="00873CAA"/>
    <w:rsid w:val="008759BB"/>
    <w:rsid w:val="0088212B"/>
    <w:rsid w:val="00884ADB"/>
    <w:rsid w:val="00885B5D"/>
    <w:rsid w:val="00886F96"/>
    <w:rsid w:val="008914F6"/>
    <w:rsid w:val="00894D90"/>
    <w:rsid w:val="008A1B9A"/>
    <w:rsid w:val="008A1D2C"/>
    <w:rsid w:val="008A56F3"/>
    <w:rsid w:val="008B2F0A"/>
    <w:rsid w:val="008B3CFB"/>
    <w:rsid w:val="008B66CD"/>
    <w:rsid w:val="008B6B67"/>
    <w:rsid w:val="008B6B74"/>
    <w:rsid w:val="008B7C5A"/>
    <w:rsid w:val="008C06C3"/>
    <w:rsid w:val="008C0B2B"/>
    <w:rsid w:val="008C0E60"/>
    <w:rsid w:val="008C4BAB"/>
    <w:rsid w:val="008C6CDF"/>
    <w:rsid w:val="008C70BF"/>
    <w:rsid w:val="008C79A1"/>
    <w:rsid w:val="008F2911"/>
    <w:rsid w:val="009006D9"/>
    <w:rsid w:val="0090327D"/>
    <w:rsid w:val="00904100"/>
    <w:rsid w:val="00904296"/>
    <w:rsid w:val="00904777"/>
    <w:rsid w:val="00904D8B"/>
    <w:rsid w:val="00905100"/>
    <w:rsid w:val="00905BBE"/>
    <w:rsid w:val="009062BB"/>
    <w:rsid w:val="009101D2"/>
    <w:rsid w:val="009117D3"/>
    <w:rsid w:val="00914CE3"/>
    <w:rsid w:val="0092254A"/>
    <w:rsid w:val="00931103"/>
    <w:rsid w:val="00931FDA"/>
    <w:rsid w:val="009357B8"/>
    <w:rsid w:val="00935BAB"/>
    <w:rsid w:val="00937950"/>
    <w:rsid w:val="00941DA9"/>
    <w:rsid w:val="009426DF"/>
    <w:rsid w:val="00943513"/>
    <w:rsid w:val="00947034"/>
    <w:rsid w:val="00950A53"/>
    <w:rsid w:val="009528A5"/>
    <w:rsid w:val="00953D36"/>
    <w:rsid w:val="00955A52"/>
    <w:rsid w:val="009566F5"/>
    <w:rsid w:val="009600E6"/>
    <w:rsid w:val="00966AEE"/>
    <w:rsid w:val="00966E0D"/>
    <w:rsid w:val="00966F4D"/>
    <w:rsid w:val="0097160E"/>
    <w:rsid w:val="00971970"/>
    <w:rsid w:val="009728E2"/>
    <w:rsid w:val="00975754"/>
    <w:rsid w:val="009757B8"/>
    <w:rsid w:val="00981F4D"/>
    <w:rsid w:val="009827E2"/>
    <w:rsid w:val="009839C1"/>
    <w:rsid w:val="00984038"/>
    <w:rsid w:val="009861E4"/>
    <w:rsid w:val="0098674F"/>
    <w:rsid w:val="009879F0"/>
    <w:rsid w:val="0099154D"/>
    <w:rsid w:val="009915BE"/>
    <w:rsid w:val="009920A7"/>
    <w:rsid w:val="00994FD6"/>
    <w:rsid w:val="009966B0"/>
    <w:rsid w:val="009A0D90"/>
    <w:rsid w:val="009A2A53"/>
    <w:rsid w:val="009B2A63"/>
    <w:rsid w:val="009D20B9"/>
    <w:rsid w:val="009D265E"/>
    <w:rsid w:val="009D4DE9"/>
    <w:rsid w:val="009D7236"/>
    <w:rsid w:val="009E3908"/>
    <w:rsid w:val="009E63E9"/>
    <w:rsid w:val="009E6754"/>
    <w:rsid w:val="009F021D"/>
    <w:rsid w:val="009F0EBF"/>
    <w:rsid w:val="009F119A"/>
    <w:rsid w:val="009F16EB"/>
    <w:rsid w:val="009F2665"/>
    <w:rsid w:val="009F2E91"/>
    <w:rsid w:val="009F70E4"/>
    <w:rsid w:val="00A00FDF"/>
    <w:rsid w:val="00A10458"/>
    <w:rsid w:val="00A11A32"/>
    <w:rsid w:val="00A12BAC"/>
    <w:rsid w:val="00A13F49"/>
    <w:rsid w:val="00A14971"/>
    <w:rsid w:val="00A14B4A"/>
    <w:rsid w:val="00A3194F"/>
    <w:rsid w:val="00A35121"/>
    <w:rsid w:val="00A40B5D"/>
    <w:rsid w:val="00A439F9"/>
    <w:rsid w:val="00A44C5A"/>
    <w:rsid w:val="00A516A8"/>
    <w:rsid w:val="00A522E5"/>
    <w:rsid w:val="00A53628"/>
    <w:rsid w:val="00A540E1"/>
    <w:rsid w:val="00A57077"/>
    <w:rsid w:val="00A600C7"/>
    <w:rsid w:val="00A6223A"/>
    <w:rsid w:val="00A6596F"/>
    <w:rsid w:val="00A7150A"/>
    <w:rsid w:val="00A74A92"/>
    <w:rsid w:val="00A775CA"/>
    <w:rsid w:val="00A8454B"/>
    <w:rsid w:val="00A8704B"/>
    <w:rsid w:val="00A91A09"/>
    <w:rsid w:val="00A922E4"/>
    <w:rsid w:val="00AA0C06"/>
    <w:rsid w:val="00AA285A"/>
    <w:rsid w:val="00AA5E5F"/>
    <w:rsid w:val="00AA7A8C"/>
    <w:rsid w:val="00AB1C95"/>
    <w:rsid w:val="00AB2297"/>
    <w:rsid w:val="00AB46C7"/>
    <w:rsid w:val="00AB46DC"/>
    <w:rsid w:val="00AB5B28"/>
    <w:rsid w:val="00AB6099"/>
    <w:rsid w:val="00AB7E62"/>
    <w:rsid w:val="00AC160E"/>
    <w:rsid w:val="00AC72A5"/>
    <w:rsid w:val="00AD162F"/>
    <w:rsid w:val="00AD2619"/>
    <w:rsid w:val="00AE0CB0"/>
    <w:rsid w:val="00AE27CC"/>
    <w:rsid w:val="00AE66A3"/>
    <w:rsid w:val="00AE7FA9"/>
    <w:rsid w:val="00AF4BA6"/>
    <w:rsid w:val="00AF73D0"/>
    <w:rsid w:val="00B005F5"/>
    <w:rsid w:val="00B007E5"/>
    <w:rsid w:val="00B02BDF"/>
    <w:rsid w:val="00B03AF1"/>
    <w:rsid w:val="00B05BEF"/>
    <w:rsid w:val="00B069B8"/>
    <w:rsid w:val="00B14B57"/>
    <w:rsid w:val="00B2240E"/>
    <w:rsid w:val="00B2660A"/>
    <w:rsid w:val="00B27D75"/>
    <w:rsid w:val="00B35DA0"/>
    <w:rsid w:val="00B36802"/>
    <w:rsid w:val="00B36CA4"/>
    <w:rsid w:val="00B37FBD"/>
    <w:rsid w:val="00B4162C"/>
    <w:rsid w:val="00B42C4F"/>
    <w:rsid w:val="00B430B7"/>
    <w:rsid w:val="00B44357"/>
    <w:rsid w:val="00B448B5"/>
    <w:rsid w:val="00B457AA"/>
    <w:rsid w:val="00B469CE"/>
    <w:rsid w:val="00B50F42"/>
    <w:rsid w:val="00B51B75"/>
    <w:rsid w:val="00B56EB2"/>
    <w:rsid w:val="00B62221"/>
    <w:rsid w:val="00B628A4"/>
    <w:rsid w:val="00B66837"/>
    <w:rsid w:val="00B73469"/>
    <w:rsid w:val="00B73719"/>
    <w:rsid w:val="00B73DF5"/>
    <w:rsid w:val="00B7795F"/>
    <w:rsid w:val="00B8159B"/>
    <w:rsid w:val="00B81697"/>
    <w:rsid w:val="00B82365"/>
    <w:rsid w:val="00B8344E"/>
    <w:rsid w:val="00B85D2F"/>
    <w:rsid w:val="00B86BFB"/>
    <w:rsid w:val="00B86DD9"/>
    <w:rsid w:val="00B86F7E"/>
    <w:rsid w:val="00B9047B"/>
    <w:rsid w:val="00B920F0"/>
    <w:rsid w:val="00B92F11"/>
    <w:rsid w:val="00B94034"/>
    <w:rsid w:val="00BA1505"/>
    <w:rsid w:val="00BB5DED"/>
    <w:rsid w:val="00BC0B4C"/>
    <w:rsid w:val="00BD12EE"/>
    <w:rsid w:val="00BD33E4"/>
    <w:rsid w:val="00BD3EF6"/>
    <w:rsid w:val="00BD4B5A"/>
    <w:rsid w:val="00BD7507"/>
    <w:rsid w:val="00BE426A"/>
    <w:rsid w:val="00BE7315"/>
    <w:rsid w:val="00BF4692"/>
    <w:rsid w:val="00BF60BC"/>
    <w:rsid w:val="00BF6BBA"/>
    <w:rsid w:val="00BF71DE"/>
    <w:rsid w:val="00C002E2"/>
    <w:rsid w:val="00C028DA"/>
    <w:rsid w:val="00C05999"/>
    <w:rsid w:val="00C05AE7"/>
    <w:rsid w:val="00C05D66"/>
    <w:rsid w:val="00C073D6"/>
    <w:rsid w:val="00C07E5D"/>
    <w:rsid w:val="00C11C42"/>
    <w:rsid w:val="00C1697B"/>
    <w:rsid w:val="00C17DD1"/>
    <w:rsid w:val="00C2234C"/>
    <w:rsid w:val="00C234AC"/>
    <w:rsid w:val="00C31525"/>
    <w:rsid w:val="00C329A6"/>
    <w:rsid w:val="00C334B6"/>
    <w:rsid w:val="00C36211"/>
    <w:rsid w:val="00C368EB"/>
    <w:rsid w:val="00C4772B"/>
    <w:rsid w:val="00C53A42"/>
    <w:rsid w:val="00C53D77"/>
    <w:rsid w:val="00C57DE6"/>
    <w:rsid w:val="00C61F72"/>
    <w:rsid w:val="00C62DC6"/>
    <w:rsid w:val="00C644F6"/>
    <w:rsid w:val="00C64A5F"/>
    <w:rsid w:val="00C65100"/>
    <w:rsid w:val="00C66F28"/>
    <w:rsid w:val="00C71CCA"/>
    <w:rsid w:val="00C73FFB"/>
    <w:rsid w:val="00C74394"/>
    <w:rsid w:val="00C75B49"/>
    <w:rsid w:val="00C814E5"/>
    <w:rsid w:val="00C8243B"/>
    <w:rsid w:val="00C82F9E"/>
    <w:rsid w:val="00C83CB6"/>
    <w:rsid w:val="00C84A22"/>
    <w:rsid w:val="00C94457"/>
    <w:rsid w:val="00C95881"/>
    <w:rsid w:val="00CA6F8D"/>
    <w:rsid w:val="00CB0868"/>
    <w:rsid w:val="00CB0AB5"/>
    <w:rsid w:val="00CB3ED0"/>
    <w:rsid w:val="00CB618C"/>
    <w:rsid w:val="00CC0918"/>
    <w:rsid w:val="00CC0C6F"/>
    <w:rsid w:val="00CD05EC"/>
    <w:rsid w:val="00CD0B53"/>
    <w:rsid w:val="00CD3A06"/>
    <w:rsid w:val="00CD6D4C"/>
    <w:rsid w:val="00CE2DB3"/>
    <w:rsid w:val="00CE30F0"/>
    <w:rsid w:val="00CE4045"/>
    <w:rsid w:val="00CE405B"/>
    <w:rsid w:val="00CE6C3C"/>
    <w:rsid w:val="00CF1922"/>
    <w:rsid w:val="00CF744B"/>
    <w:rsid w:val="00CF74A1"/>
    <w:rsid w:val="00D00F9E"/>
    <w:rsid w:val="00D02195"/>
    <w:rsid w:val="00D03931"/>
    <w:rsid w:val="00D04B02"/>
    <w:rsid w:val="00D15072"/>
    <w:rsid w:val="00D15553"/>
    <w:rsid w:val="00D22053"/>
    <w:rsid w:val="00D23BFF"/>
    <w:rsid w:val="00D24F2C"/>
    <w:rsid w:val="00D31040"/>
    <w:rsid w:val="00D363F6"/>
    <w:rsid w:val="00D3727E"/>
    <w:rsid w:val="00D432C5"/>
    <w:rsid w:val="00D52BED"/>
    <w:rsid w:val="00D54AF3"/>
    <w:rsid w:val="00D55167"/>
    <w:rsid w:val="00D556C2"/>
    <w:rsid w:val="00D60BD5"/>
    <w:rsid w:val="00D60F56"/>
    <w:rsid w:val="00D61D1F"/>
    <w:rsid w:val="00D6618B"/>
    <w:rsid w:val="00D70DE2"/>
    <w:rsid w:val="00D755D5"/>
    <w:rsid w:val="00D77524"/>
    <w:rsid w:val="00D7774C"/>
    <w:rsid w:val="00D80516"/>
    <w:rsid w:val="00D811F6"/>
    <w:rsid w:val="00D82992"/>
    <w:rsid w:val="00D82DCA"/>
    <w:rsid w:val="00D8647D"/>
    <w:rsid w:val="00D95C4D"/>
    <w:rsid w:val="00DA0ADD"/>
    <w:rsid w:val="00DA3B3F"/>
    <w:rsid w:val="00DA58E9"/>
    <w:rsid w:val="00DA60EA"/>
    <w:rsid w:val="00DB019A"/>
    <w:rsid w:val="00DB0D93"/>
    <w:rsid w:val="00DC09F3"/>
    <w:rsid w:val="00DC17CD"/>
    <w:rsid w:val="00DC17EE"/>
    <w:rsid w:val="00DC4E75"/>
    <w:rsid w:val="00DC6680"/>
    <w:rsid w:val="00DC6D65"/>
    <w:rsid w:val="00DC718C"/>
    <w:rsid w:val="00DC7408"/>
    <w:rsid w:val="00DC7B2F"/>
    <w:rsid w:val="00DC7DEF"/>
    <w:rsid w:val="00DD070E"/>
    <w:rsid w:val="00DD2AF3"/>
    <w:rsid w:val="00DD31EC"/>
    <w:rsid w:val="00DD669D"/>
    <w:rsid w:val="00DD7E6F"/>
    <w:rsid w:val="00DE180B"/>
    <w:rsid w:val="00DE1C05"/>
    <w:rsid w:val="00DE2A39"/>
    <w:rsid w:val="00DE32B1"/>
    <w:rsid w:val="00DE398B"/>
    <w:rsid w:val="00DE5C01"/>
    <w:rsid w:val="00DE6E01"/>
    <w:rsid w:val="00DE7E5E"/>
    <w:rsid w:val="00DF6D18"/>
    <w:rsid w:val="00E043FD"/>
    <w:rsid w:val="00E04A99"/>
    <w:rsid w:val="00E053D8"/>
    <w:rsid w:val="00E05EFF"/>
    <w:rsid w:val="00E103BA"/>
    <w:rsid w:val="00E106AA"/>
    <w:rsid w:val="00E1216F"/>
    <w:rsid w:val="00E14449"/>
    <w:rsid w:val="00E2667F"/>
    <w:rsid w:val="00E316DF"/>
    <w:rsid w:val="00E317C4"/>
    <w:rsid w:val="00E358FB"/>
    <w:rsid w:val="00E40997"/>
    <w:rsid w:val="00E40B60"/>
    <w:rsid w:val="00E45ECE"/>
    <w:rsid w:val="00E535B0"/>
    <w:rsid w:val="00E53A81"/>
    <w:rsid w:val="00E55300"/>
    <w:rsid w:val="00E560BF"/>
    <w:rsid w:val="00E578EC"/>
    <w:rsid w:val="00E60124"/>
    <w:rsid w:val="00E60E1D"/>
    <w:rsid w:val="00E63761"/>
    <w:rsid w:val="00E64CF6"/>
    <w:rsid w:val="00E66428"/>
    <w:rsid w:val="00E71469"/>
    <w:rsid w:val="00E760D4"/>
    <w:rsid w:val="00E84BBB"/>
    <w:rsid w:val="00E85293"/>
    <w:rsid w:val="00E86347"/>
    <w:rsid w:val="00E86CFE"/>
    <w:rsid w:val="00E912C6"/>
    <w:rsid w:val="00E91FC9"/>
    <w:rsid w:val="00E96613"/>
    <w:rsid w:val="00EA0936"/>
    <w:rsid w:val="00EA3BD2"/>
    <w:rsid w:val="00EA3E7C"/>
    <w:rsid w:val="00EA4B91"/>
    <w:rsid w:val="00EA5248"/>
    <w:rsid w:val="00EA56E6"/>
    <w:rsid w:val="00EA5FB4"/>
    <w:rsid w:val="00EA703D"/>
    <w:rsid w:val="00EA719C"/>
    <w:rsid w:val="00EA7CF5"/>
    <w:rsid w:val="00EB1C66"/>
    <w:rsid w:val="00EB48A8"/>
    <w:rsid w:val="00EB629E"/>
    <w:rsid w:val="00EB6847"/>
    <w:rsid w:val="00EC0AF8"/>
    <w:rsid w:val="00EC2BFE"/>
    <w:rsid w:val="00EC3102"/>
    <w:rsid w:val="00EC66DC"/>
    <w:rsid w:val="00EC6BCF"/>
    <w:rsid w:val="00ED0FED"/>
    <w:rsid w:val="00ED12DA"/>
    <w:rsid w:val="00ED5415"/>
    <w:rsid w:val="00EE372F"/>
    <w:rsid w:val="00EF1688"/>
    <w:rsid w:val="00EF3678"/>
    <w:rsid w:val="00EF4590"/>
    <w:rsid w:val="00EF56DA"/>
    <w:rsid w:val="00F0167F"/>
    <w:rsid w:val="00F02629"/>
    <w:rsid w:val="00F02F1D"/>
    <w:rsid w:val="00F06EC1"/>
    <w:rsid w:val="00F073B8"/>
    <w:rsid w:val="00F07F32"/>
    <w:rsid w:val="00F11252"/>
    <w:rsid w:val="00F135C9"/>
    <w:rsid w:val="00F14291"/>
    <w:rsid w:val="00F25363"/>
    <w:rsid w:val="00F25415"/>
    <w:rsid w:val="00F27CBB"/>
    <w:rsid w:val="00F30FF7"/>
    <w:rsid w:val="00F322B8"/>
    <w:rsid w:val="00F34740"/>
    <w:rsid w:val="00F36844"/>
    <w:rsid w:val="00F37A6B"/>
    <w:rsid w:val="00F417BC"/>
    <w:rsid w:val="00F50B59"/>
    <w:rsid w:val="00F52412"/>
    <w:rsid w:val="00F52CD5"/>
    <w:rsid w:val="00F54F87"/>
    <w:rsid w:val="00F56AEF"/>
    <w:rsid w:val="00F6018E"/>
    <w:rsid w:val="00F608B6"/>
    <w:rsid w:val="00F614D5"/>
    <w:rsid w:val="00F64B14"/>
    <w:rsid w:val="00F672F4"/>
    <w:rsid w:val="00F67E2E"/>
    <w:rsid w:val="00F725BC"/>
    <w:rsid w:val="00F735C6"/>
    <w:rsid w:val="00F73D45"/>
    <w:rsid w:val="00F753E6"/>
    <w:rsid w:val="00F8188A"/>
    <w:rsid w:val="00F82D16"/>
    <w:rsid w:val="00F8711F"/>
    <w:rsid w:val="00F94CE2"/>
    <w:rsid w:val="00F95AC0"/>
    <w:rsid w:val="00F975F4"/>
    <w:rsid w:val="00FA0141"/>
    <w:rsid w:val="00FA257D"/>
    <w:rsid w:val="00FA2812"/>
    <w:rsid w:val="00FA39BB"/>
    <w:rsid w:val="00FB40FB"/>
    <w:rsid w:val="00FB4F8A"/>
    <w:rsid w:val="00FB629A"/>
    <w:rsid w:val="00FB7D17"/>
    <w:rsid w:val="00FC70F1"/>
    <w:rsid w:val="00FC7C91"/>
    <w:rsid w:val="00FD59B1"/>
    <w:rsid w:val="00FD7E6E"/>
    <w:rsid w:val="00FE176D"/>
    <w:rsid w:val="00FE4AEA"/>
    <w:rsid w:val="00FE75D8"/>
    <w:rsid w:val="00FF093F"/>
    <w:rsid w:val="00FF692E"/>
    <w:rsid w:val="00FF6AAB"/>
    <w:rsid w:val="0722FFD3"/>
    <w:rsid w:val="550CC2F5"/>
    <w:rsid w:val="57A6D48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7910D9C"/>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9879F0"/>
  </w:style>
  <w:style w:type="paragraph" w:styleId="Heading1">
    <w:name w:val="heading 1"/>
    <w:basedOn w:val="Normal"/>
    <w:next w:val="Normal"/>
    <w:link w:val="Heading1Char"/>
    <w:autoRedefine/>
    <w:uiPriority w:val="9"/>
    <w:qFormat/>
    <w:rsid w:val="00BF60BC"/>
    <w:pPr>
      <w:keepNext/>
      <w:keepLines/>
      <w:numPr>
        <w:numId w:val="1"/>
      </w:numPr>
      <w:spacing w:before="480"/>
      <w:outlineLvl w:val="0"/>
    </w:pPr>
    <w:rPr>
      <w:rFonts w:eastAsia="Times New Roman"/>
      <w:b/>
      <w:bCs/>
      <w:color w:val="1F4E79" w:themeColor="accent1" w:themeShade="80"/>
      <w:sz w:val="28"/>
      <w:szCs w:val="28"/>
    </w:rPr>
  </w:style>
  <w:style w:type="paragraph" w:styleId="Heading2">
    <w:name w:val="heading 2"/>
    <w:basedOn w:val="Heading1"/>
    <w:next w:val="Normal"/>
    <w:link w:val="Heading2Char"/>
    <w:autoRedefine/>
    <w:uiPriority w:val="9"/>
    <w:unhideWhenUsed/>
    <w:qFormat/>
    <w:rsid w:val="002A0044"/>
    <w:pPr>
      <w:numPr>
        <w:ilvl w:val="1"/>
      </w:numPr>
      <w:spacing w:before="200"/>
      <w:outlineLvl w:val="1"/>
    </w:pPr>
    <w:rPr>
      <w:bCs w:val="0"/>
      <w:sz w:val="24"/>
      <w:szCs w:val="26"/>
    </w:rPr>
  </w:style>
  <w:style w:type="paragraph" w:styleId="Heading3">
    <w:name w:val="heading 3"/>
    <w:basedOn w:val="Normal"/>
    <w:next w:val="Normal"/>
    <w:link w:val="Heading3Char"/>
    <w:uiPriority w:val="9"/>
    <w:unhideWhenUsed/>
    <w:qFormat/>
    <w:rsid w:val="002F6DCF"/>
    <w:pPr>
      <w:keepNext/>
      <w:keepLines/>
      <w:spacing w:before="200"/>
      <w:outlineLvl w:val="2"/>
    </w:pPr>
    <w:rPr>
      <w:rFonts w:ascii="Cambria" w:eastAsia="Times New Roman" w:hAnsi="Cambria"/>
      <w:b/>
      <w:bCs/>
      <w:color w:val="4F81BD"/>
    </w:rPr>
  </w:style>
  <w:style w:type="paragraph" w:styleId="Heading4">
    <w:name w:val="heading 4"/>
    <w:basedOn w:val="Normal"/>
    <w:next w:val="Normal"/>
    <w:link w:val="Heading4Char"/>
    <w:uiPriority w:val="9"/>
    <w:unhideWhenUsed/>
    <w:rsid w:val="002F6DCF"/>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rsid w:val="002F6DCF"/>
    <w:pPr>
      <w:keepNext/>
      <w:keepLines/>
      <w:spacing w:before="4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rsid w:val="009879F0"/>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9879F0"/>
  </w:style>
  <w:style w:type="character" w:customStyle="1" w:styleId="Heading1Char">
    <w:name w:val="Heading 1 Char"/>
    <w:link w:val="Heading1"/>
    <w:uiPriority w:val="9"/>
    <w:rsid w:val="00BF60BC"/>
    <w:rPr>
      <w:rFonts w:eastAsia="Times New Roman"/>
      <w:b/>
      <w:bCs/>
      <w:color w:val="1F4E79" w:themeColor="accent1" w:themeShade="80"/>
      <w:sz w:val="28"/>
      <w:szCs w:val="28"/>
    </w:rPr>
  </w:style>
  <w:style w:type="character" w:customStyle="1" w:styleId="Heading2Char">
    <w:name w:val="Heading 2 Char"/>
    <w:link w:val="Heading2"/>
    <w:uiPriority w:val="9"/>
    <w:rsid w:val="002A0044"/>
    <w:rPr>
      <w:rFonts w:ascii="Times New Roman" w:eastAsia="Times New Roman" w:hAnsi="Times New Roman"/>
      <w:b/>
      <w:color w:val="1F4E79" w:themeColor="accent1" w:themeShade="80"/>
      <w:sz w:val="24"/>
      <w:szCs w:val="26"/>
    </w:rPr>
  </w:style>
  <w:style w:type="character" w:customStyle="1" w:styleId="Heading3Char">
    <w:name w:val="Heading 3 Char"/>
    <w:link w:val="Heading3"/>
    <w:uiPriority w:val="9"/>
    <w:rsid w:val="002F6DCF"/>
    <w:rPr>
      <w:rFonts w:ascii="Cambria" w:eastAsia="Times New Roman" w:hAnsi="Cambria"/>
      <w:b/>
      <w:bCs/>
      <w:color w:val="4F81BD"/>
      <w:sz w:val="24"/>
      <w:szCs w:val="24"/>
    </w:rPr>
  </w:style>
  <w:style w:type="character" w:customStyle="1" w:styleId="Heading4Char">
    <w:name w:val="Heading 4 Char"/>
    <w:basedOn w:val="DefaultParagraphFont"/>
    <w:link w:val="Heading4"/>
    <w:uiPriority w:val="9"/>
    <w:rsid w:val="002F6DCF"/>
    <w:rPr>
      <w:rFonts w:asciiTheme="majorHAnsi" w:eastAsiaTheme="majorEastAsia" w:hAnsiTheme="majorHAnsi" w:cstheme="majorBidi"/>
      <w:i/>
      <w:iCs/>
      <w:color w:val="2E74B5" w:themeColor="accent1" w:themeShade="BF"/>
      <w:sz w:val="24"/>
      <w:szCs w:val="24"/>
    </w:rPr>
  </w:style>
  <w:style w:type="character" w:customStyle="1" w:styleId="Heading5Char">
    <w:name w:val="Heading 5 Char"/>
    <w:basedOn w:val="DefaultParagraphFont"/>
    <w:link w:val="Heading5"/>
    <w:uiPriority w:val="9"/>
    <w:rsid w:val="002F6DCF"/>
    <w:rPr>
      <w:rFonts w:asciiTheme="majorHAnsi" w:eastAsiaTheme="majorEastAsia" w:hAnsiTheme="majorHAnsi" w:cstheme="majorBidi"/>
      <w:color w:val="2E74B5" w:themeColor="accent1" w:themeShade="BF"/>
      <w:sz w:val="24"/>
      <w:szCs w:val="24"/>
    </w:rPr>
  </w:style>
  <w:style w:type="paragraph" w:styleId="ListParagraph">
    <w:name w:val="List Paragraph"/>
    <w:basedOn w:val="Normal"/>
    <w:uiPriority w:val="34"/>
    <w:qFormat/>
    <w:rsid w:val="002F6DCF"/>
    <w:pPr>
      <w:ind w:left="720"/>
      <w:contextualSpacing/>
    </w:pPr>
  </w:style>
  <w:style w:type="character" w:styleId="Hyperlink">
    <w:name w:val="Hyperlink"/>
    <w:uiPriority w:val="99"/>
    <w:unhideWhenUsed/>
    <w:rsid w:val="002F6DCF"/>
    <w:rPr>
      <w:color w:val="0000FF"/>
      <w:u w:val="single"/>
    </w:rPr>
  </w:style>
  <w:style w:type="paragraph" w:customStyle="1" w:styleId="NumList">
    <w:name w:val="NumList"/>
    <w:qFormat/>
    <w:rsid w:val="00B448B5"/>
    <w:pPr>
      <w:numPr>
        <w:numId w:val="2"/>
      </w:numPr>
      <w:spacing w:after="0" w:line="240" w:lineRule="auto"/>
      <w:outlineLvl w:val="2"/>
    </w:pPr>
    <w:rPr>
      <w:rFonts w:ascii="Times New Roman" w:hAnsi="Times New Roman"/>
      <w:sz w:val="24"/>
      <w:szCs w:val="24"/>
    </w:rPr>
  </w:style>
  <w:style w:type="paragraph" w:styleId="NoSpacing">
    <w:name w:val="No Spacing"/>
    <w:uiPriority w:val="1"/>
    <w:qFormat/>
    <w:rsid w:val="0073437C"/>
    <w:pPr>
      <w:spacing w:after="0" w:line="240" w:lineRule="auto"/>
    </w:pPr>
    <w:rPr>
      <w:rFonts w:ascii="Times New Roman" w:hAnsi="Times New Roman" w:cs="Times New Roman"/>
      <w:sz w:val="24"/>
      <w:szCs w:val="24"/>
    </w:rPr>
  </w:style>
  <w:style w:type="paragraph" w:styleId="TOCHeading">
    <w:name w:val="TOC Heading"/>
    <w:basedOn w:val="Heading1"/>
    <w:next w:val="Normal"/>
    <w:uiPriority w:val="39"/>
    <w:unhideWhenUsed/>
    <w:qFormat/>
    <w:rsid w:val="002F6DCF"/>
    <w:pPr>
      <w:outlineLvl w:val="9"/>
    </w:pPr>
  </w:style>
  <w:style w:type="paragraph" w:styleId="TOC2">
    <w:name w:val="toc 2"/>
    <w:next w:val="Normal"/>
    <w:autoRedefine/>
    <w:uiPriority w:val="39"/>
    <w:unhideWhenUsed/>
    <w:qFormat/>
    <w:rsid w:val="002F6DCF"/>
    <w:pPr>
      <w:tabs>
        <w:tab w:val="right" w:leader="dot" w:pos="9350"/>
      </w:tabs>
      <w:spacing w:after="0" w:line="240" w:lineRule="auto"/>
      <w:ind w:left="245"/>
    </w:pPr>
    <w:rPr>
      <w:rFonts w:ascii="Times New Roman" w:hAnsi="Times New Roman"/>
      <w:smallCaps/>
      <w:sz w:val="20"/>
    </w:rPr>
  </w:style>
  <w:style w:type="paragraph" w:styleId="TOC1">
    <w:name w:val="toc 1"/>
    <w:next w:val="Normal"/>
    <w:autoRedefine/>
    <w:uiPriority w:val="39"/>
    <w:unhideWhenUsed/>
    <w:qFormat/>
    <w:rsid w:val="002F6DCF"/>
    <w:pPr>
      <w:spacing w:after="0" w:line="240" w:lineRule="auto"/>
    </w:pPr>
    <w:rPr>
      <w:rFonts w:ascii="Times New Roman" w:hAnsi="Times New Roman"/>
      <w:b/>
      <w:bCs/>
      <w:caps/>
    </w:rPr>
  </w:style>
  <w:style w:type="paragraph" w:styleId="TOC3">
    <w:name w:val="toc 3"/>
    <w:basedOn w:val="Normal"/>
    <w:next w:val="Normal"/>
    <w:autoRedefine/>
    <w:uiPriority w:val="39"/>
    <w:unhideWhenUsed/>
    <w:qFormat/>
    <w:rsid w:val="002F6DCF"/>
    <w:pPr>
      <w:ind w:left="480"/>
    </w:pPr>
    <w:rPr>
      <w:i/>
      <w:iCs/>
    </w:rPr>
  </w:style>
  <w:style w:type="paragraph" w:styleId="Header">
    <w:name w:val="header"/>
    <w:basedOn w:val="Normal"/>
    <w:link w:val="HeaderChar"/>
    <w:uiPriority w:val="99"/>
    <w:unhideWhenUsed/>
    <w:rsid w:val="002F6DCF"/>
    <w:pPr>
      <w:tabs>
        <w:tab w:val="center" w:pos="4680"/>
        <w:tab w:val="right" w:pos="9360"/>
      </w:tabs>
    </w:pPr>
  </w:style>
  <w:style w:type="character" w:customStyle="1" w:styleId="HeaderChar">
    <w:name w:val="Header Char"/>
    <w:basedOn w:val="DefaultParagraphFont"/>
    <w:link w:val="Header"/>
    <w:uiPriority w:val="99"/>
    <w:rsid w:val="002F6DCF"/>
    <w:rPr>
      <w:rFonts w:ascii="Times New Roman" w:hAnsi="Times New Roman"/>
      <w:sz w:val="24"/>
      <w:szCs w:val="24"/>
    </w:rPr>
  </w:style>
  <w:style w:type="paragraph" w:styleId="Footer">
    <w:name w:val="footer"/>
    <w:basedOn w:val="Normal"/>
    <w:link w:val="FooterChar"/>
    <w:uiPriority w:val="99"/>
    <w:unhideWhenUsed/>
    <w:rsid w:val="002F6DCF"/>
    <w:pPr>
      <w:tabs>
        <w:tab w:val="center" w:pos="4680"/>
        <w:tab w:val="right" w:pos="9360"/>
      </w:tabs>
    </w:pPr>
  </w:style>
  <w:style w:type="character" w:customStyle="1" w:styleId="FooterChar">
    <w:name w:val="Footer Char"/>
    <w:basedOn w:val="DefaultParagraphFont"/>
    <w:link w:val="Footer"/>
    <w:uiPriority w:val="99"/>
    <w:rsid w:val="002F6DCF"/>
    <w:rPr>
      <w:rFonts w:ascii="Times New Roman" w:hAnsi="Times New Roman"/>
      <w:sz w:val="24"/>
      <w:szCs w:val="24"/>
    </w:rPr>
  </w:style>
  <w:style w:type="paragraph" w:customStyle="1" w:styleId="CCode">
    <w:name w:val="C_Code"/>
    <w:link w:val="CCodeChar"/>
    <w:qFormat/>
    <w:rsid w:val="002F6DCF"/>
    <w:pPr>
      <w:spacing w:after="120"/>
      <w:ind w:left="720"/>
      <w:contextualSpacing/>
    </w:pPr>
    <w:rPr>
      <w:rFonts w:ascii="Times New Roman" w:eastAsia="Times New Roman" w:hAnsi="Times New Roman"/>
      <w:color w:val="548DD4"/>
      <w:kern w:val="28"/>
      <w:sz w:val="18"/>
      <w:szCs w:val="18"/>
    </w:rPr>
  </w:style>
  <w:style w:type="character" w:customStyle="1" w:styleId="CCodeChar">
    <w:name w:val="C_Code Char"/>
    <w:link w:val="CCode"/>
    <w:rsid w:val="002F6DCF"/>
    <w:rPr>
      <w:rFonts w:ascii="Times New Roman" w:eastAsia="Times New Roman" w:hAnsi="Times New Roman"/>
      <w:color w:val="548DD4"/>
      <w:kern w:val="28"/>
      <w:sz w:val="18"/>
      <w:szCs w:val="18"/>
    </w:rPr>
  </w:style>
  <w:style w:type="paragraph" w:styleId="TOC4">
    <w:name w:val="toc 4"/>
    <w:basedOn w:val="Normal"/>
    <w:next w:val="Normal"/>
    <w:autoRedefine/>
    <w:uiPriority w:val="39"/>
    <w:unhideWhenUsed/>
    <w:rsid w:val="002F6DCF"/>
    <w:pPr>
      <w:ind w:left="720"/>
    </w:pPr>
    <w:rPr>
      <w:sz w:val="18"/>
      <w:szCs w:val="18"/>
    </w:rPr>
  </w:style>
  <w:style w:type="paragraph" w:styleId="TOC5">
    <w:name w:val="toc 5"/>
    <w:basedOn w:val="Normal"/>
    <w:next w:val="Normal"/>
    <w:autoRedefine/>
    <w:uiPriority w:val="39"/>
    <w:unhideWhenUsed/>
    <w:rsid w:val="002F6DCF"/>
    <w:pPr>
      <w:ind w:left="960"/>
    </w:pPr>
    <w:rPr>
      <w:sz w:val="18"/>
      <w:szCs w:val="18"/>
    </w:rPr>
  </w:style>
  <w:style w:type="paragraph" w:styleId="TOC6">
    <w:name w:val="toc 6"/>
    <w:basedOn w:val="Normal"/>
    <w:next w:val="Normal"/>
    <w:autoRedefine/>
    <w:uiPriority w:val="39"/>
    <w:unhideWhenUsed/>
    <w:rsid w:val="002F6DCF"/>
    <w:pPr>
      <w:ind w:left="1200"/>
    </w:pPr>
    <w:rPr>
      <w:sz w:val="18"/>
      <w:szCs w:val="18"/>
    </w:rPr>
  </w:style>
  <w:style w:type="paragraph" w:styleId="TOC7">
    <w:name w:val="toc 7"/>
    <w:basedOn w:val="Normal"/>
    <w:next w:val="Normal"/>
    <w:autoRedefine/>
    <w:uiPriority w:val="39"/>
    <w:unhideWhenUsed/>
    <w:rsid w:val="002F6DCF"/>
    <w:pPr>
      <w:ind w:left="1440"/>
    </w:pPr>
    <w:rPr>
      <w:sz w:val="18"/>
      <w:szCs w:val="18"/>
    </w:rPr>
  </w:style>
  <w:style w:type="paragraph" w:styleId="TOC8">
    <w:name w:val="toc 8"/>
    <w:basedOn w:val="Normal"/>
    <w:next w:val="Normal"/>
    <w:autoRedefine/>
    <w:uiPriority w:val="39"/>
    <w:unhideWhenUsed/>
    <w:rsid w:val="002F6DCF"/>
    <w:pPr>
      <w:ind w:left="1680"/>
    </w:pPr>
    <w:rPr>
      <w:sz w:val="18"/>
      <w:szCs w:val="18"/>
    </w:rPr>
  </w:style>
  <w:style w:type="paragraph" w:styleId="TOC9">
    <w:name w:val="toc 9"/>
    <w:basedOn w:val="Normal"/>
    <w:next w:val="Normal"/>
    <w:autoRedefine/>
    <w:uiPriority w:val="39"/>
    <w:unhideWhenUsed/>
    <w:rsid w:val="002F6DCF"/>
    <w:pPr>
      <w:ind w:left="1920"/>
    </w:pPr>
    <w:rPr>
      <w:sz w:val="18"/>
      <w:szCs w:val="18"/>
    </w:rPr>
  </w:style>
  <w:style w:type="table" w:styleId="TableGrid">
    <w:name w:val="Table Grid"/>
    <w:basedOn w:val="TableNormal"/>
    <w:uiPriority w:val="59"/>
    <w:rsid w:val="002F6DCF"/>
    <w:pPr>
      <w:spacing w:after="0" w:line="240" w:lineRule="auto"/>
    </w:pPr>
    <w:rPr>
      <w:rFonts w:ascii="Calibri" w:eastAsia="Calibri" w:hAnsi="Calibri"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BookTitle">
    <w:name w:val="Book Title"/>
    <w:aliases w:val="Chapter Title"/>
    <w:basedOn w:val="DefaultParagraphFont"/>
    <w:uiPriority w:val="33"/>
    <w:qFormat/>
    <w:rsid w:val="002F6DCF"/>
    <w:rPr>
      <w:rFonts w:ascii="Times New Roman" w:hAnsi="Times New Roman"/>
      <w:b/>
      <w:bCs/>
      <w:i w:val="0"/>
      <w:iCs/>
      <w:spacing w:val="5"/>
      <w:sz w:val="40"/>
      <w:bdr w:val="none" w:sz="0" w:space="0" w:color="auto"/>
      <w:shd w:val="clear" w:color="auto" w:fill="auto"/>
    </w:rPr>
  </w:style>
  <w:style w:type="paragraph" w:styleId="BalloonText">
    <w:name w:val="Balloon Text"/>
    <w:basedOn w:val="Normal"/>
    <w:link w:val="BalloonTextChar"/>
    <w:uiPriority w:val="99"/>
    <w:semiHidden/>
    <w:unhideWhenUsed/>
    <w:rsid w:val="002F6DCF"/>
    <w:rPr>
      <w:rFonts w:ascii="Tahoma" w:hAnsi="Tahoma" w:cs="Tahoma"/>
      <w:sz w:val="16"/>
      <w:szCs w:val="16"/>
    </w:rPr>
  </w:style>
  <w:style w:type="character" w:customStyle="1" w:styleId="BalloonTextChar">
    <w:name w:val="Balloon Text Char"/>
    <w:link w:val="BalloonText"/>
    <w:uiPriority w:val="99"/>
    <w:semiHidden/>
    <w:rsid w:val="002F6DCF"/>
    <w:rPr>
      <w:rFonts w:ascii="Tahoma" w:hAnsi="Tahoma" w:cs="Tahoma"/>
      <w:sz w:val="16"/>
      <w:szCs w:val="16"/>
    </w:rPr>
  </w:style>
  <w:style w:type="paragraph" w:styleId="Caption">
    <w:name w:val="caption"/>
    <w:basedOn w:val="Normal"/>
    <w:next w:val="Normal"/>
    <w:uiPriority w:val="35"/>
    <w:unhideWhenUsed/>
    <w:qFormat/>
    <w:rsid w:val="002F6DCF"/>
    <w:rPr>
      <w:b/>
      <w:bCs/>
      <w:color w:val="4F81BD"/>
      <w:sz w:val="18"/>
      <w:szCs w:val="18"/>
    </w:rPr>
  </w:style>
  <w:style w:type="paragraph" w:styleId="DocumentMap">
    <w:name w:val="Document Map"/>
    <w:basedOn w:val="Normal"/>
    <w:link w:val="DocumentMapChar"/>
    <w:uiPriority w:val="99"/>
    <w:semiHidden/>
    <w:unhideWhenUsed/>
    <w:rsid w:val="002F6DCF"/>
    <w:rPr>
      <w:rFonts w:ascii="Tahoma" w:hAnsi="Tahoma" w:cs="Tahoma"/>
      <w:sz w:val="16"/>
      <w:szCs w:val="16"/>
    </w:rPr>
  </w:style>
  <w:style w:type="character" w:customStyle="1" w:styleId="DocumentMapChar">
    <w:name w:val="Document Map Char"/>
    <w:link w:val="DocumentMap"/>
    <w:uiPriority w:val="99"/>
    <w:semiHidden/>
    <w:rsid w:val="002F6DCF"/>
    <w:rPr>
      <w:rFonts w:ascii="Tahoma" w:hAnsi="Tahoma" w:cs="Tahoma"/>
      <w:sz w:val="16"/>
      <w:szCs w:val="16"/>
    </w:rPr>
  </w:style>
  <w:style w:type="character" w:styleId="PlaceholderText">
    <w:name w:val="Placeholder Text"/>
    <w:uiPriority w:val="99"/>
    <w:semiHidden/>
    <w:rsid w:val="002F6DCF"/>
    <w:rPr>
      <w:color w:val="808080"/>
    </w:rPr>
  </w:style>
  <w:style w:type="character" w:styleId="CommentReference">
    <w:name w:val="annotation reference"/>
    <w:uiPriority w:val="99"/>
    <w:semiHidden/>
    <w:unhideWhenUsed/>
    <w:rsid w:val="002F6DCF"/>
    <w:rPr>
      <w:sz w:val="16"/>
      <w:szCs w:val="16"/>
    </w:rPr>
  </w:style>
  <w:style w:type="paragraph" w:styleId="CommentText">
    <w:name w:val="annotation text"/>
    <w:basedOn w:val="Normal"/>
    <w:link w:val="CommentTextChar"/>
    <w:uiPriority w:val="99"/>
    <w:semiHidden/>
    <w:unhideWhenUsed/>
    <w:rsid w:val="002F6DCF"/>
    <w:rPr>
      <w:sz w:val="20"/>
      <w:szCs w:val="20"/>
    </w:rPr>
  </w:style>
  <w:style w:type="character" w:customStyle="1" w:styleId="CommentTextChar">
    <w:name w:val="Comment Text Char"/>
    <w:basedOn w:val="DefaultParagraphFont"/>
    <w:link w:val="CommentText"/>
    <w:uiPriority w:val="99"/>
    <w:semiHidden/>
    <w:rsid w:val="002F6DCF"/>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2F6DCF"/>
    <w:rPr>
      <w:b/>
      <w:bCs/>
    </w:rPr>
  </w:style>
  <w:style w:type="character" w:customStyle="1" w:styleId="CommentSubjectChar">
    <w:name w:val="Comment Subject Char"/>
    <w:link w:val="CommentSubject"/>
    <w:uiPriority w:val="99"/>
    <w:semiHidden/>
    <w:rsid w:val="002F6DCF"/>
    <w:rPr>
      <w:rFonts w:ascii="Times New Roman" w:hAnsi="Times New Roman"/>
      <w:b/>
      <w:bCs/>
      <w:sz w:val="20"/>
      <w:szCs w:val="20"/>
    </w:rPr>
  </w:style>
  <w:style w:type="character" w:styleId="FollowedHyperlink">
    <w:name w:val="FollowedHyperlink"/>
    <w:basedOn w:val="DefaultParagraphFont"/>
    <w:uiPriority w:val="99"/>
    <w:semiHidden/>
    <w:unhideWhenUsed/>
    <w:rsid w:val="002F6DCF"/>
    <w:rPr>
      <w:color w:val="954F72" w:themeColor="followedHyperlink"/>
      <w:u w:val="single"/>
    </w:rPr>
  </w:style>
  <w:style w:type="paragraph" w:customStyle="1" w:styleId="p1">
    <w:name w:val="p1"/>
    <w:basedOn w:val="Normal"/>
    <w:rsid w:val="002F6DCF"/>
    <w:pPr>
      <w:shd w:val="clear" w:color="auto" w:fill="FFFFFF"/>
    </w:pPr>
    <w:rPr>
      <w:rFonts w:ascii="Menlo" w:hAnsi="Menlo" w:cs="Menlo"/>
      <w:color w:val="000000"/>
      <w:sz w:val="17"/>
      <w:szCs w:val="17"/>
    </w:rPr>
  </w:style>
  <w:style w:type="character" w:customStyle="1" w:styleId="s1">
    <w:name w:val="s1"/>
    <w:basedOn w:val="DefaultParagraphFont"/>
    <w:rsid w:val="002F6DCF"/>
  </w:style>
  <w:style w:type="paragraph" w:customStyle="1" w:styleId="Exercise">
    <w:name w:val="Exercise"/>
    <w:basedOn w:val="Heading2"/>
    <w:qFormat/>
    <w:rsid w:val="00AA5E5F"/>
    <w:pPr>
      <w:numPr>
        <w:numId w:val="17"/>
      </w:numPr>
    </w:pPr>
  </w:style>
  <w:style w:type="character" w:customStyle="1" w:styleId="apple-converted-space">
    <w:name w:val="apple-converted-space"/>
    <w:basedOn w:val="DefaultParagraphFont"/>
    <w:rsid w:val="002F6DCF"/>
  </w:style>
  <w:style w:type="character" w:styleId="UnresolvedMention">
    <w:name w:val="Unresolved Mention"/>
    <w:basedOn w:val="DefaultParagraphFont"/>
    <w:uiPriority w:val="99"/>
    <w:rsid w:val="000A56B9"/>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87541478">
      <w:bodyDiv w:val="1"/>
      <w:marLeft w:val="0"/>
      <w:marRight w:val="0"/>
      <w:marTop w:val="0"/>
      <w:marBottom w:val="0"/>
      <w:divBdr>
        <w:top w:val="none" w:sz="0" w:space="0" w:color="auto"/>
        <w:left w:val="none" w:sz="0" w:space="0" w:color="auto"/>
        <w:bottom w:val="none" w:sz="0" w:space="0" w:color="auto"/>
        <w:right w:val="none" w:sz="0" w:space="0" w:color="auto"/>
      </w:divBdr>
    </w:div>
    <w:div w:id="617758315">
      <w:bodyDiv w:val="1"/>
      <w:marLeft w:val="0"/>
      <w:marRight w:val="0"/>
      <w:marTop w:val="0"/>
      <w:marBottom w:val="0"/>
      <w:divBdr>
        <w:top w:val="none" w:sz="0" w:space="0" w:color="auto"/>
        <w:left w:val="none" w:sz="0" w:space="0" w:color="auto"/>
        <w:bottom w:val="none" w:sz="0" w:space="0" w:color="auto"/>
        <w:right w:val="none" w:sz="0" w:space="0" w:color="auto"/>
      </w:divBdr>
    </w:div>
    <w:div w:id="775560230">
      <w:bodyDiv w:val="1"/>
      <w:marLeft w:val="0"/>
      <w:marRight w:val="0"/>
      <w:marTop w:val="0"/>
      <w:marBottom w:val="0"/>
      <w:divBdr>
        <w:top w:val="none" w:sz="0" w:space="0" w:color="auto"/>
        <w:left w:val="none" w:sz="0" w:space="0" w:color="auto"/>
        <w:bottom w:val="none" w:sz="0" w:space="0" w:color="auto"/>
        <w:right w:val="none" w:sz="0" w:space="0" w:color="auto"/>
      </w:divBdr>
    </w:div>
    <w:div w:id="1140197857">
      <w:bodyDiv w:val="1"/>
      <w:marLeft w:val="0"/>
      <w:marRight w:val="0"/>
      <w:marTop w:val="0"/>
      <w:marBottom w:val="0"/>
      <w:divBdr>
        <w:top w:val="none" w:sz="0" w:space="0" w:color="auto"/>
        <w:left w:val="none" w:sz="0" w:space="0" w:color="auto"/>
        <w:bottom w:val="none" w:sz="0" w:space="0" w:color="auto"/>
        <w:right w:val="none" w:sz="0" w:space="0" w:color="auto"/>
      </w:divBdr>
      <w:divsChild>
        <w:div w:id="1588613582">
          <w:marLeft w:val="0"/>
          <w:marRight w:val="0"/>
          <w:marTop w:val="60"/>
          <w:marBottom w:val="0"/>
          <w:divBdr>
            <w:top w:val="single" w:sz="6" w:space="6" w:color="C0C0C0"/>
            <w:left w:val="single" w:sz="6" w:space="6" w:color="C0C0C0"/>
            <w:bottom w:val="single" w:sz="6" w:space="6" w:color="C0C0C0"/>
            <w:right w:val="single" w:sz="6" w:space="6" w:color="C0C0C0"/>
          </w:divBdr>
        </w:div>
      </w:divsChild>
    </w:div>
    <w:div w:id="1743403240">
      <w:bodyDiv w:val="1"/>
      <w:marLeft w:val="0"/>
      <w:marRight w:val="0"/>
      <w:marTop w:val="0"/>
      <w:marBottom w:val="0"/>
      <w:divBdr>
        <w:top w:val="none" w:sz="0" w:space="0" w:color="auto"/>
        <w:left w:val="none" w:sz="0" w:space="0" w:color="auto"/>
        <w:bottom w:val="none" w:sz="0" w:space="0" w:color="auto"/>
        <w:right w:val="none" w:sz="0" w:space="0" w:color="auto"/>
      </w:divBdr>
    </w:div>
    <w:div w:id="18845181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3.png"/><Relationship Id="rId21" Type="http://schemas.openxmlformats.org/officeDocument/2006/relationships/hyperlink" Target="https://www.iana.org/assignments/media-types/media-types.xhtml" TargetMode="External"/><Relationship Id="rId42" Type="http://schemas.openxmlformats.org/officeDocument/2006/relationships/image" Target="media/image11.png"/><Relationship Id="rId47" Type="http://schemas.openxmlformats.org/officeDocument/2006/relationships/image" Target="media/image14.png"/><Relationship Id="rId63" Type="http://schemas.openxmlformats.org/officeDocument/2006/relationships/hyperlink" Target="https://httpbin.org/anything" TargetMode="External"/><Relationship Id="rId68"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https://developer.mozilla.org/en-US/docs/Web/HTTP/Methods/OPTIONS" TargetMode="External"/><Relationship Id="rId29" Type="http://schemas.openxmlformats.org/officeDocument/2006/relationships/image" Target="media/image6.png"/><Relationship Id="rId11" Type="http://schemas.openxmlformats.org/officeDocument/2006/relationships/hyperlink" Target="https://developer.mozilla.org/en-US/docs/Web/HTTP/Methods/HEAD" TargetMode="External"/><Relationship Id="rId24" Type="http://schemas.openxmlformats.org/officeDocument/2006/relationships/hyperlink" Target="https://tools.ietf.org/html/rfc2616" TargetMode="External"/><Relationship Id="rId32" Type="http://schemas.openxmlformats.org/officeDocument/2006/relationships/hyperlink" Target="http://httpbin.org/get" TargetMode="External"/><Relationship Id="rId37" Type="http://schemas.openxmlformats.org/officeDocument/2006/relationships/hyperlink" Target="https://www.programmableweb.com/category/all/apis" TargetMode="External"/><Relationship Id="rId40" Type="http://schemas.openxmlformats.org/officeDocument/2006/relationships/image" Target="media/image10.png"/><Relationship Id="rId45" Type="http://schemas.openxmlformats.org/officeDocument/2006/relationships/hyperlink" Target="https://emoji.codes/" TargetMode="External"/><Relationship Id="rId53" Type="http://schemas.openxmlformats.org/officeDocument/2006/relationships/hyperlink" Target="http://docs.initialstateeventsapi.apiary.io/" TargetMode="External"/><Relationship Id="rId58" Type="http://schemas.openxmlformats.org/officeDocument/2006/relationships/image" Target="media/image23.png"/><Relationship Id="rId66" Type="http://schemas.openxmlformats.org/officeDocument/2006/relationships/hyperlink" Target="http://www.initialstate.com" TargetMode="External"/><Relationship Id="rId5" Type="http://schemas.openxmlformats.org/officeDocument/2006/relationships/webSettings" Target="webSettings.xml"/><Relationship Id="rId61" Type="http://schemas.openxmlformats.org/officeDocument/2006/relationships/hyperlink" Target="https://httpbin.org" TargetMode="External"/><Relationship Id="rId19" Type="http://schemas.openxmlformats.org/officeDocument/2006/relationships/hyperlink" Target="https://www.iana.org/assignments/message-headers/message-headers.xhtml" TargetMode="External"/><Relationship Id="rId14" Type="http://schemas.openxmlformats.org/officeDocument/2006/relationships/hyperlink" Target="https://developer.mozilla.org/en-US/docs/Web/HTTP/Methods/POST" TargetMode="External"/><Relationship Id="rId22" Type="http://schemas.openxmlformats.org/officeDocument/2006/relationships/image" Target="media/image2.png"/><Relationship Id="rId27" Type="http://schemas.openxmlformats.org/officeDocument/2006/relationships/image" Target="media/image4.png"/><Relationship Id="rId30" Type="http://schemas.openxmlformats.org/officeDocument/2006/relationships/image" Target="media/image7.png"/><Relationship Id="rId35" Type="http://schemas.openxmlformats.org/officeDocument/2006/relationships/hyperlink" Target="https://en.wikipedia.org/wiki/Representational_state_transfer" TargetMode="External"/><Relationship Id="rId43" Type="http://schemas.openxmlformats.org/officeDocument/2006/relationships/image" Target="media/image12.tiff"/><Relationship Id="rId48" Type="http://schemas.openxmlformats.org/officeDocument/2006/relationships/hyperlink" Target="http://www.initialstate.com" TargetMode="External"/><Relationship Id="rId56" Type="http://schemas.openxmlformats.org/officeDocument/2006/relationships/image" Target="media/image21.png"/><Relationship Id="rId64" Type="http://schemas.openxmlformats.org/officeDocument/2006/relationships/hyperlink" Target="https://neutrinoapi.com/convert" TargetMode="External"/><Relationship Id="rId69" Type="http://schemas.openxmlformats.org/officeDocument/2006/relationships/fontTable" Target="fontTable.xml"/><Relationship Id="rId8" Type="http://schemas.openxmlformats.org/officeDocument/2006/relationships/image" Target="media/image1.tiff"/><Relationship Id="rId51" Type="http://schemas.openxmlformats.org/officeDocument/2006/relationships/image" Target="media/image17.png"/><Relationship Id="rId3" Type="http://schemas.openxmlformats.org/officeDocument/2006/relationships/styles" Target="styles.xml"/><Relationship Id="rId12" Type="http://schemas.openxmlformats.org/officeDocument/2006/relationships/hyperlink" Target="https://developer.mozilla.org/en-US/docs/Web/HTTP/Methods/PUT" TargetMode="External"/><Relationship Id="rId17" Type="http://schemas.openxmlformats.org/officeDocument/2006/relationships/hyperlink" Target="https://developer.mozilla.org/en-US/docs/Web/HTTP/Methods/CONNECT" TargetMode="External"/><Relationship Id="rId25" Type="http://schemas.openxmlformats.org/officeDocument/2006/relationships/hyperlink" Target="https://developer.mozilla.org/en-US/docs/Web/HTTP/Status" TargetMode="External"/><Relationship Id="rId33" Type="http://schemas.openxmlformats.org/officeDocument/2006/relationships/image" Target="media/image9.png"/><Relationship Id="rId38" Type="http://schemas.openxmlformats.org/officeDocument/2006/relationships/hyperlink" Target="https://www.wunderground.com/weather/api" TargetMode="External"/><Relationship Id="rId46" Type="http://schemas.openxmlformats.org/officeDocument/2006/relationships/image" Target="media/image13.png"/><Relationship Id="rId59" Type="http://schemas.openxmlformats.org/officeDocument/2006/relationships/hyperlink" Target="http://httpbin.org" TargetMode="External"/><Relationship Id="rId67" Type="http://schemas.openxmlformats.org/officeDocument/2006/relationships/header" Target="header1.xml"/><Relationship Id="rId20" Type="http://schemas.openxmlformats.org/officeDocument/2006/relationships/hyperlink" Target="https://www.iana.org/" TargetMode="External"/><Relationship Id="rId41" Type="http://schemas.openxmlformats.org/officeDocument/2006/relationships/hyperlink" Target="http://httpbin.org/get" TargetMode="External"/><Relationship Id="rId54" Type="http://schemas.openxmlformats.org/officeDocument/2006/relationships/image" Target="media/image19.png"/><Relationship Id="rId62" Type="http://schemas.openxmlformats.org/officeDocument/2006/relationships/hyperlink" Target="https://httpbin.org" TargetMode="External"/><Relationship Id="rId70"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developer.mozilla.org/en-US/docs/Web/HTTP/Methods/DELETE" TargetMode="External"/><Relationship Id="rId23" Type="http://schemas.openxmlformats.org/officeDocument/2006/relationships/hyperlink" Target="https://www.iana.org/assignments/http-status-codes/http-status-codes.xhtml" TargetMode="External"/><Relationship Id="rId28" Type="http://schemas.openxmlformats.org/officeDocument/2006/relationships/image" Target="media/image5.png"/><Relationship Id="rId36" Type="http://schemas.openxmlformats.org/officeDocument/2006/relationships/hyperlink" Target="http://www.ics.uci.edu/~fielding/pubs/dissertation/top.htm" TargetMode="External"/><Relationship Id="rId49" Type="http://schemas.openxmlformats.org/officeDocument/2006/relationships/image" Target="media/image15.png"/><Relationship Id="rId57" Type="http://schemas.openxmlformats.org/officeDocument/2006/relationships/image" Target="media/image22.png"/><Relationship Id="rId10" Type="http://schemas.openxmlformats.org/officeDocument/2006/relationships/hyperlink" Target="https://developer.mozilla.org/en-US/docs/Web/HTTP/Methods/GET" TargetMode="External"/><Relationship Id="rId31" Type="http://schemas.openxmlformats.org/officeDocument/2006/relationships/image" Target="media/image8.png"/><Relationship Id="rId44" Type="http://schemas.openxmlformats.org/officeDocument/2006/relationships/hyperlink" Target="http://www.initialstate.com/" TargetMode="External"/><Relationship Id="rId52" Type="http://schemas.openxmlformats.org/officeDocument/2006/relationships/image" Target="media/image18.png"/><Relationship Id="rId60" Type="http://schemas.openxmlformats.org/officeDocument/2006/relationships/hyperlink" Target="http://httpbin.org/anything" TargetMode="External"/><Relationship Id="rId65" Type="http://schemas.openxmlformats.org/officeDocument/2006/relationships/hyperlink" Target="https://neutrinoapi.com/api/convert" TargetMode="External"/><Relationship Id="rId4" Type="http://schemas.openxmlformats.org/officeDocument/2006/relationships/settings" Target="settings.xml"/><Relationship Id="rId9" Type="http://schemas.openxmlformats.org/officeDocument/2006/relationships/hyperlink" Target="https://developer.mozilla.org/en-US/docs/Web/HTTP/Messages" TargetMode="External"/><Relationship Id="rId13" Type="http://schemas.openxmlformats.org/officeDocument/2006/relationships/hyperlink" Target="https://developer.mozilla.org/en-US/docs/Web/HTTP/Methods/PATCH" TargetMode="External"/><Relationship Id="rId18" Type="http://schemas.openxmlformats.org/officeDocument/2006/relationships/hyperlink" Target="https://developer.mozilla.org/en-US/docs/Web/HTTP/Headers" TargetMode="External"/><Relationship Id="rId39" Type="http://schemas.openxmlformats.org/officeDocument/2006/relationships/hyperlink" Target="https://cloud.google.com/translate/docs/translating-text" TargetMode="External"/><Relationship Id="rId34" Type="http://schemas.openxmlformats.org/officeDocument/2006/relationships/hyperlink" Target="https://curl.haxx.se/docs/httpscripting.html" TargetMode="External"/><Relationship Id="rId50" Type="http://schemas.openxmlformats.org/officeDocument/2006/relationships/image" Target="media/image16.png"/><Relationship Id="rId55" Type="http://schemas.openxmlformats.org/officeDocument/2006/relationships/image" Target="media/image20.png"/></Relationships>
</file>

<file path=word/_rels/header1.xml.rels><?xml version="1.0" encoding="UTF-8" standalone="yes"?>
<Relationships xmlns="http://schemas.openxmlformats.org/package/2006/relationships"><Relationship Id="rId1"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17CCC87-DA0B-4279-88C1-0F8B963347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10611</TotalTime>
  <Pages>1</Pages>
  <Words>7256</Words>
  <Characters>41365</Characters>
  <Application>Microsoft Office Word</Application>
  <DocSecurity>0</DocSecurity>
  <Lines>344</Lines>
  <Paragraphs>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48524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Alan Hawse</dc:creator>
  <cp:keywords/>
  <dc:description/>
  <cp:lastModifiedBy>Wesley Siebenthaler</cp:lastModifiedBy>
  <cp:revision>359</cp:revision>
  <cp:lastPrinted>2018-08-07T17:38:00Z</cp:lastPrinted>
  <dcterms:created xsi:type="dcterms:W3CDTF">2017-09-07T15:15:00Z</dcterms:created>
  <dcterms:modified xsi:type="dcterms:W3CDTF">2018-08-07T17:38:00Z</dcterms:modified>
</cp:coreProperties>
</file>
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bookmarkStart w:id="0" w:name="_GoBack"/>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7307E14B" w14:textId="223381B4" w:rsidR="009728E2" w:rsidRDefault="00663C19">
      <w:pPr>
        <w:pStyle w:val="TOC1"/>
        <w:tabs>
          <w:tab w:val="left" w:pos="720"/>
          <w:tab w:val="right" w:leader="dot" w:pos="9350"/>
        </w:tabs>
        <w:rPr>
          <w:ins w:id="1" w:author="Greg Landry" w:date="2018-07-03T12:40:00Z"/>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ins w:id="2" w:author="Greg Landry" w:date="2018-07-03T12:40:00Z">
        <w:r w:rsidR="009728E2">
          <w:rPr>
            <w:noProof/>
          </w:rPr>
          <w:t>7B.1</w:t>
        </w:r>
        <w:r w:rsidR="009728E2">
          <w:rPr>
            <w:rFonts w:asciiTheme="minorHAnsi" w:eastAsiaTheme="minorEastAsia" w:hAnsiTheme="minorHAnsi"/>
            <w:b w:val="0"/>
            <w:bCs w:val="0"/>
            <w:caps w:val="0"/>
            <w:noProof/>
          </w:rPr>
          <w:tab/>
        </w:r>
        <w:r w:rsidR="009728E2">
          <w:rPr>
            <w:noProof/>
          </w:rPr>
          <w:t>Introduction</w:t>
        </w:r>
        <w:r w:rsidR="009728E2">
          <w:rPr>
            <w:noProof/>
          </w:rPr>
          <w:tab/>
        </w:r>
        <w:r w:rsidR="009728E2">
          <w:rPr>
            <w:noProof/>
          </w:rPr>
          <w:fldChar w:fldCharType="begin"/>
        </w:r>
        <w:r w:rsidR="009728E2">
          <w:rPr>
            <w:noProof/>
          </w:rPr>
          <w:instrText xml:space="preserve"> PAGEREF _Toc518384932 \h </w:instrText>
        </w:r>
        <w:r w:rsidR="009728E2">
          <w:rPr>
            <w:noProof/>
          </w:rPr>
        </w:r>
      </w:ins>
      <w:r w:rsidR="009728E2">
        <w:rPr>
          <w:noProof/>
        </w:rPr>
        <w:fldChar w:fldCharType="separate"/>
      </w:r>
      <w:ins w:id="3" w:author="Greg Landry" w:date="2018-07-03T12:40:00Z">
        <w:r w:rsidR="0069399C">
          <w:rPr>
            <w:noProof/>
          </w:rPr>
          <w:t>3</w:t>
        </w:r>
        <w:r w:rsidR="009728E2">
          <w:rPr>
            <w:noProof/>
          </w:rPr>
          <w:fldChar w:fldCharType="end"/>
        </w:r>
      </w:ins>
    </w:p>
    <w:p w14:paraId="105AE5C5" w14:textId="7F8170A4" w:rsidR="009728E2" w:rsidRDefault="009728E2">
      <w:pPr>
        <w:pStyle w:val="TOC1"/>
        <w:tabs>
          <w:tab w:val="left" w:pos="720"/>
          <w:tab w:val="right" w:leader="dot" w:pos="9350"/>
        </w:tabs>
        <w:rPr>
          <w:ins w:id="4" w:author="Greg Landry" w:date="2018-07-03T12:40:00Z"/>
          <w:rFonts w:asciiTheme="minorHAnsi" w:eastAsiaTheme="minorEastAsia" w:hAnsiTheme="minorHAnsi"/>
          <w:b w:val="0"/>
          <w:bCs w:val="0"/>
          <w:caps w:val="0"/>
          <w:noProof/>
        </w:rPr>
      </w:pPr>
      <w:ins w:id="5" w:author="Greg Landry" w:date="2018-07-03T12:40:00Z">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_Toc518384933 \h </w:instrText>
        </w:r>
        <w:r>
          <w:rPr>
            <w:noProof/>
          </w:rPr>
        </w:r>
      </w:ins>
      <w:r>
        <w:rPr>
          <w:noProof/>
        </w:rPr>
        <w:fldChar w:fldCharType="separate"/>
      </w:r>
      <w:ins w:id="6" w:author="Greg Landry" w:date="2018-07-03T12:40:00Z">
        <w:r w:rsidR="0069399C">
          <w:rPr>
            <w:noProof/>
          </w:rPr>
          <w:t>3</w:t>
        </w:r>
        <w:r>
          <w:rPr>
            <w:noProof/>
          </w:rPr>
          <w:fldChar w:fldCharType="end"/>
        </w:r>
      </w:ins>
    </w:p>
    <w:p w14:paraId="0A2D8339" w14:textId="454DBFED" w:rsidR="009728E2" w:rsidRDefault="009728E2">
      <w:pPr>
        <w:pStyle w:val="TOC2"/>
        <w:rPr>
          <w:ins w:id="7" w:author="Greg Landry" w:date="2018-07-03T12:40:00Z"/>
          <w:rFonts w:asciiTheme="minorHAnsi" w:eastAsiaTheme="minorEastAsia" w:hAnsiTheme="minorHAnsi"/>
          <w:smallCaps w:val="0"/>
          <w:noProof/>
          <w:sz w:val="22"/>
        </w:rPr>
      </w:pPr>
      <w:ins w:id="8" w:author="Greg Landry" w:date="2018-07-03T12:40:00Z">
        <w:r>
          <w:rPr>
            <w:noProof/>
          </w:rPr>
          <w:t>7B.2.1 Client Request Message Format</w:t>
        </w:r>
        <w:r>
          <w:rPr>
            <w:noProof/>
          </w:rPr>
          <w:tab/>
        </w:r>
        <w:r>
          <w:rPr>
            <w:noProof/>
          </w:rPr>
          <w:fldChar w:fldCharType="begin"/>
        </w:r>
        <w:r>
          <w:rPr>
            <w:noProof/>
          </w:rPr>
          <w:instrText xml:space="preserve"> PAGEREF _Toc518384934 \h </w:instrText>
        </w:r>
        <w:r>
          <w:rPr>
            <w:noProof/>
          </w:rPr>
        </w:r>
      </w:ins>
      <w:r>
        <w:rPr>
          <w:noProof/>
        </w:rPr>
        <w:fldChar w:fldCharType="separate"/>
      </w:r>
      <w:ins w:id="9" w:author="Greg Landry" w:date="2018-07-03T12:40:00Z">
        <w:r w:rsidR="0069399C">
          <w:rPr>
            <w:noProof/>
          </w:rPr>
          <w:t>4</w:t>
        </w:r>
        <w:r>
          <w:rPr>
            <w:noProof/>
          </w:rPr>
          <w:fldChar w:fldCharType="end"/>
        </w:r>
      </w:ins>
    </w:p>
    <w:p w14:paraId="0F0FCE38" w14:textId="77DE488B" w:rsidR="009728E2" w:rsidRDefault="009728E2">
      <w:pPr>
        <w:pStyle w:val="TOC2"/>
        <w:rPr>
          <w:ins w:id="10" w:author="Greg Landry" w:date="2018-07-03T12:40:00Z"/>
          <w:rFonts w:asciiTheme="minorHAnsi" w:eastAsiaTheme="minorEastAsia" w:hAnsiTheme="minorHAnsi"/>
          <w:smallCaps w:val="0"/>
          <w:noProof/>
          <w:sz w:val="22"/>
        </w:rPr>
      </w:pPr>
      <w:ins w:id="11" w:author="Greg Landry" w:date="2018-07-03T12:40:00Z">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_Toc518384935 \h </w:instrText>
        </w:r>
        <w:r>
          <w:rPr>
            <w:noProof/>
          </w:rPr>
        </w:r>
      </w:ins>
      <w:r>
        <w:rPr>
          <w:noProof/>
        </w:rPr>
        <w:fldChar w:fldCharType="separate"/>
      </w:r>
      <w:ins w:id="12" w:author="Greg Landry" w:date="2018-07-03T12:40:00Z">
        <w:r w:rsidR="0069399C">
          <w:rPr>
            <w:noProof/>
          </w:rPr>
          <w:t>4</w:t>
        </w:r>
        <w:r>
          <w:rPr>
            <w:noProof/>
          </w:rPr>
          <w:fldChar w:fldCharType="end"/>
        </w:r>
      </w:ins>
    </w:p>
    <w:p w14:paraId="6C66E9C5" w14:textId="689BBE9C" w:rsidR="009728E2" w:rsidRDefault="009728E2">
      <w:pPr>
        <w:pStyle w:val="TOC2"/>
        <w:rPr>
          <w:ins w:id="13" w:author="Greg Landry" w:date="2018-07-03T12:40:00Z"/>
          <w:rFonts w:asciiTheme="minorHAnsi" w:eastAsiaTheme="minorEastAsia" w:hAnsiTheme="minorHAnsi"/>
          <w:smallCaps w:val="0"/>
          <w:noProof/>
          <w:sz w:val="22"/>
        </w:rPr>
      </w:pPr>
      <w:ins w:id="14" w:author="Greg Landry" w:date="2018-07-03T12:40:00Z">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_Toc518384936 \h </w:instrText>
        </w:r>
        <w:r>
          <w:rPr>
            <w:noProof/>
          </w:rPr>
        </w:r>
      </w:ins>
      <w:r>
        <w:rPr>
          <w:noProof/>
        </w:rPr>
        <w:fldChar w:fldCharType="separate"/>
      </w:r>
      <w:ins w:id="15" w:author="Greg Landry" w:date="2018-07-03T12:40:00Z">
        <w:r w:rsidR="0069399C">
          <w:rPr>
            <w:noProof/>
          </w:rPr>
          <w:t>4</w:t>
        </w:r>
        <w:r>
          <w:rPr>
            <w:noProof/>
          </w:rPr>
          <w:fldChar w:fldCharType="end"/>
        </w:r>
      </w:ins>
    </w:p>
    <w:p w14:paraId="432329F2" w14:textId="3828CB1D" w:rsidR="009728E2" w:rsidRDefault="009728E2">
      <w:pPr>
        <w:pStyle w:val="TOC2"/>
        <w:rPr>
          <w:ins w:id="16" w:author="Greg Landry" w:date="2018-07-03T12:40:00Z"/>
          <w:rFonts w:asciiTheme="minorHAnsi" w:eastAsiaTheme="minorEastAsia" w:hAnsiTheme="minorHAnsi"/>
          <w:smallCaps w:val="0"/>
          <w:noProof/>
          <w:sz w:val="22"/>
        </w:rPr>
      </w:pPr>
      <w:ins w:id="17" w:author="Greg Landry" w:date="2018-07-03T12:40:00Z">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_Toc518384937 \h </w:instrText>
        </w:r>
        <w:r>
          <w:rPr>
            <w:noProof/>
          </w:rPr>
        </w:r>
      </w:ins>
      <w:r>
        <w:rPr>
          <w:noProof/>
        </w:rPr>
        <w:fldChar w:fldCharType="separate"/>
      </w:r>
      <w:ins w:id="18" w:author="Greg Landry" w:date="2018-07-03T12:40:00Z">
        <w:r w:rsidR="0069399C">
          <w:rPr>
            <w:noProof/>
          </w:rPr>
          <w:t>5</w:t>
        </w:r>
        <w:r>
          <w:rPr>
            <w:noProof/>
          </w:rPr>
          <w:fldChar w:fldCharType="end"/>
        </w:r>
      </w:ins>
    </w:p>
    <w:p w14:paraId="370CFAA9" w14:textId="29F192EF" w:rsidR="009728E2" w:rsidRDefault="009728E2">
      <w:pPr>
        <w:pStyle w:val="TOC2"/>
        <w:rPr>
          <w:ins w:id="19" w:author="Greg Landry" w:date="2018-07-03T12:40:00Z"/>
          <w:rFonts w:asciiTheme="minorHAnsi" w:eastAsiaTheme="minorEastAsia" w:hAnsiTheme="minorHAnsi"/>
          <w:smallCaps w:val="0"/>
          <w:noProof/>
          <w:sz w:val="22"/>
        </w:rPr>
      </w:pPr>
      <w:ins w:id="20" w:author="Greg Landry" w:date="2018-07-03T12:40:00Z">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_Toc518384938 \h </w:instrText>
        </w:r>
        <w:r>
          <w:rPr>
            <w:noProof/>
          </w:rPr>
        </w:r>
      </w:ins>
      <w:r>
        <w:rPr>
          <w:noProof/>
        </w:rPr>
        <w:fldChar w:fldCharType="separate"/>
      </w:r>
      <w:ins w:id="21" w:author="Greg Landry" w:date="2018-07-03T12:40:00Z">
        <w:r w:rsidR="0069399C">
          <w:rPr>
            <w:noProof/>
          </w:rPr>
          <w:t>6</w:t>
        </w:r>
        <w:r>
          <w:rPr>
            <w:noProof/>
          </w:rPr>
          <w:fldChar w:fldCharType="end"/>
        </w:r>
      </w:ins>
    </w:p>
    <w:p w14:paraId="07F905C2" w14:textId="69A85963" w:rsidR="009728E2" w:rsidRDefault="009728E2">
      <w:pPr>
        <w:pStyle w:val="TOC2"/>
        <w:rPr>
          <w:ins w:id="22" w:author="Greg Landry" w:date="2018-07-03T12:40:00Z"/>
          <w:rFonts w:asciiTheme="minorHAnsi" w:eastAsiaTheme="minorEastAsia" w:hAnsiTheme="minorHAnsi"/>
          <w:smallCaps w:val="0"/>
          <w:noProof/>
          <w:sz w:val="22"/>
        </w:rPr>
      </w:pPr>
      <w:ins w:id="23" w:author="Greg Landry" w:date="2018-07-03T12:40:00Z">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_Toc518384939 \h </w:instrText>
        </w:r>
        <w:r>
          <w:rPr>
            <w:noProof/>
          </w:rPr>
        </w:r>
      </w:ins>
      <w:r>
        <w:rPr>
          <w:noProof/>
        </w:rPr>
        <w:fldChar w:fldCharType="separate"/>
      </w:r>
      <w:ins w:id="24" w:author="Greg Landry" w:date="2018-07-03T12:40:00Z">
        <w:r w:rsidR="0069399C">
          <w:rPr>
            <w:noProof/>
          </w:rPr>
          <w:t>6</w:t>
        </w:r>
        <w:r>
          <w:rPr>
            <w:noProof/>
          </w:rPr>
          <w:fldChar w:fldCharType="end"/>
        </w:r>
      </w:ins>
    </w:p>
    <w:p w14:paraId="775E8737" w14:textId="3795734F" w:rsidR="009728E2" w:rsidRDefault="009728E2">
      <w:pPr>
        <w:pStyle w:val="TOC2"/>
        <w:rPr>
          <w:ins w:id="25" w:author="Greg Landry" w:date="2018-07-03T12:40:00Z"/>
          <w:rFonts w:asciiTheme="minorHAnsi" w:eastAsiaTheme="minorEastAsia" w:hAnsiTheme="minorHAnsi"/>
          <w:smallCaps w:val="0"/>
          <w:noProof/>
          <w:sz w:val="22"/>
        </w:rPr>
      </w:pPr>
      <w:ins w:id="26" w:author="Greg Landry" w:date="2018-07-03T12:40:00Z">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_Toc518384940 \h </w:instrText>
        </w:r>
        <w:r>
          <w:rPr>
            <w:noProof/>
          </w:rPr>
        </w:r>
      </w:ins>
      <w:r>
        <w:rPr>
          <w:noProof/>
        </w:rPr>
        <w:fldChar w:fldCharType="separate"/>
      </w:r>
      <w:ins w:id="27" w:author="Greg Landry" w:date="2018-07-03T12:40:00Z">
        <w:r w:rsidR="0069399C">
          <w:rPr>
            <w:noProof/>
          </w:rPr>
          <w:t>7</w:t>
        </w:r>
        <w:r>
          <w:rPr>
            <w:noProof/>
          </w:rPr>
          <w:fldChar w:fldCharType="end"/>
        </w:r>
      </w:ins>
    </w:p>
    <w:p w14:paraId="00763B7A" w14:textId="62C2CE76" w:rsidR="009728E2" w:rsidRDefault="009728E2">
      <w:pPr>
        <w:pStyle w:val="TOC2"/>
        <w:rPr>
          <w:ins w:id="28" w:author="Greg Landry" w:date="2018-07-03T12:40:00Z"/>
          <w:rFonts w:asciiTheme="minorHAnsi" w:eastAsiaTheme="minorEastAsia" w:hAnsiTheme="minorHAnsi"/>
          <w:smallCaps w:val="0"/>
          <w:noProof/>
          <w:sz w:val="22"/>
        </w:rPr>
      </w:pPr>
      <w:ins w:id="29" w:author="Greg Landry" w:date="2018-07-03T12:40:00Z">
        <w:r>
          <w:rPr>
            <w:noProof/>
          </w:rPr>
          <w:t>7B.2.8 Server Response Message Format</w:t>
        </w:r>
        <w:r>
          <w:rPr>
            <w:noProof/>
          </w:rPr>
          <w:tab/>
        </w:r>
        <w:r>
          <w:rPr>
            <w:noProof/>
          </w:rPr>
          <w:fldChar w:fldCharType="begin"/>
        </w:r>
        <w:r>
          <w:rPr>
            <w:noProof/>
          </w:rPr>
          <w:instrText xml:space="preserve"> PAGEREF _Toc518384941 \h </w:instrText>
        </w:r>
        <w:r>
          <w:rPr>
            <w:noProof/>
          </w:rPr>
        </w:r>
      </w:ins>
      <w:r>
        <w:rPr>
          <w:noProof/>
        </w:rPr>
        <w:fldChar w:fldCharType="separate"/>
      </w:r>
      <w:ins w:id="30" w:author="Greg Landry" w:date="2018-07-03T12:40:00Z">
        <w:r w:rsidR="0069399C">
          <w:rPr>
            <w:noProof/>
          </w:rPr>
          <w:t>7</w:t>
        </w:r>
        <w:r>
          <w:rPr>
            <w:noProof/>
          </w:rPr>
          <w:fldChar w:fldCharType="end"/>
        </w:r>
      </w:ins>
    </w:p>
    <w:p w14:paraId="52D45969" w14:textId="0E508238" w:rsidR="009728E2" w:rsidRDefault="009728E2">
      <w:pPr>
        <w:pStyle w:val="TOC2"/>
        <w:rPr>
          <w:ins w:id="31" w:author="Greg Landry" w:date="2018-07-03T12:40:00Z"/>
          <w:rFonts w:asciiTheme="minorHAnsi" w:eastAsiaTheme="minorEastAsia" w:hAnsiTheme="minorHAnsi"/>
          <w:smallCaps w:val="0"/>
          <w:noProof/>
          <w:sz w:val="22"/>
        </w:rPr>
      </w:pPr>
      <w:ins w:id="32" w:author="Greg Landry" w:date="2018-07-03T12:40:00Z">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_Toc518384942 \h </w:instrText>
        </w:r>
        <w:r>
          <w:rPr>
            <w:noProof/>
          </w:rPr>
        </w:r>
      </w:ins>
      <w:r>
        <w:rPr>
          <w:noProof/>
        </w:rPr>
        <w:fldChar w:fldCharType="separate"/>
      </w:r>
      <w:ins w:id="33" w:author="Greg Landry" w:date="2018-07-03T12:40:00Z">
        <w:r w:rsidR="0069399C">
          <w:rPr>
            <w:noProof/>
          </w:rPr>
          <w:t>8</w:t>
        </w:r>
        <w:r>
          <w:rPr>
            <w:noProof/>
          </w:rPr>
          <w:fldChar w:fldCharType="end"/>
        </w:r>
      </w:ins>
    </w:p>
    <w:p w14:paraId="377703C9" w14:textId="4091DE64" w:rsidR="009728E2" w:rsidRDefault="009728E2">
      <w:pPr>
        <w:pStyle w:val="TOC2"/>
        <w:rPr>
          <w:ins w:id="34" w:author="Greg Landry" w:date="2018-07-03T12:40:00Z"/>
          <w:rFonts w:asciiTheme="minorHAnsi" w:eastAsiaTheme="minorEastAsia" w:hAnsiTheme="minorHAnsi"/>
          <w:smallCaps w:val="0"/>
          <w:noProof/>
          <w:sz w:val="22"/>
        </w:rPr>
      </w:pPr>
      <w:ins w:id="35" w:author="Greg Landry" w:date="2018-07-03T12:40:00Z">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_Toc518384943 \h </w:instrText>
        </w:r>
        <w:r>
          <w:rPr>
            <w:noProof/>
          </w:rPr>
        </w:r>
      </w:ins>
      <w:r>
        <w:rPr>
          <w:noProof/>
        </w:rPr>
        <w:fldChar w:fldCharType="separate"/>
      </w:r>
      <w:ins w:id="36" w:author="Greg Landry" w:date="2018-07-03T12:40:00Z">
        <w:r w:rsidR="0069399C">
          <w:rPr>
            <w:noProof/>
          </w:rPr>
          <w:t>8</w:t>
        </w:r>
        <w:r>
          <w:rPr>
            <w:noProof/>
          </w:rPr>
          <w:fldChar w:fldCharType="end"/>
        </w:r>
      </w:ins>
    </w:p>
    <w:p w14:paraId="6BD917E0" w14:textId="18F46B3B" w:rsidR="009728E2" w:rsidRDefault="009728E2">
      <w:pPr>
        <w:pStyle w:val="TOC2"/>
        <w:rPr>
          <w:ins w:id="37" w:author="Greg Landry" w:date="2018-07-03T12:40:00Z"/>
          <w:rFonts w:asciiTheme="minorHAnsi" w:eastAsiaTheme="minorEastAsia" w:hAnsiTheme="minorHAnsi"/>
          <w:smallCaps w:val="0"/>
          <w:noProof/>
          <w:sz w:val="22"/>
        </w:rPr>
      </w:pPr>
      <w:ins w:id="38" w:author="Greg Landry" w:date="2018-07-03T12:40:00Z">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_Toc518384944 \h </w:instrText>
        </w:r>
        <w:r>
          <w:rPr>
            <w:noProof/>
          </w:rPr>
        </w:r>
      </w:ins>
      <w:r>
        <w:rPr>
          <w:noProof/>
        </w:rPr>
        <w:fldChar w:fldCharType="separate"/>
      </w:r>
      <w:ins w:id="39" w:author="Greg Landry" w:date="2018-07-03T12:40:00Z">
        <w:r w:rsidR="0069399C">
          <w:rPr>
            <w:noProof/>
          </w:rPr>
          <w:t>8</w:t>
        </w:r>
        <w:r>
          <w:rPr>
            <w:noProof/>
          </w:rPr>
          <w:fldChar w:fldCharType="end"/>
        </w:r>
      </w:ins>
    </w:p>
    <w:p w14:paraId="0275CEC3" w14:textId="057F94A5" w:rsidR="009728E2" w:rsidRDefault="009728E2">
      <w:pPr>
        <w:pStyle w:val="TOC2"/>
        <w:rPr>
          <w:ins w:id="40" w:author="Greg Landry" w:date="2018-07-03T12:40:00Z"/>
          <w:rFonts w:asciiTheme="minorHAnsi" w:eastAsiaTheme="minorEastAsia" w:hAnsiTheme="minorHAnsi"/>
          <w:smallCaps w:val="0"/>
          <w:noProof/>
          <w:sz w:val="22"/>
        </w:rPr>
      </w:pPr>
      <w:ins w:id="41" w:author="Greg Landry" w:date="2018-07-03T12:40:00Z">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_Toc518384945 \h </w:instrText>
        </w:r>
        <w:r>
          <w:rPr>
            <w:noProof/>
          </w:rPr>
        </w:r>
      </w:ins>
      <w:r>
        <w:rPr>
          <w:noProof/>
        </w:rPr>
        <w:fldChar w:fldCharType="separate"/>
      </w:r>
      <w:ins w:id="42" w:author="Greg Landry" w:date="2018-07-03T12:40:00Z">
        <w:r w:rsidR="0069399C">
          <w:rPr>
            <w:noProof/>
          </w:rPr>
          <w:t>9</w:t>
        </w:r>
        <w:r>
          <w:rPr>
            <w:noProof/>
          </w:rPr>
          <w:fldChar w:fldCharType="end"/>
        </w:r>
      </w:ins>
    </w:p>
    <w:p w14:paraId="7C89AEFB" w14:textId="75F90905" w:rsidR="009728E2" w:rsidRDefault="009728E2">
      <w:pPr>
        <w:pStyle w:val="TOC2"/>
        <w:rPr>
          <w:ins w:id="43" w:author="Greg Landry" w:date="2018-07-03T12:40:00Z"/>
          <w:rFonts w:asciiTheme="minorHAnsi" w:eastAsiaTheme="minorEastAsia" w:hAnsiTheme="minorHAnsi"/>
          <w:smallCaps w:val="0"/>
          <w:noProof/>
          <w:sz w:val="22"/>
        </w:rPr>
      </w:pPr>
      <w:ins w:id="44" w:author="Greg Landry" w:date="2018-07-03T12:40:00Z">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_Toc518384946 \h </w:instrText>
        </w:r>
        <w:r>
          <w:rPr>
            <w:noProof/>
          </w:rPr>
        </w:r>
      </w:ins>
      <w:r>
        <w:rPr>
          <w:noProof/>
        </w:rPr>
        <w:fldChar w:fldCharType="separate"/>
      </w:r>
      <w:ins w:id="45" w:author="Greg Landry" w:date="2018-07-03T12:40:00Z">
        <w:r w:rsidR="0069399C">
          <w:rPr>
            <w:noProof/>
          </w:rPr>
          <w:t>9</w:t>
        </w:r>
        <w:r>
          <w:rPr>
            <w:noProof/>
          </w:rPr>
          <w:fldChar w:fldCharType="end"/>
        </w:r>
      </w:ins>
    </w:p>
    <w:p w14:paraId="490AD077" w14:textId="2AA2BA9F" w:rsidR="009728E2" w:rsidRDefault="009728E2">
      <w:pPr>
        <w:pStyle w:val="TOC1"/>
        <w:tabs>
          <w:tab w:val="left" w:pos="720"/>
          <w:tab w:val="right" w:leader="dot" w:pos="9350"/>
        </w:tabs>
        <w:rPr>
          <w:ins w:id="46" w:author="Greg Landry" w:date="2018-07-03T12:40:00Z"/>
          <w:rFonts w:asciiTheme="minorHAnsi" w:eastAsiaTheme="minorEastAsia" w:hAnsiTheme="minorHAnsi"/>
          <w:b w:val="0"/>
          <w:bCs w:val="0"/>
          <w:caps w:val="0"/>
          <w:noProof/>
        </w:rPr>
      </w:pPr>
      <w:ins w:id="47" w:author="Greg Landry" w:date="2018-07-03T12:40:00Z">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_Toc518384947 \h </w:instrText>
        </w:r>
        <w:r>
          <w:rPr>
            <w:noProof/>
          </w:rPr>
        </w:r>
      </w:ins>
      <w:r>
        <w:rPr>
          <w:noProof/>
        </w:rPr>
        <w:fldChar w:fldCharType="separate"/>
      </w:r>
      <w:ins w:id="48" w:author="Greg Landry" w:date="2018-07-03T12:40:00Z">
        <w:r w:rsidR="0069399C">
          <w:rPr>
            <w:noProof/>
          </w:rPr>
          <w:t>9</w:t>
        </w:r>
        <w:r>
          <w:rPr>
            <w:noProof/>
          </w:rPr>
          <w:fldChar w:fldCharType="end"/>
        </w:r>
      </w:ins>
    </w:p>
    <w:p w14:paraId="3EEC4AC2" w14:textId="475B40BF" w:rsidR="009728E2" w:rsidRDefault="009728E2">
      <w:pPr>
        <w:pStyle w:val="TOC1"/>
        <w:tabs>
          <w:tab w:val="left" w:pos="720"/>
          <w:tab w:val="right" w:leader="dot" w:pos="9350"/>
        </w:tabs>
        <w:rPr>
          <w:ins w:id="49" w:author="Greg Landry" w:date="2018-07-03T12:40:00Z"/>
          <w:rFonts w:asciiTheme="minorHAnsi" w:eastAsiaTheme="minorEastAsia" w:hAnsiTheme="minorHAnsi"/>
          <w:b w:val="0"/>
          <w:bCs w:val="0"/>
          <w:caps w:val="0"/>
          <w:noProof/>
        </w:rPr>
      </w:pPr>
      <w:ins w:id="50" w:author="Greg Landry" w:date="2018-07-03T12:40:00Z">
        <w:r>
          <w:rPr>
            <w:noProof/>
          </w:rPr>
          <w:t>7B.4</w:t>
        </w:r>
        <w:r>
          <w:rPr>
            <w:rFonts w:asciiTheme="minorHAnsi" w:eastAsiaTheme="minorEastAsia" w:hAnsiTheme="minorHAnsi"/>
            <w:b w:val="0"/>
            <w:bCs w:val="0"/>
            <w:caps w:val="0"/>
            <w:noProof/>
          </w:rPr>
          <w:tab/>
        </w:r>
        <w:r>
          <w:rPr>
            <w:noProof/>
          </w:rPr>
          <w:t>Representational State Transfer (</w:t>
        </w:r>
        <w:r w:rsidRPr="00060ED1">
          <w:rPr>
            <w:noProof/>
            <w:color w:val="0000FF"/>
            <w:u w:val="single"/>
          </w:rPr>
          <w:t>REST</w:t>
        </w:r>
        <w:r>
          <w:rPr>
            <w:noProof/>
          </w:rPr>
          <w:t>) &amp; RESTful APIs</w:t>
        </w:r>
        <w:r>
          <w:rPr>
            <w:noProof/>
          </w:rPr>
          <w:tab/>
        </w:r>
        <w:r>
          <w:rPr>
            <w:noProof/>
          </w:rPr>
          <w:fldChar w:fldCharType="begin"/>
        </w:r>
        <w:r>
          <w:rPr>
            <w:noProof/>
          </w:rPr>
          <w:instrText xml:space="preserve"> PAGEREF _Toc518384948 \h </w:instrText>
        </w:r>
        <w:r>
          <w:rPr>
            <w:noProof/>
          </w:rPr>
        </w:r>
      </w:ins>
      <w:r>
        <w:rPr>
          <w:noProof/>
        </w:rPr>
        <w:fldChar w:fldCharType="separate"/>
      </w:r>
      <w:ins w:id="51" w:author="Greg Landry" w:date="2018-07-03T12:40:00Z">
        <w:r w:rsidR="0069399C">
          <w:rPr>
            <w:noProof/>
          </w:rPr>
          <w:t>14</w:t>
        </w:r>
        <w:r>
          <w:rPr>
            <w:noProof/>
          </w:rPr>
          <w:fldChar w:fldCharType="end"/>
        </w:r>
      </w:ins>
    </w:p>
    <w:p w14:paraId="09FCD30A" w14:textId="43C2D19B" w:rsidR="009728E2" w:rsidRDefault="009728E2">
      <w:pPr>
        <w:pStyle w:val="TOC2"/>
        <w:rPr>
          <w:ins w:id="52" w:author="Greg Landry" w:date="2018-07-03T12:40:00Z"/>
          <w:rFonts w:asciiTheme="minorHAnsi" w:eastAsiaTheme="minorEastAsia" w:hAnsiTheme="minorHAnsi"/>
          <w:smallCaps w:val="0"/>
          <w:noProof/>
          <w:sz w:val="22"/>
        </w:rPr>
      </w:pPr>
      <w:ins w:id="53" w:author="Greg Landry" w:date="2018-07-03T12:40:00Z">
        <w:r>
          <w:rPr>
            <w:noProof/>
          </w:rPr>
          <w:t>7B.4.1 Web APIs</w:t>
        </w:r>
        <w:r>
          <w:rPr>
            <w:noProof/>
          </w:rPr>
          <w:tab/>
        </w:r>
        <w:r>
          <w:rPr>
            <w:noProof/>
          </w:rPr>
          <w:fldChar w:fldCharType="begin"/>
        </w:r>
        <w:r>
          <w:rPr>
            <w:noProof/>
          </w:rPr>
          <w:instrText xml:space="preserve"> PAGEREF _Toc518384949 \h </w:instrText>
        </w:r>
        <w:r>
          <w:rPr>
            <w:noProof/>
          </w:rPr>
        </w:r>
      </w:ins>
      <w:r>
        <w:rPr>
          <w:noProof/>
        </w:rPr>
        <w:fldChar w:fldCharType="separate"/>
      </w:r>
      <w:ins w:id="54" w:author="Greg Landry" w:date="2018-07-03T12:40:00Z">
        <w:r w:rsidR="0069399C">
          <w:rPr>
            <w:noProof/>
          </w:rPr>
          <w:t>15</w:t>
        </w:r>
        <w:r>
          <w:rPr>
            <w:noProof/>
          </w:rPr>
          <w:fldChar w:fldCharType="end"/>
        </w:r>
      </w:ins>
    </w:p>
    <w:p w14:paraId="4338E2F3" w14:textId="4C20812E" w:rsidR="009728E2" w:rsidRDefault="009728E2">
      <w:pPr>
        <w:pStyle w:val="TOC1"/>
        <w:tabs>
          <w:tab w:val="left" w:pos="720"/>
          <w:tab w:val="right" w:leader="dot" w:pos="9350"/>
        </w:tabs>
        <w:rPr>
          <w:ins w:id="55" w:author="Greg Landry" w:date="2018-07-03T12:40:00Z"/>
          <w:rFonts w:asciiTheme="minorHAnsi" w:eastAsiaTheme="minorEastAsia" w:hAnsiTheme="minorHAnsi"/>
          <w:b w:val="0"/>
          <w:bCs w:val="0"/>
          <w:caps w:val="0"/>
          <w:noProof/>
        </w:rPr>
      </w:pPr>
      <w:ins w:id="56" w:author="Greg Landry" w:date="2018-07-03T12:40:00Z">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_Toc518384950 \h </w:instrText>
        </w:r>
        <w:r>
          <w:rPr>
            <w:noProof/>
          </w:rPr>
        </w:r>
      </w:ins>
      <w:r>
        <w:rPr>
          <w:noProof/>
        </w:rPr>
        <w:fldChar w:fldCharType="separate"/>
      </w:r>
      <w:ins w:id="57" w:author="Greg Landry" w:date="2018-07-03T12:40:00Z">
        <w:r w:rsidR="0069399C">
          <w:rPr>
            <w:noProof/>
          </w:rPr>
          <w:t>16</w:t>
        </w:r>
        <w:r>
          <w:rPr>
            <w:noProof/>
          </w:rPr>
          <w:fldChar w:fldCharType="end"/>
        </w:r>
      </w:ins>
    </w:p>
    <w:p w14:paraId="78676695" w14:textId="6338C269" w:rsidR="009728E2" w:rsidRDefault="009728E2">
      <w:pPr>
        <w:pStyle w:val="TOC1"/>
        <w:tabs>
          <w:tab w:val="left" w:pos="720"/>
          <w:tab w:val="right" w:leader="dot" w:pos="9350"/>
        </w:tabs>
        <w:rPr>
          <w:ins w:id="58" w:author="Greg Landry" w:date="2018-07-03T12:40:00Z"/>
          <w:rFonts w:asciiTheme="minorHAnsi" w:eastAsiaTheme="minorEastAsia" w:hAnsiTheme="minorHAnsi"/>
          <w:b w:val="0"/>
          <w:bCs w:val="0"/>
          <w:caps w:val="0"/>
          <w:noProof/>
        </w:rPr>
      </w:pPr>
      <w:ins w:id="59" w:author="Greg Landry" w:date="2018-07-03T12:40:00Z">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_Toc518384951 \h </w:instrText>
        </w:r>
        <w:r>
          <w:rPr>
            <w:noProof/>
          </w:rPr>
        </w:r>
      </w:ins>
      <w:r>
        <w:rPr>
          <w:noProof/>
        </w:rPr>
        <w:fldChar w:fldCharType="separate"/>
      </w:r>
      <w:ins w:id="60" w:author="Greg Landry" w:date="2018-07-03T12:40:00Z">
        <w:r w:rsidR="0069399C">
          <w:rPr>
            <w:noProof/>
          </w:rPr>
          <w:t>18</w:t>
        </w:r>
        <w:r>
          <w:rPr>
            <w:noProof/>
          </w:rPr>
          <w:fldChar w:fldCharType="end"/>
        </w:r>
      </w:ins>
    </w:p>
    <w:p w14:paraId="31D747F5" w14:textId="41E42C8B" w:rsidR="009728E2" w:rsidRDefault="009728E2">
      <w:pPr>
        <w:pStyle w:val="TOC1"/>
        <w:tabs>
          <w:tab w:val="left" w:pos="720"/>
          <w:tab w:val="right" w:leader="dot" w:pos="9350"/>
        </w:tabs>
        <w:rPr>
          <w:ins w:id="61" w:author="Greg Landry" w:date="2018-07-03T12:40:00Z"/>
          <w:rFonts w:asciiTheme="minorHAnsi" w:eastAsiaTheme="minorEastAsia" w:hAnsiTheme="minorHAnsi"/>
          <w:b w:val="0"/>
          <w:bCs w:val="0"/>
          <w:caps w:val="0"/>
          <w:noProof/>
        </w:rPr>
      </w:pPr>
      <w:ins w:id="62" w:author="Greg Landry" w:date="2018-07-03T12:40:00Z">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_Toc518384952 \h </w:instrText>
        </w:r>
        <w:r>
          <w:rPr>
            <w:noProof/>
          </w:rPr>
        </w:r>
      </w:ins>
      <w:r>
        <w:rPr>
          <w:noProof/>
        </w:rPr>
        <w:fldChar w:fldCharType="separate"/>
      </w:r>
      <w:ins w:id="63" w:author="Greg Landry" w:date="2018-07-03T12:40:00Z">
        <w:r w:rsidR="0069399C">
          <w:rPr>
            <w:noProof/>
          </w:rPr>
          <w:t>19</w:t>
        </w:r>
        <w:r>
          <w:rPr>
            <w:noProof/>
          </w:rPr>
          <w:fldChar w:fldCharType="end"/>
        </w:r>
      </w:ins>
    </w:p>
    <w:p w14:paraId="2AF05626" w14:textId="7ACC76E9" w:rsidR="009728E2" w:rsidRDefault="009728E2">
      <w:pPr>
        <w:pStyle w:val="TOC2"/>
        <w:rPr>
          <w:ins w:id="64" w:author="Greg Landry" w:date="2018-07-03T12:40:00Z"/>
          <w:rFonts w:asciiTheme="minorHAnsi" w:eastAsiaTheme="minorEastAsia" w:hAnsiTheme="minorHAnsi"/>
          <w:smallCaps w:val="0"/>
          <w:noProof/>
          <w:sz w:val="22"/>
        </w:rPr>
      </w:pPr>
      <w:ins w:id="65" w:author="Greg Landry" w:date="2018-07-03T12:40:00Z">
        <w:r>
          <w:rPr>
            <w:noProof/>
          </w:rPr>
          <w:t>7B.7.1 Introduction</w:t>
        </w:r>
        <w:r>
          <w:rPr>
            <w:noProof/>
          </w:rPr>
          <w:tab/>
        </w:r>
        <w:r>
          <w:rPr>
            <w:noProof/>
          </w:rPr>
          <w:fldChar w:fldCharType="begin"/>
        </w:r>
        <w:r>
          <w:rPr>
            <w:noProof/>
          </w:rPr>
          <w:instrText xml:space="preserve"> PAGEREF _Toc518384953 \h </w:instrText>
        </w:r>
        <w:r>
          <w:rPr>
            <w:noProof/>
          </w:rPr>
        </w:r>
      </w:ins>
      <w:r>
        <w:rPr>
          <w:noProof/>
        </w:rPr>
        <w:fldChar w:fldCharType="separate"/>
      </w:r>
      <w:ins w:id="66" w:author="Greg Landry" w:date="2018-07-03T12:40:00Z">
        <w:r w:rsidR="0069399C">
          <w:rPr>
            <w:noProof/>
          </w:rPr>
          <w:t>19</w:t>
        </w:r>
        <w:r>
          <w:rPr>
            <w:noProof/>
          </w:rPr>
          <w:fldChar w:fldCharType="end"/>
        </w:r>
      </w:ins>
    </w:p>
    <w:p w14:paraId="6125C8F8" w14:textId="7FE6BF5A" w:rsidR="009728E2" w:rsidRDefault="009728E2">
      <w:pPr>
        <w:pStyle w:val="TOC2"/>
        <w:rPr>
          <w:ins w:id="67" w:author="Greg Landry" w:date="2018-07-03T12:40:00Z"/>
          <w:rFonts w:asciiTheme="minorHAnsi" w:eastAsiaTheme="minorEastAsia" w:hAnsiTheme="minorHAnsi"/>
          <w:smallCaps w:val="0"/>
          <w:noProof/>
          <w:sz w:val="22"/>
        </w:rPr>
      </w:pPr>
      <w:ins w:id="68" w:author="Greg Landry" w:date="2018-07-03T12:40:00Z">
        <w:r>
          <w:rPr>
            <w:noProof/>
          </w:rPr>
          <w:t>7B.7.2 Using Initial State</w:t>
        </w:r>
        <w:r>
          <w:rPr>
            <w:noProof/>
          </w:rPr>
          <w:tab/>
        </w:r>
        <w:r>
          <w:rPr>
            <w:noProof/>
          </w:rPr>
          <w:fldChar w:fldCharType="begin"/>
        </w:r>
        <w:r>
          <w:rPr>
            <w:noProof/>
          </w:rPr>
          <w:instrText xml:space="preserve"> PAGEREF _Toc518384954 \h </w:instrText>
        </w:r>
        <w:r>
          <w:rPr>
            <w:noProof/>
          </w:rPr>
        </w:r>
      </w:ins>
      <w:r>
        <w:rPr>
          <w:noProof/>
        </w:rPr>
        <w:fldChar w:fldCharType="separate"/>
      </w:r>
      <w:ins w:id="69" w:author="Greg Landry" w:date="2018-07-03T12:40:00Z">
        <w:r w:rsidR="0069399C">
          <w:rPr>
            <w:noProof/>
          </w:rPr>
          <w:t>21</w:t>
        </w:r>
        <w:r>
          <w:rPr>
            <w:noProof/>
          </w:rPr>
          <w:fldChar w:fldCharType="end"/>
        </w:r>
      </w:ins>
    </w:p>
    <w:p w14:paraId="019BB1C8" w14:textId="29543884" w:rsidR="009728E2" w:rsidRDefault="009728E2">
      <w:pPr>
        <w:pStyle w:val="TOC1"/>
        <w:tabs>
          <w:tab w:val="left" w:pos="720"/>
          <w:tab w:val="right" w:leader="dot" w:pos="9350"/>
        </w:tabs>
        <w:rPr>
          <w:ins w:id="70" w:author="Greg Landry" w:date="2018-07-03T12:40:00Z"/>
          <w:rFonts w:asciiTheme="minorHAnsi" w:eastAsiaTheme="minorEastAsia" w:hAnsiTheme="minorHAnsi"/>
          <w:b w:val="0"/>
          <w:bCs w:val="0"/>
          <w:caps w:val="0"/>
          <w:noProof/>
        </w:rPr>
      </w:pPr>
      <w:ins w:id="71" w:author="Greg Landry" w:date="2018-07-03T12:40:00Z">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_Toc518384955 \h </w:instrText>
        </w:r>
        <w:r>
          <w:rPr>
            <w:noProof/>
          </w:rPr>
        </w:r>
      </w:ins>
      <w:r>
        <w:rPr>
          <w:noProof/>
        </w:rPr>
        <w:fldChar w:fldCharType="separate"/>
      </w:r>
      <w:ins w:id="72" w:author="Greg Landry" w:date="2018-07-03T12:40:00Z">
        <w:r w:rsidR="0069399C">
          <w:rPr>
            <w:noProof/>
          </w:rPr>
          <w:t>27</w:t>
        </w:r>
        <w:r>
          <w:rPr>
            <w:noProof/>
          </w:rPr>
          <w:fldChar w:fldCharType="end"/>
        </w:r>
      </w:ins>
    </w:p>
    <w:p w14:paraId="4CFFF768" w14:textId="31C087D5" w:rsidR="009728E2" w:rsidRDefault="009728E2">
      <w:pPr>
        <w:pStyle w:val="TOC2"/>
        <w:rPr>
          <w:ins w:id="73" w:author="Greg Landry" w:date="2018-07-03T12:40:00Z"/>
          <w:rFonts w:asciiTheme="minorHAnsi" w:eastAsiaTheme="minorEastAsia" w:hAnsiTheme="minorHAnsi"/>
          <w:smallCaps w:val="0"/>
          <w:noProof/>
          <w:sz w:val="22"/>
        </w:rPr>
      </w:pPr>
      <w:ins w:id="74" w:author="Greg Landry" w:date="2018-07-03T12:40:00Z">
        <w:r w:rsidRPr="00060ED1">
          <w:rPr>
            <w:noProof/>
            <w14:scene3d>
              <w14:camera w14:prst="orthographicFront"/>
              <w14:lightRig w14:rig="threePt" w14:dir="t">
                <w14:rot w14:lat="0" w14:lon="0" w14:rev="0"/>
              </w14:lightRig>
            </w14:scene3d>
          </w:rPr>
          <w:t>Exercise - 7B.1</w:t>
        </w:r>
        <w:r>
          <w:rPr>
            <w:noProof/>
          </w:rPr>
          <w:t xml:space="preserve"> Use CURL to access </w:t>
        </w:r>
        <w:r w:rsidRPr="00060ED1">
          <w:rPr>
            <w:noProof/>
            <w:color w:val="0000FF"/>
            <w:u w:val="single"/>
          </w:rPr>
          <w:t>http://httpbin.org</w:t>
        </w:r>
        <w:r>
          <w:rPr>
            <w:noProof/>
          </w:rPr>
          <w:tab/>
        </w:r>
        <w:r>
          <w:rPr>
            <w:noProof/>
          </w:rPr>
          <w:fldChar w:fldCharType="begin"/>
        </w:r>
        <w:r>
          <w:rPr>
            <w:noProof/>
          </w:rPr>
          <w:instrText xml:space="preserve"> PAGEREF _Toc518384956 \h </w:instrText>
        </w:r>
        <w:r>
          <w:rPr>
            <w:noProof/>
          </w:rPr>
        </w:r>
      </w:ins>
      <w:r>
        <w:rPr>
          <w:noProof/>
        </w:rPr>
        <w:fldChar w:fldCharType="separate"/>
      </w:r>
      <w:ins w:id="75" w:author="Greg Landry" w:date="2018-07-03T12:40:00Z">
        <w:r w:rsidR="0069399C">
          <w:rPr>
            <w:noProof/>
          </w:rPr>
          <w:t>27</w:t>
        </w:r>
        <w:r>
          <w:rPr>
            <w:noProof/>
          </w:rPr>
          <w:fldChar w:fldCharType="end"/>
        </w:r>
      </w:ins>
    </w:p>
    <w:p w14:paraId="12C34201" w14:textId="08B450D3" w:rsidR="009728E2" w:rsidRDefault="009728E2">
      <w:pPr>
        <w:pStyle w:val="TOC2"/>
        <w:rPr>
          <w:ins w:id="76" w:author="Greg Landry" w:date="2018-07-03T12:40:00Z"/>
          <w:rFonts w:asciiTheme="minorHAnsi" w:eastAsiaTheme="minorEastAsia" w:hAnsiTheme="minorHAnsi"/>
          <w:smallCaps w:val="0"/>
          <w:noProof/>
          <w:sz w:val="22"/>
        </w:rPr>
      </w:pPr>
      <w:ins w:id="77" w:author="Greg Landry" w:date="2018-07-03T12:40:00Z">
        <w:r w:rsidRPr="00060ED1">
          <w:rPr>
            <w:noProof/>
            <w14:scene3d>
              <w14:camera w14:prst="orthographicFront"/>
              <w14:lightRig w14:rig="threePt" w14:dir="t">
                <w14:rot w14:lat="0" w14:lon="0" w14:rev="0"/>
              </w14:lightRig>
            </w14:scene3d>
          </w:rPr>
          <w:t>Exercise - 7B.2</w:t>
        </w:r>
        <w:r>
          <w:rPr>
            <w:noProof/>
          </w:rPr>
          <w:t xml:space="preserve"> Use CURL to access </w:t>
        </w:r>
        <w:r w:rsidRPr="00060ED1">
          <w:rPr>
            <w:noProof/>
            <w:color w:val="0000FF"/>
            <w:u w:val="single"/>
          </w:rPr>
          <w:t>https://httpbin.org</w:t>
        </w:r>
        <w:r>
          <w:rPr>
            <w:noProof/>
          </w:rPr>
          <w:t xml:space="preserve"> using TLS</w:t>
        </w:r>
        <w:r>
          <w:rPr>
            <w:noProof/>
          </w:rPr>
          <w:tab/>
        </w:r>
        <w:r>
          <w:rPr>
            <w:noProof/>
          </w:rPr>
          <w:fldChar w:fldCharType="begin"/>
        </w:r>
        <w:r>
          <w:rPr>
            <w:noProof/>
          </w:rPr>
          <w:instrText xml:space="preserve"> PAGEREF _Toc518384957 \h </w:instrText>
        </w:r>
        <w:r>
          <w:rPr>
            <w:noProof/>
          </w:rPr>
        </w:r>
      </w:ins>
      <w:r>
        <w:rPr>
          <w:noProof/>
        </w:rPr>
        <w:fldChar w:fldCharType="separate"/>
      </w:r>
      <w:ins w:id="78" w:author="Greg Landry" w:date="2018-07-03T12:40:00Z">
        <w:r w:rsidR="0069399C">
          <w:rPr>
            <w:noProof/>
          </w:rPr>
          <w:t>27</w:t>
        </w:r>
        <w:r>
          <w:rPr>
            <w:noProof/>
          </w:rPr>
          <w:fldChar w:fldCharType="end"/>
        </w:r>
      </w:ins>
    </w:p>
    <w:p w14:paraId="67C7CA8C" w14:textId="361C5994" w:rsidR="009728E2" w:rsidRDefault="009728E2">
      <w:pPr>
        <w:pStyle w:val="TOC2"/>
        <w:rPr>
          <w:ins w:id="79" w:author="Greg Landry" w:date="2018-07-03T12:40:00Z"/>
          <w:rFonts w:asciiTheme="minorHAnsi" w:eastAsiaTheme="minorEastAsia" w:hAnsiTheme="minorHAnsi"/>
          <w:smallCaps w:val="0"/>
          <w:noProof/>
          <w:sz w:val="22"/>
        </w:rPr>
      </w:pPr>
      <w:ins w:id="80" w:author="Greg Landry" w:date="2018-07-03T12:40:00Z">
        <w:r w:rsidRPr="00060ED1">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_Toc518384958 \h </w:instrText>
        </w:r>
        <w:r>
          <w:rPr>
            <w:noProof/>
          </w:rPr>
        </w:r>
      </w:ins>
      <w:r>
        <w:rPr>
          <w:noProof/>
        </w:rPr>
        <w:fldChar w:fldCharType="separate"/>
      </w:r>
      <w:ins w:id="81" w:author="Greg Landry" w:date="2018-07-03T12:40:00Z">
        <w:r w:rsidR="0069399C">
          <w:rPr>
            <w:noProof/>
          </w:rPr>
          <w:t>28</w:t>
        </w:r>
        <w:r>
          <w:rPr>
            <w:noProof/>
          </w:rPr>
          <w:fldChar w:fldCharType="end"/>
        </w:r>
      </w:ins>
    </w:p>
    <w:p w14:paraId="76B240D0" w14:textId="7AF856D0" w:rsidR="009728E2" w:rsidRDefault="009728E2">
      <w:pPr>
        <w:pStyle w:val="TOC2"/>
        <w:rPr>
          <w:ins w:id="82" w:author="Greg Landry" w:date="2018-07-03T12:40:00Z"/>
          <w:rFonts w:asciiTheme="minorHAnsi" w:eastAsiaTheme="minorEastAsia" w:hAnsiTheme="minorHAnsi"/>
          <w:smallCaps w:val="0"/>
          <w:noProof/>
          <w:sz w:val="22"/>
        </w:rPr>
      </w:pPr>
      <w:ins w:id="83" w:author="Greg Landry" w:date="2018-07-03T12:40:00Z">
        <w:r w:rsidRPr="00060ED1">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_Toc518384959 \h </w:instrText>
        </w:r>
        <w:r>
          <w:rPr>
            <w:noProof/>
          </w:rPr>
        </w:r>
      </w:ins>
      <w:r>
        <w:rPr>
          <w:noProof/>
        </w:rPr>
        <w:fldChar w:fldCharType="separate"/>
      </w:r>
      <w:ins w:id="84" w:author="Greg Landry" w:date="2018-07-03T12:40:00Z">
        <w:r w:rsidR="0069399C">
          <w:rPr>
            <w:noProof/>
          </w:rPr>
          <w:t>29</w:t>
        </w:r>
        <w:r>
          <w:rPr>
            <w:noProof/>
          </w:rPr>
          <w:fldChar w:fldCharType="end"/>
        </w:r>
      </w:ins>
    </w:p>
    <w:p w14:paraId="2F6D513E" w14:textId="1733D467" w:rsidR="009728E2" w:rsidRDefault="009728E2">
      <w:pPr>
        <w:pStyle w:val="TOC2"/>
        <w:rPr>
          <w:ins w:id="85" w:author="Greg Landry" w:date="2018-07-03T12:40:00Z"/>
          <w:rFonts w:asciiTheme="minorHAnsi" w:eastAsiaTheme="minorEastAsia" w:hAnsiTheme="minorHAnsi"/>
          <w:smallCaps w:val="0"/>
          <w:noProof/>
          <w:sz w:val="22"/>
        </w:rPr>
      </w:pPr>
      <w:ins w:id="86" w:author="Greg Landry" w:date="2018-07-03T12:40:00Z">
        <w:r w:rsidRPr="00060ED1">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_Toc518384960 \h </w:instrText>
        </w:r>
        <w:r>
          <w:rPr>
            <w:noProof/>
          </w:rPr>
        </w:r>
      </w:ins>
      <w:r>
        <w:rPr>
          <w:noProof/>
        </w:rPr>
        <w:fldChar w:fldCharType="separate"/>
      </w:r>
      <w:ins w:id="87" w:author="Greg Landry" w:date="2018-07-03T12:40:00Z">
        <w:r w:rsidR="0069399C">
          <w:rPr>
            <w:noProof/>
          </w:rPr>
          <w:t>29</w:t>
        </w:r>
        <w:r>
          <w:rPr>
            <w:noProof/>
          </w:rPr>
          <w:fldChar w:fldCharType="end"/>
        </w:r>
      </w:ins>
    </w:p>
    <w:p w14:paraId="0FD27DBC" w14:textId="47F998C1" w:rsidR="009728E2" w:rsidRDefault="009728E2">
      <w:pPr>
        <w:pStyle w:val="TOC2"/>
        <w:rPr>
          <w:ins w:id="88" w:author="Greg Landry" w:date="2018-07-03T12:40:00Z"/>
          <w:rFonts w:asciiTheme="minorHAnsi" w:eastAsiaTheme="minorEastAsia" w:hAnsiTheme="minorHAnsi"/>
          <w:smallCaps w:val="0"/>
          <w:noProof/>
          <w:sz w:val="22"/>
        </w:rPr>
      </w:pPr>
      <w:ins w:id="89" w:author="Greg Landry" w:date="2018-07-03T12:40:00Z">
        <w:r w:rsidRPr="00060ED1">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_Toc518384961 \h </w:instrText>
        </w:r>
        <w:r>
          <w:rPr>
            <w:noProof/>
          </w:rPr>
        </w:r>
      </w:ins>
      <w:r>
        <w:rPr>
          <w:noProof/>
        </w:rPr>
        <w:fldChar w:fldCharType="separate"/>
      </w:r>
      <w:ins w:id="90" w:author="Greg Landry" w:date="2018-07-03T12:40:00Z">
        <w:r w:rsidR="0069399C">
          <w:rPr>
            <w:noProof/>
          </w:rPr>
          <w:t>30</w:t>
        </w:r>
        <w:r>
          <w:rPr>
            <w:noProof/>
          </w:rPr>
          <w:fldChar w:fldCharType="end"/>
        </w:r>
      </w:ins>
    </w:p>
    <w:p w14:paraId="192E5058" w14:textId="5A28C9B4" w:rsidR="009728E2" w:rsidRDefault="009728E2">
      <w:pPr>
        <w:pStyle w:val="TOC2"/>
        <w:rPr>
          <w:ins w:id="91" w:author="Greg Landry" w:date="2018-07-03T12:40:00Z"/>
          <w:rFonts w:asciiTheme="minorHAnsi" w:eastAsiaTheme="minorEastAsia" w:hAnsiTheme="minorHAnsi"/>
          <w:smallCaps w:val="0"/>
          <w:noProof/>
          <w:sz w:val="22"/>
        </w:rPr>
      </w:pPr>
      <w:ins w:id="92" w:author="Greg Landry" w:date="2018-07-03T12:40:00Z">
        <w:r w:rsidRPr="00060ED1">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_Toc518384962 \h </w:instrText>
        </w:r>
        <w:r>
          <w:rPr>
            <w:noProof/>
          </w:rPr>
        </w:r>
      </w:ins>
      <w:r>
        <w:rPr>
          <w:noProof/>
        </w:rPr>
        <w:fldChar w:fldCharType="separate"/>
      </w:r>
      <w:ins w:id="93" w:author="Greg Landry" w:date="2018-07-03T12:40:00Z">
        <w:r w:rsidR="0069399C">
          <w:rPr>
            <w:noProof/>
          </w:rPr>
          <w:t>30</w:t>
        </w:r>
        <w:r>
          <w:rPr>
            <w:noProof/>
          </w:rPr>
          <w:fldChar w:fldCharType="end"/>
        </w:r>
      </w:ins>
    </w:p>
    <w:p w14:paraId="20CCF88B" w14:textId="40A031B7" w:rsidR="009728E2" w:rsidRDefault="009728E2">
      <w:pPr>
        <w:pStyle w:val="TOC2"/>
        <w:rPr>
          <w:ins w:id="94" w:author="Greg Landry" w:date="2018-07-03T12:40:00Z"/>
          <w:rFonts w:asciiTheme="minorHAnsi" w:eastAsiaTheme="minorEastAsia" w:hAnsiTheme="minorHAnsi"/>
          <w:smallCaps w:val="0"/>
          <w:noProof/>
          <w:sz w:val="22"/>
        </w:rPr>
      </w:pPr>
      <w:ins w:id="95" w:author="Greg Landry" w:date="2018-07-03T12:40:00Z">
        <w:r w:rsidRPr="00060ED1">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_Toc518384963 \h </w:instrText>
        </w:r>
        <w:r>
          <w:rPr>
            <w:noProof/>
          </w:rPr>
        </w:r>
      </w:ins>
      <w:r>
        <w:rPr>
          <w:noProof/>
        </w:rPr>
        <w:fldChar w:fldCharType="separate"/>
      </w:r>
      <w:ins w:id="96" w:author="Greg Landry" w:date="2018-07-03T12:40:00Z">
        <w:r w:rsidR="0069399C">
          <w:rPr>
            <w:noProof/>
          </w:rPr>
          <w:t>31</w:t>
        </w:r>
        <w:r>
          <w:rPr>
            <w:noProof/>
          </w:rPr>
          <w:fldChar w:fldCharType="end"/>
        </w:r>
      </w:ins>
    </w:p>
    <w:p w14:paraId="7267A54A" w14:textId="053FD4E3" w:rsidR="009728E2" w:rsidRDefault="009728E2">
      <w:pPr>
        <w:pStyle w:val="TOC2"/>
        <w:rPr>
          <w:ins w:id="97" w:author="Greg Landry" w:date="2018-07-03T12:40:00Z"/>
          <w:rFonts w:asciiTheme="minorHAnsi" w:eastAsiaTheme="minorEastAsia" w:hAnsiTheme="minorHAnsi"/>
          <w:smallCaps w:val="0"/>
          <w:noProof/>
          <w:sz w:val="22"/>
        </w:rPr>
      </w:pPr>
      <w:ins w:id="98" w:author="Greg Landry" w:date="2018-07-03T12:40:00Z">
        <w:r w:rsidRPr="00060ED1">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_Toc518384964 \h </w:instrText>
        </w:r>
        <w:r>
          <w:rPr>
            <w:noProof/>
          </w:rPr>
        </w:r>
      </w:ins>
      <w:r>
        <w:rPr>
          <w:noProof/>
        </w:rPr>
        <w:fldChar w:fldCharType="separate"/>
      </w:r>
      <w:ins w:id="99" w:author="Greg Landry" w:date="2018-07-03T12:40:00Z">
        <w:r w:rsidR="0069399C">
          <w:rPr>
            <w:noProof/>
          </w:rPr>
          <w:t>31</w:t>
        </w:r>
        <w:r>
          <w:rPr>
            <w:noProof/>
          </w:rPr>
          <w:fldChar w:fldCharType="end"/>
        </w:r>
      </w:ins>
    </w:p>
    <w:p w14:paraId="0D3CFBF3" w14:textId="5348917E" w:rsidR="009728E2" w:rsidRDefault="009728E2">
      <w:pPr>
        <w:pStyle w:val="TOC2"/>
        <w:rPr>
          <w:ins w:id="100" w:author="Greg Landry" w:date="2018-07-03T12:40:00Z"/>
          <w:rFonts w:asciiTheme="minorHAnsi" w:eastAsiaTheme="minorEastAsia" w:hAnsiTheme="minorHAnsi"/>
          <w:smallCaps w:val="0"/>
          <w:noProof/>
          <w:sz w:val="22"/>
        </w:rPr>
      </w:pPr>
      <w:ins w:id="101" w:author="Greg Landry" w:date="2018-07-03T12:40:00Z">
        <w:r w:rsidRPr="00060ED1">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_Toc518384965 \h </w:instrText>
        </w:r>
        <w:r>
          <w:rPr>
            <w:noProof/>
          </w:rPr>
        </w:r>
      </w:ins>
      <w:r>
        <w:rPr>
          <w:noProof/>
        </w:rPr>
        <w:fldChar w:fldCharType="separate"/>
      </w:r>
      <w:ins w:id="102" w:author="Greg Landry" w:date="2018-07-03T12:40:00Z">
        <w:r w:rsidR="0069399C">
          <w:rPr>
            <w:noProof/>
          </w:rPr>
          <w:t>32</w:t>
        </w:r>
        <w:r>
          <w:rPr>
            <w:noProof/>
          </w:rPr>
          <w:fldChar w:fldCharType="end"/>
        </w:r>
      </w:ins>
    </w:p>
    <w:p w14:paraId="779A5AB0" w14:textId="516E60F7" w:rsidR="009728E2" w:rsidRDefault="009728E2">
      <w:pPr>
        <w:pStyle w:val="TOC2"/>
        <w:rPr>
          <w:ins w:id="103" w:author="Greg Landry" w:date="2018-07-03T12:40:00Z"/>
          <w:rFonts w:asciiTheme="minorHAnsi" w:eastAsiaTheme="minorEastAsia" w:hAnsiTheme="minorHAnsi"/>
          <w:smallCaps w:val="0"/>
          <w:noProof/>
          <w:sz w:val="22"/>
        </w:rPr>
      </w:pPr>
      <w:ins w:id="104" w:author="Greg Landry" w:date="2018-07-03T12:40:00Z">
        <w:r w:rsidRPr="00060ED1">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_Toc518384966 \h </w:instrText>
        </w:r>
        <w:r>
          <w:rPr>
            <w:noProof/>
          </w:rPr>
        </w:r>
      </w:ins>
      <w:r>
        <w:rPr>
          <w:noProof/>
        </w:rPr>
        <w:fldChar w:fldCharType="separate"/>
      </w:r>
      <w:ins w:id="105" w:author="Greg Landry" w:date="2018-07-03T12:40:00Z">
        <w:r w:rsidR="0069399C">
          <w:rPr>
            <w:noProof/>
          </w:rPr>
          <w:t>32</w:t>
        </w:r>
        <w:r>
          <w:rPr>
            <w:noProof/>
          </w:rPr>
          <w:fldChar w:fldCharType="end"/>
        </w:r>
      </w:ins>
    </w:p>
    <w:p w14:paraId="779601BA" w14:textId="70C24E42" w:rsidR="009728E2" w:rsidRDefault="009728E2">
      <w:pPr>
        <w:pStyle w:val="TOC2"/>
        <w:rPr>
          <w:ins w:id="106" w:author="Greg Landry" w:date="2018-07-03T12:40:00Z"/>
          <w:rFonts w:asciiTheme="minorHAnsi" w:eastAsiaTheme="minorEastAsia" w:hAnsiTheme="minorHAnsi"/>
          <w:smallCaps w:val="0"/>
          <w:noProof/>
          <w:sz w:val="22"/>
        </w:rPr>
      </w:pPr>
      <w:ins w:id="107" w:author="Greg Landry" w:date="2018-07-03T12:40:00Z">
        <w:r w:rsidRPr="00060ED1">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_Toc518384967 \h </w:instrText>
        </w:r>
        <w:r>
          <w:rPr>
            <w:noProof/>
          </w:rPr>
        </w:r>
      </w:ins>
      <w:r>
        <w:rPr>
          <w:noProof/>
        </w:rPr>
        <w:fldChar w:fldCharType="separate"/>
      </w:r>
      <w:ins w:id="108" w:author="Greg Landry" w:date="2018-07-03T12:40:00Z">
        <w:r w:rsidR="0069399C">
          <w:rPr>
            <w:noProof/>
          </w:rPr>
          <w:t>32</w:t>
        </w:r>
        <w:r>
          <w:rPr>
            <w:noProof/>
          </w:rPr>
          <w:fldChar w:fldCharType="end"/>
        </w:r>
      </w:ins>
    </w:p>
    <w:p w14:paraId="50CD3D12" w14:textId="0553949E" w:rsidR="009728E2" w:rsidRDefault="009728E2">
      <w:pPr>
        <w:pStyle w:val="TOC1"/>
        <w:tabs>
          <w:tab w:val="left" w:pos="720"/>
          <w:tab w:val="right" w:leader="dot" w:pos="9350"/>
        </w:tabs>
        <w:rPr>
          <w:ins w:id="109" w:author="Greg Landry" w:date="2018-07-03T12:40:00Z"/>
          <w:rFonts w:asciiTheme="minorHAnsi" w:eastAsiaTheme="minorEastAsia" w:hAnsiTheme="minorHAnsi"/>
          <w:b w:val="0"/>
          <w:bCs w:val="0"/>
          <w:caps w:val="0"/>
          <w:noProof/>
        </w:rPr>
      </w:pPr>
      <w:ins w:id="110" w:author="Greg Landry" w:date="2018-07-03T12:40:00Z">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_Toc518384968 \h </w:instrText>
        </w:r>
        <w:r>
          <w:rPr>
            <w:noProof/>
          </w:rPr>
        </w:r>
      </w:ins>
      <w:r>
        <w:rPr>
          <w:noProof/>
        </w:rPr>
        <w:fldChar w:fldCharType="separate"/>
      </w:r>
      <w:ins w:id="111" w:author="Greg Landry" w:date="2018-07-03T12:40:00Z">
        <w:r w:rsidR="0069399C">
          <w:rPr>
            <w:noProof/>
          </w:rPr>
          <w:t>33</w:t>
        </w:r>
        <w:r>
          <w:rPr>
            <w:noProof/>
          </w:rPr>
          <w:fldChar w:fldCharType="end"/>
        </w:r>
      </w:ins>
    </w:p>
    <w:p w14:paraId="6CACC928" w14:textId="2E124555" w:rsidR="009728E2" w:rsidRDefault="009728E2">
      <w:pPr>
        <w:pStyle w:val="TOC1"/>
        <w:tabs>
          <w:tab w:val="left" w:pos="960"/>
          <w:tab w:val="right" w:leader="dot" w:pos="9350"/>
        </w:tabs>
        <w:rPr>
          <w:ins w:id="112" w:author="Greg Landry" w:date="2018-07-03T12:40:00Z"/>
          <w:rFonts w:asciiTheme="minorHAnsi" w:eastAsiaTheme="minorEastAsia" w:hAnsiTheme="minorHAnsi"/>
          <w:b w:val="0"/>
          <w:bCs w:val="0"/>
          <w:caps w:val="0"/>
          <w:noProof/>
        </w:rPr>
      </w:pPr>
      <w:ins w:id="113" w:author="Greg Landry" w:date="2018-07-03T12:40:00Z">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_Toc518384969 \h </w:instrText>
        </w:r>
        <w:r>
          <w:rPr>
            <w:noProof/>
          </w:rPr>
        </w:r>
      </w:ins>
      <w:r>
        <w:rPr>
          <w:noProof/>
        </w:rPr>
        <w:fldChar w:fldCharType="separate"/>
      </w:r>
      <w:ins w:id="114" w:author="Greg Landry" w:date="2018-07-03T12:40:00Z">
        <w:r w:rsidR="0069399C">
          <w:rPr>
            <w:noProof/>
          </w:rPr>
          <w:t>33</w:t>
        </w:r>
        <w:r>
          <w:rPr>
            <w:noProof/>
          </w:rPr>
          <w:fldChar w:fldCharType="end"/>
        </w:r>
      </w:ins>
    </w:p>
    <w:p w14:paraId="1971C9A8" w14:textId="7526F813" w:rsidR="00193126" w:rsidDel="009728E2" w:rsidRDefault="00193126">
      <w:pPr>
        <w:pStyle w:val="TOC1"/>
        <w:tabs>
          <w:tab w:val="left" w:pos="720"/>
          <w:tab w:val="right" w:leader="dot" w:pos="9350"/>
        </w:tabs>
        <w:rPr>
          <w:del w:id="115" w:author="Greg Landry" w:date="2018-07-03T12:40:00Z"/>
          <w:rFonts w:asciiTheme="minorHAnsi" w:eastAsiaTheme="minorEastAsia" w:hAnsiTheme="minorHAnsi"/>
          <w:b w:val="0"/>
          <w:bCs w:val="0"/>
          <w:caps w:val="0"/>
          <w:noProof/>
        </w:rPr>
      </w:pPr>
      <w:del w:id="116" w:author="Greg Landry" w:date="2018-07-03T12:40:00Z">
        <w:r w:rsidDel="009728E2">
          <w:rPr>
            <w:noProof/>
          </w:rPr>
          <w:delText>7B.1</w:delText>
        </w:r>
        <w:r w:rsidDel="009728E2">
          <w:rPr>
            <w:rFonts w:asciiTheme="minorHAnsi" w:eastAsiaTheme="minorEastAsia" w:hAnsiTheme="minorHAnsi"/>
            <w:b w:val="0"/>
            <w:bCs w:val="0"/>
            <w:caps w:val="0"/>
            <w:noProof/>
          </w:rPr>
          <w:tab/>
        </w:r>
        <w:r w:rsidDel="009728E2">
          <w:rPr>
            <w:noProof/>
          </w:rPr>
          <w:delText>Introduction</w:delText>
        </w:r>
        <w:r w:rsidDel="009728E2">
          <w:rPr>
            <w:noProof/>
          </w:rPr>
          <w:tab/>
        </w:r>
        <w:r w:rsidR="005057E3" w:rsidDel="009728E2">
          <w:rPr>
            <w:noProof/>
          </w:rPr>
          <w:delText>3</w:delText>
        </w:r>
      </w:del>
    </w:p>
    <w:p w14:paraId="3D51EEF3" w14:textId="4249A9B7" w:rsidR="00193126" w:rsidDel="009728E2" w:rsidRDefault="00193126">
      <w:pPr>
        <w:pStyle w:val="TOC1"/>
        <w:tabs>
          <w:tab w:val="left" w:pos="720"/>
          <w:tab w:val="right" w:leader="dot" w:pos="9350"/>
        </w:tabs>
        <w:rPr>
          <w:del w:id="117" w:author="Greg Landry" w:date="2018-07-03T12:40:00Z"/>
          <w:rFonts w:asciiTheme="minorHAnsi" w:eastAsiaTheme="minorEastAsia" w:hAnsiTheme="minorHAnsi"/>
          <w:b w:val="0"/>
          <w:bCs w:val="0"/>
          <w:caps w:val="0"/>
          <w:noProof/>
        </w:rPr>
      </w:pPr>
      <w:del w:id="118" w:author="Greg Landry" w:date="2018-07-03T12:40:00Z">
        <w:r w:rsidDel="009728E2">
          <w:rPr>
            <w:noProof/>
          </w:rPr>
          <w:delText>7B.2</w:delText>
        </w:r>
        <w:r w:rsidDel="009728E2">
          <w:rPr>
            <w:rFonts w:asciiTheme="minorHAnsi" w:eastAsiaTheme="minorEastAsia" w:hAnsiTheme="minorHAnsi"/>
            <w:b w:val="0"/>
            <w:bCs w:val="0"/>
            <w:caps w:val="0"/>
            <w:noProof/>
          </w:rPr>
          <w:tab/>
        </w:r>
        <w:r w:rsidDel="009728E2">
          <w:rPr>
            <w:noProof/>
          </w:rPr>
          <w:delText>HTTP 1.1 Protocol</w:delText>
        </w:r>
        <w:r w:rsidDel="009728E2">
          <w:rPr>
            <w:noProof/>
          </w:rPr>
          <w:tab/>
        </w:r>
        <w:r w:rsidR="005057E3" w:rsidDel="009728E2">
          <w:rPr>
            <w:noProof/>
          </w:rPr>
          <w:delText>3</w:delText>
        </w:r>
      </w:del>
    </w:p>
    <w:p w14:paraId="0B48AD9B" w14:textId="75AC0F93" w:rsidR="00193126" w:rsidDel="009728E2" w:rsidRDefault="00193126">
      <w:pPr>
        <w:pStyle w:val="TOC2"/>
        <w:rPr>
          <w:del w:id="119" w:author="Greg Landry" w:date="2018-07-03T12:40:00Z"/>
          <w:rFonts w:asciiTheme="minorHAnsi" w:eastAsiaTheme="minorEastAsia" w:hAnsiTheme="minorHAnsi"/>
          <w:smallCaps w:val="0"/>
          <w:noProof/>
          <w:sz w:val="22"/>
        </w:rPr>
      </w:pPr>
      <w:del w:id="120" w:author="Greg Landry" w:date="2018-07-03T12:40:00Z">
        <w:r w:rsidDel="009728E2">
          <w:rPr>
            <w:noProof/>
          </w:rPr>
          <w:delText>7B.2.1 Client Request Message Format</w:delText>
        </w:r>
        <w:r w:rsidDel="009728E2">
          <w:rPr>
            <w:noProof/>
          </w:rPr>
          <w:tab/>
        </w:r>
        <w:r w:rsidR="005057E3" w:rsidDel="009728E2">
          <w:rPr>
            <w:noProof/>
          </w:rPr>
          <w:delText>4</w:delText>
        </w:r>
      </w:del>
    </w:p>
    <w:p w14:paraId="7E38D82A" w14:textId="71B23415" w:rsidR="00193126" w:rsidDel="009728E2" w:rsidRDefault="00193126">
      <w:pPr>
        <w:pStyle w:val="TOC2"/>
        <w:rPr>
          <w:del w:id="121" w:author="Greg Landry" w:date="2018-07-03T12:40:00Z"/>
          <w:rFonts w:asciiTheme="minorHAnsi" w:eastAsiaTheme="minorEastAsia" w:hAnsiTheme="minorHAnsi"/>
          <w:smallCaps w:val="0"/>
          <w:noProof/>
          <w:sz w:val="22"/>
        </w:rPr>
      </w:pPr>
      <w:del w:id="122" w:author="Greg Landry" w:date="2018-07-03T12:40:00Z">
        <w:r w:rsidDel="009728E2">
          <w:rPr>
            <w:noProof/>
          </w:rPr>
          <w:delText xml:space="preserve">7B.2.2 Client Request </w:delText>
        </w:r>
        <w:r w:rsidDel="009728E2">
          <w:rPr>
            <w:noProof/>
          </w:rPr>
          <w:sym w:font="Wingdings" w:char="F0E0"/>
        </w:r>
        <w:r w:rsidDel="009728E2">
          <w:rPr>
            <w:noProof/>
          </w:rPr>
          <w:delText xml:space="preserve"> Start Line</w:delText>
        </w:r>
        <w:r w:rsidDel="009728E2">
          <w:rPr>
            <w:noProof/>
          </w:rPr>
          <w:tab/>
        </w:r>
        <w:r w:rsidR="005057E3" w:rsidDel="009728E2">
          <w:rPr>
            <w:noProof/>
          </w:rPr>
          <w:delText>4</w:delText>
        </w:r>
      </w:del>
    </w:p>
    <w:p w14:paraId="65C9C0B0" w14:textId="74838FBF" w:rsidR="00193126" w:rsidDel="009728E2" w:rsidRDefault="00193126">
      <w:pPr>
        <w:pStyle w:val="TOC2"/>
        <w:rPr>
          <w:del w:id="123" w:author="Greg Landry" w:date="2018-07-03T12:40:00Z"/>
          <w:rFonts w:asciiTheme="minorHAnsi" w:eastAsiaTheme="minorEastAsia" w:hAnsiTheme="minorHAnsi"/>
          <w:smallCaps w:val="0"/>
          <w:noProof/>
          <w:sz w:val="22"/>
        </w:rPr>
      </w:pPr>
      <w:del w:id="124" w:author="Greg Landry" w:date="2018-07-03T12:40:00Z">
        <w:r w:rsidDel="009728E2">
          <w:rPr>
            <w:noProof/>
          </w:rPr>
          <w:delText xml:space="preserve">7B.2.3 Client Request </w:delText>
        </w:r>
        <w:r w:rsidDel="009728E2">
          <w:rPr>
            <w:noProof/>
          </w:rPr>
          <w:sym w:font="Wingdings" w:char="F0E0"/>
        </w:r>
        <w:r w:rsidDel="009728E2">
          <w:rPr>
            <w:noProof/>
          </w:rPr>
          <w:delText xml:space="preserve"> Start Line </w:delText>
        </w:r>
        <w:r w:rsidDel="009728E2">
          <w:rPr>
            <w:noProof/>
          </w:rPr>
          <w:sym w:font="Wingdings" w:char="F0E0"/>
        </w:r>
        <w:r w:rsidDel="009728E2">
          <w:rPr>
            <w:noProof/>
          </w:rPr>
          <w:delText xml:space="preserve"> HTTP Methods</w:delText>
        </w:r>
        <w:r w:rsidDel="009728E2">
          <w:rPr>
            <w:noProof/>
          </w:rPr>
          <w:tab/>
        </w:r>
        <w:r w:rsidR="005057E3" w:rsidDel="009728E2">
          <w:rPr>
            <w:noProof/>
          </w:rPr>
          <w:delText>4</w:delText>
        </w:r>
      </w:del>
    </w:p>
    <w:p w14:paraId="07F1FC7A" w14:textId="48027DDE" w:rsidR="00193126" w:rsidDel="009728E2" w:rsidRDefault="00193126">
      <w:pPr>
        <w:pStyle w:val="TOC2"/>
        <w:rPr>
          <w:del w:id="125" w:author="Greg Landry" w:date="2018-07-03T12:40:00Z"/>
          <w:rFonts w:asciiTheme="minorHAnsi" w:eastAsiaTheme="minorEastAsia" w:hAnsiTheme="minorHAnsi"/>
          <w:smallCaps w:val="0"/>
          <w:noProof/>
          <w:sz w:val="22"/>
        </w:rPr>
      </w:pPr>
      <w:del w:id="126" w:author="Greg Landry" w:date="2018-07-03T12:40:00Z">
        <w:r w:rsidDel="009728E2">
          <w:rPr>
            <w:noProof/>
          </w:rPr>
          <w:delText xml:space="preserve">7B.2.4 Client Request </w:delText>
        </w:r>
        <w:r w:rsidDel="009728E2">
          <w:rPr>
            <w:noProof/>
          </w:rPr>
          <w:sym w:font="Wingdings" w:char="F0E0"/>
        </w:r>
        <w:r w:rsidDel="009728E2">
          <w:rPr>
            <w:noProof/>
          </w:rPr>
          <w:delText xml:space="preserve"> Start Line </w:delText>
        </w:r>
        <w:r w:rsidDel="009728E2">
          <w:rPr>
            <w:noProof/>
          </w:rPr>
          <w:sym w:font="Wingdings" w:char="F0E0"/>
        </w:r>
        <w:r w:rsidDel="009728E2">
          <w:rPr>
            <w:noProof/>
          </w:rPr>
          <w:delText xml:space="preserve"> Resources</w:delText>
        </w:r>
        <w:r w:rsidDel="009728E2">
          <w:rPr>
            <w:noProof/>
          </w:rPr>
          <w:tab/>
        </w:r>
        <w:r w:rsidR="005057E3" w:rsidDel="009728E2">
          <w:rPr>
            <w:noProof/>
          </w:rPr>
          <w:delText>5</w:delText>
        </w:r>
      </w:del>
    </w:p>
    <w:p w14:paraId="696F944F" w14:textId="12C99720" w:rsidR="00193126" w:rsidDel="009728E2" w:rsidRDefault="00193126">
      <w:pPr>
        <w:pStyle w:val="TOC2"/>
        <w:rPr>
          <w:del w:id="127" w:author="Greg Landry" w:date="2018-07-03T12:40:00Z"/>
          <w:rFonts w:asciiTheme="minorHAnsi" w:eastAsiaTheme="minorEastAsia" w:hAnsiTheme="minorHAnsi"/>
          <w:smallCaps w:val="0"/>
          <w:noProof/>
          <w:sz w:val="22"/>
        </w:rPr>
      </w:pPr>
      <w:del w:id="128" w:author="Greg Landry" w:date="2018-07-03T12:40:00Z">
        <w:r w:rsidDel="009728E2">
          <w:rPr>
            <w:noProof/>
          </w:rPr>
          <w:delText xml:space="preserve">7B.2.5 Client Request </w:delText>
        </w:r>
        <w:r w:rsidDel="009728E2">
          <w:rPr>
            <w:noProof/>
          </w:rPr>
          <w:sym w:font="Wingdings" w:char="F0E0"/>
        </w:r>
        <w:r w:rsidDel="009728E2">
          <w:rPr>
            <w:noProof/>
          </w:rPr>
          <w:delText xml:space="preserve"> Start Line </w:delText>
        </w:r>
        <w:r w:rsidDel="009728E2">
          <w:rPr>
            <w:noProof/>
          </w:rPr>
          <w:sym w:font="Wingdings" w:char="F0E0"/>
        </w:r>
        <w:r w:rsidDel="009728E2">
          <w:rPr>
            <w:noProof/>
          </w:rPr>
          <w:delText xml:space="preserve"> Options</w:delText>
        </w:r>
        <w:r w:rsidDel="009728E2">
          <w:rPr>
            <w:noProof/>
          </w:rPr>
          <w:tab/>
        </w:r>
        <w:r w:rsidR="005057E3" w:rsidDel="009728E2">
          <w:rPr>
            <w:noProof/>
          </w:rPr>
          <w:delText>6</w:delText>
        </w:r>
      </w:del>
    </w:p>
    <w:p w14:paraId="7899792E" w14:textId="46C5A58C" w:rsidR="00193126" w:rsidDel="009728E2" w:rsidRDefault="00193126">
      <w:pPr>
        <w:pStyle w:val="TOC2"/>
        <w:rPr>
          <w:del w:id="129" w:author="Greg Landry" w:date="2018-07-03T12:40:00Z"/>
          <w:rFonts w:asciiTheme="minorHAnsi" w:eastAsiaTheme="minorEastAsia" w:hAnsiTheme="minorHAnsi"/>
          <w:smallCaps w:val="0"/>
          <w:noProof/>
          <w:sz w:val="22"/>
        </w:rPr>
      </w:pPr>
      <w:del w:id="130" w:author="Greg Landry" w:date="2018-07-03T12:40:00Z">
        <w:r w:rsidDel="009728E2">
          <w:rPr>
            <w:noProof/>
          </w:rPr>
          <w:delText xml:space="preserve">7B.2.6 Client Request </w:delText>
        </w:r>
        <w:r w:rsidDel="009728E2">
          <w:rPr>
            <w:noProof/>
          </w:rPr>
          <w:sym w:font="Wingdings" w:char="F0E0"/>
        </w:r>
        <w:r w:rsidDel="009728E2">
          <w:rPr>
            <w:noProof/>
          </w:rPr>
          <w:delText xml:space="preserve"> Headers</w:delText>
        </w:r>
        <w:r w:rsidDel="009728E2">
          <w:rPr>
            <w:noProof/>
          </w:rPr>
          <w:tab/>
        </w:r>
        <w:r w:rsidR="005057E3" w:rsidDel="009728E2">
          <w:rPr>
            <w:noProof/>
          </w:rPr>
          <w:delText>6</w:delText>
        </w:r>
      </w:del>
    </w:p>
    <w:p w14:paraId="32CADBCA" w14:textId="6F00DADE" w:rsidR="00193126" w:rsidDel="009728E2" w:rsidRDefault="00193126">
      <w:pPr>
        <w:pStyle w:val="TOC2"/>
        <w:rPr>
          <w:del w:id="131" w:author="Greg Landry" w:date="2018-07-03T12:40:00Z"/>
          <w:rFonts w:asciiTheme="minorHAnsi" w:eastAsiaTheme="minorEastAsia" w:hAnsiTheme="minorHAnsi"/>
          <w:smallCaps w:val="0"/>
          <w:noProof/>
          <w:sz w:val="22"/>
        </w:rPr>
      </w:pPr>
      <w:del w:id="132" w:author="Greg Landry" w:date="2018-07-03T12:40:00Z">
        <w:r w:rsidDel="009728E2">
          <w:rPr>
            <w:noProof/>
          </w:rPr>
          <w:delText xml:space="preserve">7B.2.7 Client Request </w:delText>
        </w:r>
        <w:r w:rsidDel="009728E2">
          <w:rPr>
            <w:noProof/>
          </w:rPr>
          <w:sym w:font="Wingdings" w:char="F0E0"/>
        </w:r>
        <w:r w:rsidDel="009728E2">
          <w:rPr>
            <w:noProof/>
          </w:rPr>
          <w:delText xml:space="preserve"> Content Body</w:delText>
        </w:r>
        <w:r w:rsidDel="009728E2">
          <w:rPr>
            <w:noProof/>
          </w:rPr>
          <w:tab/>
        </w:r>
        <w:r w:rsidR="005057E3" w:rsidDel="009728E2">
          <w:rPr>
            <w:noProof/>
          </w:rPr>
          <w:delText>7</w:delText>
        </w:r>
      </w:del>
    </w:p>
    <w:p w14:paraId="2B5E9473" w14:textId="5721483E" w:rsidR="00193126" w:rsidDel="009728E2" w:rsidRDefault="00193126">
      <w:pPr>
        <w:pStyle w:val="TOC2"/>
        <w:rPr>
          <w:del w:id="133" w:author="Greg Landry" w:date="2018-07-03T12:40:00Z"/>
          <w:rFonts w:asciiTheme="minorHAnsi" w:eastAsiaTheme="minorEastAsia" w:hAnsiTheme="minorHAnsi"/>
          <w:smallCaps w:val="0"/>
          <w:noProof/>
          <w:sz w:val="22"/>
        </w:rPr>
      </w:pPr>
      <w:del w:id="134" w:author="Greg Landry" w:date="2018-07-03T12:40:00Z">
        <w:r w:rsidDel="009728E2">
          <w:rPr>
            <w:noProof/>
          </w:rPr>
          <w:delText>7B.2.8 Server Response Message Format</w:delText>
        </w:r>
        <w:r w:rsidDel="009728E2">
          <w:rPr>
            <w:noProof/>
          </w:rPr>
          <w:tab/>
        </w:r>
        <w:r w:rsidR="005057E3" w:rsidDel="009728E2">
          <w:rPr>
            <w:noProof/>
          </w:rPr>
          <w:delText>7</w:delText>
        </w:r>
      </w:del>
    </w:p>
    <w:p w14:paraId="6671BEDD" w14:textId="1F98EB42" w:rsidR="00193126" w:rsidDel="009728E2" w:rsidRDefault="00193126">
      <w:pPr>
        <w:pStyle w:val="TOC2"/>
        <w:rPr>
          <w:del w:id="135" w:author="Greg Landry" w:date="2018-07-03T12:40:00Z"/>
          <w:rFonts w:asciiTheme="minorHAnsi" w:eastAsiaTheme="minorEastAsia" w:hAnsiTheme="minorHAnsi"/>
          <w:smallCaps w:val="0"/>
          <w:noProof/>
          <w:sz w:val="22"/>
        </w:rPr>
      </w:pPr>
      <w:del w:id="136" w:author="Greg Landry" w:date="2018-07-03T12:40:00Z">
        <w:r w:rsidDel="009728E2">
          <w:rPr>
            <w:noProof/>
          </w:rPr>
          <w:delText xml:space="preserve">7B.2.9 Server Response </w:delText>
        </w:r>
        <w:r w:rsidDel="009728E2">
          <w:rPr>
            <w:noProof/>
          </w:rPr>
          <w:sym w:font="Wingdings" w:char="F0E0"/>
        </w:r>
        <w:r w:rsidDel="009728E2">
          <w:rPr>
            <w:noProof/>
          </w:rPr>
          <w:delText xml:space="preserve"> Start Line</w:delText>
        </w:r>
        <w:r w:rsidDel="009728E2">
          <w:rPr>
            <w:noProof/>
          </w:rPr>
          <w:tab/>
        </w:r>
        <w:r w:rsidR="005057E3" w:rsidDel="009728E2">
          <w:rPr>
            <w:noProof/>
          </w:rPr>
          <w:delText>8</w:delText>
        </w:r>
      </w:del>
    </w:p>
    <w:p w14:paraId="34B4223E" w14:textId="772C1437" w:rsidR="00193126" w:rsidDel="009728E2" w:rsidRDefault="00193126">
      <w:pPr>
        <w:pStyle w:val="TOC2"/>
        <w:rPr>
          <w:del w:id="137" w:author="Greg Landry" w:date="2018-07-03T12:40:00Z"/>
          <w:rFonts w:asciiTheme="minorHAnsi" w:eastAsiaTheme="minorEastAsia" w:hAnsiTheme="minorHAnsi"/>
          <w:smallCaps w:val="0"/>
          <w:noProof/>
          <w:sz w:val="22"/>
        </w:rPr>
      </w:pPr>
      <w:del w:id="138" w:author="Greg Landry" w:date="2018-07-03T12:40:00Z">
        <w:r w:rsidDel="009728E2">
          <w:rPr>
            <w:noProof/>
          </w:rPr>
          <w:delText xml:space="preserve">7B.2.10 Server Response </w:delText>
        </w:r>
        <w:r w:rsidDel="009728E2">
          <w:rPr>
            <w:noProof/>
          </w:rPr>
          <w:sym w:font="Wingdings" w:char="F0E0"/>
        </w:r>
        <w:r w:rsidDel="009728E2">
          <w:rPr>
            <w:noProof/>
          </w:rPr>
          <w:delText xml:space="preserve"> Start Line </w:delText>
        </w:r>
        <w:r w:rsidDel="009728E2">
          <w:rPr>
            <w:noProof/>
          </w:rPr>
          <w:sym w:font="Wingdings" w:char="F0E0"/>
        </w:r>
        <w:r w:rsidDel="009728E2">
          <w:rPr>
            <w:noProof/>
          </w:rPr>
          <w:delText xml:space="preserve"> Status Codes</w:delText>
        </w:r>
        <w:r w:rsidDel="009728E2">
          <w:rPr>
            <w:noProof/>
          </w:rPr>
          <w:tab/>
        </w:r>
        <w:r w:rsidR="005057E3" w:rsidDel="009728E2">
          <w:rPr>
            <w:noProof/>
          </w:rPr>
          <w:delText>8</w:delText>
        </w:r>
      </w:del>
    </w:p>
    <w:p w14:paraId="7D9264F5" w14:textId="50E97035" w:rsidR="00193126" w:rsidDel="009728E2" w:rsidRDefault="00193126">
      <w:pPr>
        <w:pStyle w:val="TOC2"/>
        <w:rPr>
          <w:del w:id="139" w:author="Greg Landry" w:date="2018-07-03T12:40:00Z"/>
          <w:rFonts w:asciiTheme="minorHAnsi" w:eastAsiaTheme="minorEastAsia" w:hAnsiTheme="minorHAnsi"/>
          <w:smallCaps w:val="0"/>
          <w:noProof/>
          <w:sz w:val="22"/>
        </w:rPr>
      </w:pPr>
      <w:del w:id="140" w:author="Greg Landry" w:date="2018-07-03T12:40:00Z">
        <w:r w:rsidDel="009728E2">
          <w:rPr>
            <w:noProof/>
          </w:rPr>
          <w:delText xml:space="preserve">7B.2.11 Server Response </w:delText>
        </w:r>
        <w:r w:rsidDel="009728E2">
          <w:rPr>
            <w:noProof/>
          </w:rPr>
          <w:sym w:font="Wingdings" w:char="F0E0"/>
        </w:r>
        <w:r w:rsidDel="009728E2">
          <w:rPr>
            <w:noProof/>
          </w:rPr>
          <w:delText xml:space="preserve"> Start Line </w:delText>
        </w:r>
        <w:r w:rsidDel="009728E2">
          <w:rPr>
            <w:noProof/>
          </w:rPr>
          <w:sym w:font="Wingdings" w:char="F0E0"/>
        </w:r>
        <w:r w:rsidDel="009728E2">
          <w:rPr>
            <w:noProof/>
          </w:rPr>
          <w:delText xml:space="preserve"> Status Message</w:delText>
        </w:r>
        <w:r w:rsidDel="009728E2">
          <w:rPr>
            <w:noProof/>
          </w:rPr>
          <w:tab/>
        </w:r>
        <w:r w:rsidR="005057E3" w:rsidDel="009728E2">
          <w:rPr>
            <w:noProof/>
          </w:rPr>
          <w:delText>8</w:delText>
        </w:r>
      </w:del>
    </w:p>
    <w:p w14:paraId="7438134C" w14:textId="2BE8903D" w:rsidR="00193126" w:rsidDel="009728E2" w:rsidRDefault="00193126">
      <w:pPr>
        <w:pStyle w:val="TOC2"/>
        <w:rPr>
          <w:del w:id="141" w:author="Greg Landry" w:date="2018-07-03T12:40:00Z"/>
          <w:rFonts w:asciiTheme="minorHAnsi" w:eastAsiaTheme="minorEastAsia" w:hAnsiTheme="minorHAnsi"/>
          <w:smallCaps w:val="0"/>
          <w:noProof/>
          <w:sz w:val="22"/>
        </w:rPr>
      </w:pPr>
      <w:del w:id="142" w:author="Greg Landry" w:date="2018-07-03T12:40:00Z">
        <w:r w:rsidDel="009728E2">
          <w:rPr>
            <w:noProof/>
          </w:rPr>
          <w:delText xml:space="preserve">7B.2.12 Server Response </w:delText>
        </w:r>
        <w:r w:rsidDel="009728E2">
          <w:rPr>
            <w:noProof/>
          </w:rPr>
          <w:sym w:font="Wingdings" w:char="F0E0"/>
        </w:r>
        <w:r w:rsidDel="009728E2">
          <w:rPr>
            <w:noProof/>
          </w:rPr>
          <w:delText xml:space="preserve"> Headers</w:delText>
        </w:r>
        <w:r w:rsidDel="009728E2">
          <w:rPr>
            <w:noProof/>
          </w:rPr>
          <w:tab/>
        </w:r>
        <w:r w:rsidR="005057E3" w:rsidDel="009728E2">
          <w:rPr>
            <w:noProof/>
          </w:rPr>
          <w:delText>9</w:delText>
        </w:r>
      </w:del>
    </w:p>
    <w:p w14:paraId="26493409" w14:textId="3F9D8110" w:rsidR="00193126" w:rsidDel="009728E2" w:rsidRDefault="00193126">
      <w:pPr>
        <w:pStyle w:val="TOC2"/>
        <w:rPr>
          <w:del w:id="143" w:author="Greg Landry" w:date="2018-07-03T12:40:00Z"/>
          <w:rFonts w:asciiTheme="minorHAnsi" w:eastAsiaTheme="minorEastAsia" w:hAnsiTheme="minorHAnsi"/>
          <w:smallCaps w:val="0"/>
          <w:noProof/>
          <w:sz w:val="22"/>
        </w:rPr>
      </w:pPr>
      <w:del w:id="144" w:author="Greg Landry" w:date="2018-07-03T12:40:00Z">
        <w:r w:rsidDel="009728E2">
          <w:rPr>
            <w:noProof/>
          </w:rPr>
          <w:delText xml:space="preserve">7B.2.13 Server Response </w:delText>
        </w:r>
        <w:r w:rsidDel="009728E2">
          <w:rPr>
            <w:noProof/>
          </w:rPr>
          <w:sym w:font="Wingdings" w:char="F0E0"/>
        </w:r>
        <w:r w:rsidDel="009728E2">
          <w:rPr>
            <w:noProof/>
          </w:rPr>
          <w:delText xml:space="preserve"> Content Body</w:delText>
        </w:r>
        <w:r w:rsidDel="009728E2">
          <w:rPr>
            <w:noProof/>
          </w:rPr>
          <w:tab/>
        </w:r>
        <w:r w:rsidR="005057E3" w:rsidDel="009728E2">
          <w:rPr>
            <w:noProof/>
          </w:rPr>
          <w:delText>9</w:delText>
        </w:r>
      </w:del>
    </w:p>
    <w:p w14:paraId="615E069F" w14:textId="5E777AC8" w:rsidR="00193126" w:rsidDel="009728E2" w:rsidRDefault="00193126">
      <w:pPr>
        <w:pStyle w:val="TOC1"/>
        <w:tabs>
          <w:tab w:val="left" w:pos="720"/>
          <w:tab w:val="right" w:leader="dot" w:pos="9350"/>
        </w:tabs>
        <w:rPr>
          <w:del w:id="145" w:author="Greg Landry" w:date="2018-07-03T12:40:00Z"/>
          <w:rFonts w:asciiTheme="minorHAnsi" w:eastAsiaTheme="minorEastAsia" w:hAnsiTheme="minorHAnsi"/>
          <w:b w:val="0"/>
          <w:bCs w:val="0"/>
          <w:caps w:val="0"/>
          <w:noProof/>
        </w:rPr>
      </w:pPr>
      <w:del w:id="146" w:author="Greg Landry" w:date="2018-07-03T12:40:00Z">
        <w:r w:rsidDel="009728E2">
          <w:rPr>
            <w:noProof/>
          </w:rPr>
          <w:delText>7B.3</w:delText>
        </w:r>
        <w:r w:rsidDel="009728E2">
          <w:rPr>
            <w:rFonts w:asciiTheme="minorHAnsi" w:eastAsiaTheme="minorEastAsia" w:hAnsiTheme="minorHAnsi"/>
            <w:b w:val="0"/>
            <w:bCs w:val="0"/>
            <w:caps w:val="0"/>
            <w:noProof/>
          </w:rPr>
          <w:tab/>
        </w:r>
        <w:r w:rsidDel="009728E2">
          <w:rPr>
            <w:noProof/>
          </w:rPr>
          <w:delText xml:space="preserve">Client for URLs or </w:delText>
        </w:r>
        <w:r w:rsidR="003E6A10" w:rsidDel="009728E2">
          <w:rPr>
            <w:noProof/>
          </w:rPr>
          <w:delText>"</w:delText>
        </w:r>
        <w:r w:rsidDel="009728E2">
          <w:rPr>
            <w:noProof/>
          </w:rPr>
          <w:delText>C</w:delText>
        </w:r>
        <w:r w:rsidR="003E6A10" w:rsidDel="009728E2">
          <w:rPr>
            <w:noProof/>
          </w:rPr>
          <w:delText>"</w:delText>
        </w:r>
        <w:r w:rsidDel="009728E2">
          <w:rPr>
            <w:noProof/>
          </w:rPr>
          <w:delText xml:space="preserve"> URL (CURL)</w:delText>
        </w:r>
        <w:r w:rsidDel="009728E2">
          <w:rPr>
            <w:noProof/>
          </w:rPr>
          <w:tab/>
        </w:r>
        <w:r w:rsidR="005057E3" w:rsidDel="009728E2">
          <w:rPr>
            <w:noProof/>
          </w:rPr>
          <w:delText>9</w:delText>
        </w:r>
      </w:del>
    </w:p>
    <w:p w14:paraId="6F30FB4B" w14:textId="04B82B0D" w:rsidR="00193126" w:rsidDel="009728E2" w:rsidRDefault="00193126">
      <w:pPr>
        <w:pStyle w:val="TOC1"/>
        <w:tabs>
          <w:tab w:val="left" w:pos="720"/>
          <w:tab w:val="right" w:leader="dot" w:pos="9350"/>
        </w:tabs>
        <w:rPr>
          <w:del w:id="147" w:author="Greg Landry" w:date="2018-07-03T12:40:00Z"/>
          <w:rFonts w:asciiTheme="minorHAnsi" w:eastAsiaTheme="minorEastAsia" w:hAnsiTheme="minorHAnsi"/>
          <w:b w:val="0"/>
          <w:bCs w:val="0"/>
          <w:caps w:val="0"/>
          <w:noProof/>
        </w:rPr>
      </w:pPr>
      <w:del w:id="148" w:author="Greg Landry" w:date="2018-07-03T12:40:00Z">
        <w:r w:rsidDel="009728E2">
          <w:rPr>
            <w:noProof/>
          </w:rPr>
          <w:delText>7B.4</w:delText>
        </w:r>
        <w:r w:rsidDel="009728E2">
          <w:rPr>
            <w:rFonts w:asciiTheme="minorHAnsi" w:eastAsiaTheme="minorEastAsia" w:hAnsiTheme="minorHAnsi"/>
            <w:b w:val="0"/>
            <w:bCs w:val="0"/>
            <w:caps w:val="0"/>
            <w:noProof/>
          </w:rPr>
          <w:tab/>
        </w:r>
        <w:r w:rsidDel="009728E2">
          <w:rPr>
            <w:noProof/>
          </w:rPr>
          <w:delText>Representational State Transfer (</w:delText>
        </w:r>
        <w:r w:rsidRPr="00574B6C" w:rsidDel="009728E2">
          <w:rPr>
            <w:noProof/>
            <w:color w:val="0000FF"/>
            <w:u w:val="single"/>
          </w:rPr>
          <w:delText>REST</w:delText>
        </w:r>
        <w:r w:rsidDel="009728E2">
          <w:rPr>
            <w:noProof/>
          </w:rPr>
          <w:delText>) &amp; RESTful APIs</w:delText>
        </w:r>
        <w:r w:rsidDel="009728E2">
          <w:rPr>
            <w:noProof/>
          </w:rPr>
          <w:tab/>
        </w:r>
        <w:r w:rsidR="005057E3" w:rsidDel="009728E2">
          <w:rPr>
            <w:noProof/>
          </w:rPr>
          <w:delText>14</w:delText>
        </w:r>
      </w:del>
    </w:p>
    <w:p w14:paraId="45255DEA" w14:textId="2D7A05B9" w:rsidR="00193126" w:rsidDel="009728E2" w:rsidRDefault="00193126">
      <w:pPr>
        <w:pStyle w:val="TOC2"/>
        <w:rPr>
          <w:del w:id="149" w:author="Greg Landry" w:date="2018-07-03T12:40:00Z"/>
          <w:rFonts w:asciiTheme="minorHAnsi" w:eastAsiaTheme="minorEastAsia" w:hAnsiTheme="minorHAnsi"/>
          <w:smallCaps w:val="0"/>
          <w:noProof/>
          <w:sz w:val="22"/>
        </w:rPr>
      </w:pPr>
      <w:del w:id="150" w:author="Greg Landry" w:date="2018-07-03T12:40:00Z">
        <w:r w:rsidDel="009728E2">
          <w:rPr>
            <w:noProof/>
          </w:rPr>
          <w:delText>7B.4.1 Web APIs</w:delText>
        </w:r>
        <w:r w:rsidDel="009728E2">
          <w:rPr>
            <w:noProof/>
          </w:rPr>
          <w:tab/>
        </w:r>
        <w:r w:rsidR="005057E3" w:rsidDel="009728E2">
          <w:rPr>
            <w:noProof/>
          </w:rPr>
          <w:delText>15</w:delText>
        </w:r>
      </w:del>
    </w:p>
    <w:p w14:paraId="4590A29D" w14:textId="56EEA818" w:rsidR="00193126" w:rsidDel="009728E2" w:rsidRDefault="00193126">
      <w:pPr>
        <w:pStyle w:val="TOC1"/>
        <w:tabs>
          <w:tab w:val="left" w:pos="720"/>
          <w:tab w:val="right" w:leader="dot" w:pos="9350"/>
        </w:tabs>
        <w:rPr>
          <w:del w:id="151" w:author="Greg Landry" w:date="2018-07-03T12:40:00Z"/>
          <w:rFonts w:asciiTheme="minorHAnsi" w:eastAsiaTheme="minorEastAsia" w:hAnsiTheme="minorHAnsi"/>
          <w:b w:val="0"/>
          <w:bCs w:val="0"/>
          <w:caps w:val="0"/>
          <w:noProof/>
        </w:rPr>
      </w:pPr>
      <w:del w:id="152" w:author="Greg Landry" w:date="2018-07-03T12:40:00Z">
        <w:r w:rsidDel="009728E2">
          <w:rPr>
            <w:noProof/>
          </w:rPr>
          <w:delText>7B.5</w:delText>
        </w:r>
        <w:r w:rsidDel="009728E2">
          <w:rPr>
            <w:rFonts w:asciiTheme="minorHAnsi" w:eastAsiaTheme="minorEastAsia" w:hAnsiTheme="minorHAnsi"/>
            <w:b w:val="0"/>
            <w:bCs w:val="0"/>
            <w:caps w:val="0"/>
            <w:noProof/>
          </w:rPr>
          <w:tab/>
        </w:r>
        <w:r w:rsidDel="009728E2">
          <w:rPr>
            <w:noProof/>
          </w:rPr>
          <w:delText>WICED HTTP 1.1 Client Library</w:delText>
        </w:r>
        <w:r w:rsidDel="009728E2">
          <w:rPr>
            <w:noProof/>
          </w:rPr>
          <w:tab/>
        </w:r>
        <w:r w:rsidR="005057E3" w:rsidDel="009728E2">
          <w:rPr>
            <w:noProof/>
          </w:rPr>
          <w:delText>16</w:delText>
        </w:r>
      </w:del>
    </w:p>
    <w:p w14:paraId="58BB3B3F" w14:textId="3964DFA0" w:rsidR="00193126" w:rsidDel="009728E2" w:rsidRDefault="00193126">
      <w:pPr>
        <w:pStyle w:val="TOC1"/>
        <w:tabs>
          <w:tab w:val="left" w:pos="720"/>
          <w:tab w:val="right" w:leader="dot" w:pos="9350"/>
        </w:tabs>
        <w:rPr>
          <w:del w:id="153" w:author="Greg Landry" w:date="2018-07-03T12:40:00Z"/>
          <w:rFonts w:asciiTheme="minorHAnsi" w:eastAsiaTheme="minorEastAsia" w:hAnsiTheme="minorHAnsi"/>
          <w:b w:val="0"/>
          <w:bCs w:val="0"/>
          <w:caps w:val="0"/>
          <w:noProof/>
        </w:rPr>
      </w:pPr>
      <w:del w:id="154" w:author="Greg Landry" w:date="2018-07-03T12:40:00Z">
        <w:r w:rsidDel="009728E2">
          <w:rPr>
            <w:noProof/>
          </w:rPr>
          <w:delText>7B.6</w:delText>
        </w:r>
        <w:r w:rsidDel="009728E2">
          <w:rPr>
            <w:rFonts w:asciiTheme="minorHAnsi" w:eastAsiaTheme="minorEastAsia" w:hAnsiTheme="minorHAnsi"/>
            <w:b w:val="0"/>
            <w:bCs w:val="0"/>
            <w:caps w:val="0"/>
            <w:noProof/>
          </w:rPr>
          <w:tab/>
        </w:r>
        <w:r w:rsidDel="009728E2">
          <w:rPr>
            <w:noProof/>
          </w:rPr>
          <w:delText>Httpbin.org</w:delText>
        </w:r>
        <w:r w:rsidDel="009728E2">
          <w:rPr>
            <w:noProof/>
          </w:rPr>
          <w:tab/>
        </w:r>
        <w:r w:rsidR="005057E3" w:rsidDel="009728E2">
          <w:rPr>
            <w:noProof/>
          </w:rPr>
          <w:delText>18</w:delText>
        </w:r>
      </w:del>
    </w:p>
    <w:p w14:paraId="21DCD467" w14:textId="490E5971" w:rsidR="00193126" w:rsidDel="009728E2" w:rsidRDefault="00193126">
      <w:pPr>
        <w:pStyle w:val="TOC1"/>
        <w:tabs>
          <w:tab w:val="left" w:pos="720"/>
          <w:tab w:val="right" w:leader="dot" w:pos="9350"/>
        </w:tabs>
        <w:rPr>
          <w:del w:id="155" w:author="Greg Landry" w:date="2018-07-03T12:40:00Z"/>
          <w:rFonts w:asciiTheme="minorHAnsi" w:eastAsiaTheme="minorEastAsia" w:hAnsiTheme="minorHAnsi"/>
          <w:b w:val="0"/>
          <w:bCs w:val="0"/>
          <w:caps w:val="0"/>
          <w:noProof/>
        </w:rPr>
      </w:pPr>
      <w:del w:id="156" w:author="Greg Landry" w:date="2018-07-03T12:40:00Z">
        <w:r w:rsidDel="009728E2">
          <w:rPr>
            <w:noProof/>
          </w:rPr>
          <w:delText>7B.7</w:delText>
        </w:r>
        <w:r w:rsidDel="009728E2">
          <w:rPr>
            <w:rFonts w:asciiTheme="minorHAnsi" w:eastAsiaTheme="minorEastAsia" w:hAnsiTheme="minorHAnsi"/>
            <w:b w:val="0"/>
            <w:bCs w:val="0"/>
            <w:caps w:val="0"/>
            <w:noProof/>
          </w:rPr>
          <w:tab/>
        </w:r>
        <w:r w:rsidDel="009728E2">
          <w:rPr>
            <w:noProof/>
          </w:rPr>
          <w:delText>Initial State (Advanced)</w:delText>
        </w:r>
        <w:r w:rsidDel="009728E2">
          <w:rPr>
            <w:noProof/>
          </w:rPr>
          <w:tab/>
        </w:r>
        <w:r w:rsidR="005057E3" w:rsidDel="009728E2">
          <w:rPr>
            <w:noProof/>
          </w:rPr>
          <w:delText>19</w:delText>
        </w:r>
      </w:del>
    </w:p>
    <w:p w14:paraId="2FCD3834" w14:textId="425A63D4" w:rsidR="00193126" w:rsidDel="009728E2" w:rsidRDefault="00193126">
      <w:pPr>
        <w:pStyle w:val="TOC2"/>
        <w:rPr>
          <w:del w:id="157" w:author="Greg Landry" w:date="2018-07-03T12:40:00Z"/>
          <w:rFonts w:asciiTheme="minorHAnsi" w:eastAsiaTheme="minorEastAsia" w:hAnsiTheme="minorHAnsi"/>
          <w:smallCaps w:val="0"/>
          <w:noProof/>
          <w:sz w:val="22"/>
        </w:rPr>
      </w:pPr>
      <w:del w:id="158" w:author="Greg Landry" w:date="2018-07-03T12:40:00Z">
        <w:r w:rsidDel="009728E2">
          <w:rPr>
            <w:noProof/>
          </w:rPr>
          <w:delText>7B.7.1 Introduction</w:delText>
        </w:r>
        <w:r w:rsidDel="009728E2">
          <w:rPr>
            <w:noProof/>
          </w:rPr>
          <w:tab/>
        </w:r>
        <w:r w:rsidR="005057E3" w:rsidDel="009728E2">
          <w:rPr>
            <w:noProof/>
          </w:rPr>
          <w:delText>19</w:delText>
        </w:r>
      </w:del>
    </w:p>
    <w:p w14:paraId="6EF1F2FD" w14:textId="52B3902B" w:rsidR="00193126" w:rsidDel="009728E2" w:rsidRDefault="00193126">
      <w:pPr>
        <w:pStyle w:val="TOC2"/>
        <w:rPr>
          <w:del w:id="159" w:author="Greg Landry" w:date="2018-07-03T12:40:00Z"/>
          <w:rFonts w:asciiTheme="minorHAnsi" w:eastAsiaTheme="minorEastAsia" w:hAnsiTheme="minorHAnsi"/>
          <w:smallCaps w:val="0"/>
          <w:noProof/>
          <w:sz w:val="22"/>
        </w:rPr>
      </w:pPr>
      <w:del w:id="160" w:author="Greg Landry" w:date="2018-07-03T12:40:00Z">
        <w:r w:rsidDel="009728E2">
          <w:rPr>
            <w:noProof/>
          </w:rPr>
          <w:delText>7B.7.2 Using Initial State</w:delText>
        </w:r>
        <w:r w:rsidDel="009728E2">
          <w:rPr>
            <w:noProof/>
          </w:rPr>
          <w:tab/>
        </w:r>
        <w:r w:rsidR="005057E3" w:rsidDel="009728E2">
          <w:rPr>
            <w:noProof/>
          </w:rPr>
          <w:delText>21</w:delText>
        </w:r>
      </w:del>
    </w:p>
    <w:p w14:paraId="5303B46B" w14:textId="7B39A0BF" w:rsidR="00193126" w:rsidDel="009728E2" w:rsidRDefault="00193126">
      <w:pPr>
        <w:pStyle w:val="TOC1"/>
        <w:tabs>
          <w:tab w:val="left" w:pos="720"/>
          <w:tab w:val="right" w:leader="dot" w:pos="9350"/>
        </w:tabs>
        <w:rPr>
          <w:del w:id="161" w:author="Greg Landry" w:date="2018-07-03T12:40:00Z"/>
          <w:rFonts w:asciiTheme="minorHAnsi" w:eastAsiaTheme="minorEastAsia" w:hAnsiTheme="minorHAnsi"/>
          <w:b w:val="0"/>
          <w:bCs w:val="0"/>
          <w:caps w:val="0"/>
          <w:noProof/>
        </w:rPr>
      </w:pPr>
      <w:del w:id="162" w:author="Greg Landry" w:date="2018-07-03T12:40:00Z">
        <w:r w:rsidDel="009728E2">
          <w:rPr>
            <w:noProof/>
          </w:rPr>
          <w:delText>7B.8</w:delText>
        </w:r>
        <w:r w:rsidDel="009728E2">
          <w:rPr>
            <w:rFonts w:asciiTheme="minorHAnsi" w:eastAsiaTheme="minorEastAsia" w:hAnsiTheme="minorHAnsi"/>
            <w:b w:val="0"/>
            <w:bCs w:val="0"/>
            <w:caps w:val="0"/>
            <w:noProof/>
          </w:rPr>
          <w:tab/>
        </w:r>
        <w:r w:rsidDel="009728E2">
          <w:rPr>
            <w:noProof/>
          </w:rPr>
          <w:delText>Exercise(s)</w:delText>
        </w:r>
        <w:r w:rsidDel="009728E2">
          <w:rPr>
            <w:noProof/>
          </w:rPr>
          <w:tab/>
        </w:r>
        <w:r w:rsidR="005057E3" w:rsidDel="009728E2">
          <w:rPr>
            <w:noProof/>
          </w:rPr>
          <w:delText>27</w:delText>
        </w:r>
      </w:del>
    </w:p>
    <w:p w14:paraId="502D44E9" w14:textId="4474C0DC" w:rsidR="00193126" w:rsidDel="009728E2" w:rsidRDefault="00193126">
      <w:pPr>
        <w:pStyle w:val="TOC2"/>
        <w:rPr>
          <w:del w:id="163" w:author="Greg Landry" w:date="2018-07-03T12:40:00Z"/>
          <w:rFonts w:asciiTheme="minorHAnsi" w:eastAsiaTheme="minorEastAsia" w:hAnsiTheme="minorHAnsi"/>
          <w:smallCaps w:val="0"/>
          <w:noProof/>
          <w:sz w:val="22"/>
        </w:rPr>
      </w:pPr>
      <w:del w:id="164" w:author="Greg Landry" w:date="2018-07-03T12:40:00Z">
        <w:r w:rsidRPr="00574B6C" w:rsidDel="009728E2">
          <w:rPr>
            <w:noProof/>
            <w14:scene3d>
              <w14:camera w14:prst="orthographicFront"/>
              <w14:lightRig w14:rig="threePt" w14:dir="t">
                <w14:rot w14:lat="0" w14:lon="0" w14:rev="0"/>
              </w14:lightRig>
            </w14:scene3d>
          </w:rPr>
          <w:delText>Exercise - 7B.1</w:delText>
        </w:r>
        <w:r w:rsidDel="009728E2">
          <w:rPr>
            <w:noProof/>
          </w:rPr>
          <w:delText xml:space="preserve"> Use CURL to access </w:delText>
        </w:r>
        <w:r w:rsidRPr="00574B6C" w:rsidDel="009728E2">
          <w:rPr>
            <w:noProof/>
            <w:color w:val="0000FF"/>
            <w:u w:val="single"/>
          </w:rPr>
          <w:delText>http://httpbin.org</w:delText>
        </w:r>
        <w:r w:rsidDel="009728E2">
          <w:rPr>
            <w:noProof/>
          </w:rPr>
          <w:tab/>
        </w:r>
        <w:r w:rsidR="005057E3" w:rsidDel="009728E2">
          <w:rPr>
            <w:noProof/>
          </w:rPr>
          <w:delText>27</w:delText>
        </w:r>
      </w:del>
    </w:p>
    <w:p w14:paraId="73B988E4" w14:textId="15913C87" w:rsidR="00193126" w:rsidDel="009728E2" w:rsidRDefault="00193126">
      <w:pPr>
        <w:pStyle w:val="TOC2"/>
        <w:rPr>
          <w:del w:id="165" w:author="Greg Landry" w:date="2018-07-03T12:40:00Z"/>
          <w:rFonts w:asciiTheme="minorHAnsi" w:eastAsiaTheme="minorEastAsia" w:hAnsiTheme="minorHAnsi"/>
          <w:smallCaps w:val="0"/>
          <w:noProof/>
          <w:sz w:val="22"/>
        </w:rPr>
      </w:pPr>
      <w:del w:id="166" w:author="Greg Landry" w:date="2018-07-03T12:40:00Z">
        <w:r w:rsidRPr="00574B6C" w:rsidDel="009728E2">
          <w:rPr>
            <w:noProof/>
            <w14:scene3d>
              <w14:camera w14:prst="orthographicFront"/>
              <w14:lightRig w14:rig="threePt" w14:dir="t">
                <w14:rot w14:lat="0" w14:lon="0" w14:rev="0"/>
              </w14:lightRig>
            </w14:scene3d>
          </w:rPr>
          <w:delText>Exercise - 7B.2</w:delText>
        </w:r>
        <w:r w:rsidDel="009728E2">
          <w:rPr>
            <w:noProof/>
          </w:rPr>
          <w:delText xml:space="preserve"> Use CURL to access </w:delText>
        </w:r>
        <w:r w:rsidRPr="00574B6C" w:rsidDel="009728E2">
          <w:rPr>
            <w:noProof/>
            <w:color w:val="0000FF"/>
            <w:u w:val="single"/>
          </w:rPr>
          <w:delText>https://httpbin.org</w:delText>
        </w:r>
        <w:r w:rsidDel="009728E2">
          <w:rPr>
            <w:noProof/>
          </w:rPr>
          <w:delText xml:space="preserve"> using TLS</w:delText>
        </w:r>
        <w:r w:rsidDel="009728E2">
          <w:rPr>
            <w:noProof/>
          </w:rPr>
          <w:tab/>
        </w:r>
        <w:r w:rsidR="005057E3" w:rsidDel="009728E2">
          <w:rPr>
            <w:noProof/>
          </w:rPr>
          <w:delText>27</w:delText>
        </w:r>
      </w:del>
    </w:p>
    <w:p w14:paraId="2FC58266" w14:textId="428627EF" w:rsidR="00193126" w:rsidDel="009728E2" w:rsidRDefault="00193126">
      <w:pPr>
        <w:pStyle w:val="TOC2"/>
        <w:rPr>
          <w:del w:id="167" w:author="Greg Landry" w:date="2018-07-03T12:40:00Z"/>
          <w:rFonts w:asciiTheme="minorHAnsi" w:eastAsiaTheme="minorEastAsia" w:hAnsiTheme="minorHAnsi"/>
          <w:smallCaps w:val="0"/>
          <w:noProof/>
          <w:sz w:val="22"/>
        </w:rPr>
      </w:pPr>
      <w:del w:id="168" w:author="Greg Landry" w:date="2018-07-03T12:40:00Z">
        <w:r w:rsidRPr="00574B6C" w:rsidDel="009728E2">
          <w:rPr>
            <w:noProof/>
            <w14:scene3d>
              <w14:camera w14:prst="orthographicFront"/>
              <w14:lightRig w14:rig="threePt" w14:dir="t">
                <w14:rot w14:lat="0" w14:lon="0" w14:rev="0"/>
              </w14:lightRig>
            </w14:scene3d>
          </w:rPr>
          <w:delText>Exercise - 7B.3</w:delText>
        </w:r>
        <w:r w:rsidDel="009728E2">
          <w:rPr>
            <w:noProof/>
          </w:rPr>
          <w:delText xml:space="preserve"> Use the WICED kit to Get Data from httpbin.org</w:delText>
        </w:r>
        <w:r w:rsidDel="009728E2">
          <w:rPr>
            <w:noProof/>
          </w:rPr>
          <w:tab/>
        </w:r>
        <w:r w:rsidR="005057E3" w:rsidDel="009728E2">
          <w:rPr>
            <w:noProof/>
          </w:rPr>
          <w:delText>28</w:delText>
        </w:r>
      </w:del>
    </w:p>
    <w:p w14:paraId="4728485D" w14:textId="7F85BC7C" w:rsidR="00193126" w:rsidDel="009728E2" w:rsidRDefault="00193126">
      <w:pPr>
        <w:pStyle w:val="TOC2"/>
        <w:rPr>
          <w:del w:id="169" w:author="Greg Landry" w:date="2018-07-03T12:40:00Z"/>
          <w:rFonts w:asciiTheme="minorHAnsi" w:eastAsiaTheme="minorEastAsia" w:hAnsiTheme="minorHAnsi"/>
          <w:smallCaps w:val="0"/>
          <w:noProof/>
          <w:sz w:val="22"/>
        </w:rPr>
      </w:pPr>
      <w:del w:id="170" w:author="Greg Landry" w:date="2018-07-03T12:40:00Z">
        <w:r w:rsidRPr="00574B6C" w:rsidDel="009728E2">
          <w:rPr>
            <w:noProof/>
            <w14:scene3d>
              <w14:camera w14:prst="orthographicFront"/>
              <w14:lightRig w14:rig="threePt" w14:dir="t">
                <w14:rot w14:lat="0" w14:lon="0" w14:rev="0"/>
              </w14:lightRig>
            </w14:scene3d>
          </w:rPr>
          <w:delText>Exercise - 7B.4</w:delText>
        </w:r>
        <w:r w:rsidDel="009728E2">
          <w:rPr>
            <w:noProof/>
          </w:rPr>
          <w:delText xml:space="preserve"> Use the WICED kit to Get Data from httpbin.org using TLS</w:delText>
        </w:r>
        <w:r w:rsidDel="009728E2">
          <w:rPr>
            <w:noProof/>
          </w:rPr>
          <w:tab/>
        </w:r>
        <w:r w:rsidR="005057E3" w:rsidDel="009728E2">
          <w:rPr>
            <w:noProof/>
          </w:rPr>
          <w:delText>29</w:delText>
        </w:r>
      </w:del>
    </w:p>
    <w:p w14:paraId="6F6CF24C" w14:textId="23968F54" w:rsidR="00193126" w:rsidDel="009728E2" w:rsidRDefault="00193126">
      <w:pPr>
        <w:pStyle w:val="TOC2"/>
        <w:rPr>
          <w:del w:id="171" w:author="Greg Landry" w:date="2018-07-03T12:40:00Z"/>
          <w:rFonts w:asciiTheme="minorHAnsi" w:eastAsiaTheme="minorEastAsia" w:hAnsiTheme="minorHAnsi"/>
          <w:smallCaps w:val="0"/>
          <w:noProof/>
          <w:sz w:val="22"/>
        </w:rPr>
      </w:pPr>
      <w:del w:id="172" w:author="Greg Landry" w:date="2018-07-03T12:40:00Z">
        <w:r w:rsidRPr="00574B6C" w:rsidDel="009728E2">
          <w:rPr>
            <w:noProof/>
            <w14:scene3d>
              <w14:camera w14:prst="orthographicFront"/>
              <w14:lightRig w14:rig="threePt" w14:dir="t">
                <w14:rot w14:lat="0" w14:lon="0" w14:rev="0"/>
              </w14:lightRig>
            </w14:scene3d>
          </w:rPr>
          <w:delText>Exercise - 7B.5</w:delText>
        </w:r>
        <w:r w:rsidDel="009728E2">
          <w:rPr>
            <w:noProof/>
          </w:rPr>
          <w:delText xml:space="preserve"> Use the WICED kit to Post Data to httpbin.org</w:delText>
        </w:r>
        <w:r w:rsidDel="009728E2">
          <w:rPr>
            <w:noProof/>
          </w:rPr>
          <w:tab/>
        </w:r>
        <w:r w:rsidR="005057E3" w:rsidDel="009728E2">
          <w:rPr>
            <w:noProof/>
          </w:rPr>
          <w:delText>29</w:delText>
        </w:r>
      </w:del>
    </w:p>
    <w:p w14:paraId="419837A2" w14:textId="60696C4B" w:rsidR="00193126" w:rsidDel="009728E2" w:rsidRDefault="00193126">
      <w:pPr>
        <w:pStyle w:val="TOC2"/>
        <w:rPr>
          <w:del w:id="173" w:author="Greg Landry" w:date="2018-07-03T12:40:00Z"/>
          <w:rFonts w:asciiTheme="minorHAnsi" w:eastAsiaTheme="minorEastAsia" w:hAnsiTheme="minorHAnsi"/>
          <w:smallCaps w:val="0"/>
          <w:noProof/>
          <w:sz w:val="22"/>
        </w:rPr>
      </w:pPr>
      <w:del w:id="174" w:author="Greg Landry" w:date="2018-07-03T12:40:00Z">
        <w:r w:rsidRPr="00574B6C" w:rsidDel="009728E2">
          <w:rPr>
            <w:noProof/>
            <w14:scene3d>
              <w14:camera w14:prst="orthographicFront"/>
              <w14:lightRig w14:rig="threePt" w14:dir="t">
                <w14:rot w14:lat="0" w14:lon="0" w14:rev="0"/>
              </w14:lightRig>
            </w14:scene3d>
          </w:rPr>
          <w:delText>Exercise - 7B.6</w:delText>
        </w:r>
        <w:r w:rsidDel="009728E2">
          <w:rPr>
            <w:noProof/>
          </w:rPr>
          <w:delText xml:space="preserve"> Use the WICED kit to Post Data to httpbin.org using TLS</w:delText>
        </w:r>
        <w:r w:rsidDel="009728E2">
          <w:rPr>
            <w:noProof/>
          </w:rPr>
          <w:tab/>
        </w:r>
        <w:r w:rsidR="005057E3" w:rsidDel="009728E2">
          <w:rPr>
            <w:noProof/>
          </w:rPr>
          <w:delText>30</w:delText>
        </w:r>
      </w:del>
    </w:p>
    <w:p w14:paraId="079B1C98" w14:textId="18A3115F" w:rsidR="00193126" w:rsidDel="009728E2" w:rsidRDefault="00193126">
      <w:pPr>
        <w:pStyle w:val="TOC2"/>
        <w:rPr>
          <w:del w:id="175" w:author="Greg Landry" w:date="2018-07-03T12:40:00Z"/>
          <w:rFonts w:asciiTheme="minorHAnsi" w:eastAsiaTheme="minorEastAsia" w:hAnsiTheme="minorHAnsi"/>
          <w:smallCaps w:val="0"/>
          <w:noProof/>
          <w:sz w:val="22"/>
        </w:rPr>
      </w:pPr>
      <w:del w:id="176" w:author="Greg Landry" w:date="2018-07-03T12:40:00Z">
        <w:r w:rsidRPr="00574B6C" w:rsidDel="009728E2">
          <w:rPr>
            <w:noProof/>
            <w14:scene3d>
              <w14:camera w14:prst="orthographicFront"/>
              <w14:lightRig w14:rig="threePt" w14:dir="t">
                <w14:rot w14:lat="0" w14:lon="0" w14:rev="0"/>
              </w14:lightRig>
            </w14:scene3d>
          </w:rPr>
          <w:delText>Exercise - 7B.7</w:delText>
        </w:r>
        <w:r w:rsidDel="009728E2">
          <w:rPr>
            <w:noProof/>
          </w:rPr>
          <w:delText xml:space="preserve"> Use a Web API for Temperature Conversion</w:delText>
        </w:r>
        <w:r w:rsidDel="009728E2">
          <w:rPr>
            <w:noProof/>
          </w:rPr>
          <w:tab/>
        </w:r>
        <w:r w:rsidR="005057E3" w:rsidDel="009728E2">
          <w:rPr>
            <w:noProof/>
          </w:rPr>
          <w:delText>30</w:delText>
        </w:r>
      </w:del>
    </w:p>
    <w:p w14:paraId="64A4A56B" w14:textId="748D24BA" w:rsidR="00193126" w:rsidDel="009728E2" w:rsidRDefault="00193126">
      <w:pPr>
        <w:pStyle w:val="TOC2"/>
        <w:rPr>
          <w:del w:id="177" w:author="Greg Landry" w:date="2018-07-03T12:40:00Z"/>
          <w:rFonts w:asciiTheme="minorHAnsi" w:eastAsiaTheme="minorEastAsia" w:hAnsiTheme="minorHAnsi"/>
          <w:smallCaps w:val="0"/>
          <w:noProof/>
          <w:sz w:val="22"/>
        </w:rPr>
      </w:pPr>
      <w:del w:id="178" w:author="Greg Landry" w:date="2018-07-03T12:40:00Z">
        <w:r w:rsidRPr="00574B6C" w:rsidDel="009728E2">
          <w:rPr>
            <w:noProof/>
            <w14:scene3d>
              <w14:camera w14:prst="orthographicFront"/>
              <w14:lightRig w14:rig="threePt" w14:dir="t">
                <w14:rot w14:lat="0" w14:lon="0" w14:rev="0"/>
              </w14:lightRig>
            </w14:scene3d>
          </w:rPr>
          <w:delText>Exercise - 7B.8</w:delText>
        </w:r>
        <w:r w:rsidDel="009728E2">
          <w:rPr>
            <w:noProof/>
          </w:rPr>
          <w:delText xml:space="preserve"> (Advanced) Initial State – Virtual LED Controlled using APIARY and CURL</w:delText>
        </w:r>
        <w:r w:rsidDel="009728E2">
          <w:rPr>
            <w:noProof/>
          </w:rPr>
          <w:tab/>
        </w:r>
        <w:r w:rsidR="005057E3" w:rsidDel="009728E2">
          <w:rPr>
            <w:noProof/>
          </w:rPr>
          <w:delText>31</w:delText>
        </w:r>
      </w:del>
    </w:p>
    <w:p w14:paraId="1B6AEE89" w14:textId="4098ACC2" w:rsidR="00193126" w:rsidDel="009728E2" w:rsidRDefault="00193126">
      <w:pPr>
        <w:pStyle w:val="TOC2"/>
        <w:rPr>
          <w:del w:id="179" w:author="Greg Landry" w:date="2018-07-03T12:40:00Z"/>
          <w:rFonts w:asciiTheme="minorHAnsi" w:eastAsiaTheme="minorEastAsia" w:hAnsiTheme="minorHAnsi"/>
          <w:smallCaps w:val="0"/>
          <w:noProof/>
          <w:sz w:val="22"/>
        </w:rPr>
      </w:pPr>
      <w:del w:id="180" w:author="Greg Landry" w:date="2018-07-03T12:40:00Z">
        <w:r w:rsidRPr="00574B6C" w:rsidDel="009728E2">
          <w:rPr>
            <w:noProof/>
            <w14:scene3d>
              <w14:camera w14:prst="orthographicFront"/>
              <w14:lightRig w14:rig="threePt" w14:dir="t">
                <w14:rot w14:lat="0" w14:lon="0" w14:rev="0"/>
              </w14:lightRig>
            </w14:scene3d>
          </w:rPr>
          <w:delText>Exercise - 7B.9</w:delText>
        </w:r>
        <w:r w:rsidDel="009728E2">
          <w:rPr>
            <w:noProof/>
          </w:rPr>
          <w:delText xml:space="preserve"> (Advanced) Initial State – LED State Controlled by Hardware</w:delText>
        </w:r>
        <w:r w:rsidDel="009728E2">
          <w:rPr>
            <w:noProof/>
          </w:rPr>
          <w:tab/>
        </w:r>
        <w:r w:rsidR="005057E3" w:rsidDel="009728E2">
          <w:rPr>
            <w:noProof/>
          </w:rPr>
          <w:delText>31</w:delText>
        </w:r>
      </w:del>
    </w:p>
    <w:p w14:paraId="704DD07D" w14:textId="54607628" w:rsidR="00193126" w:rsidDel="009728E2" w:rsidRDefault="00193126">
      <w:pPr>
        <w:pStyle w:val="TOC2"/>
        <w:rPr>
          <w:del w:id="181" w:author="Greg Landry" w:date="2018-07-03T12:40:00Z"/>
          <w:rFonts w:asciiTheme="minorHAnsi" w:eastAsiaTheme="minorEastAsia" w:hAnsiTheme="minorHAnsi"/>
          <w:smallCaps w:val="0"/>
          <w:noProof/>
          <w:sz w:val="22"/>
        </w:rPr>
      </w:pPr>
      <w:del w:id="182" w:author="Greg Landry" w:date="2018-07-03T12:40:00Z">
        <w:r w:rsidRPr="00574B6C" w:rsidDel="009728E2">
          <w:rPr>
            <w:noProof/>
            <w14:scene3d>
              <w14:camera w14:prst="orthographicFront"/>
              <w14:lightRig w14:rig="threePt" w14:dir="t">
                <w14:rot w14:lat="0" w14:lon="0" w14:rev="0"/>
              </w14:lightRig>
            </w14:scene3d>
          </w:rPr>
          <w:delText>Exercise - 7B.10</w:delText>
        </w:r>
        <w:r w:rsidDel="009728E2">
          <w:rPr>
            <w:noProof/>
          </w:rPr>
          <w:delText xml:space="preserve"> (Advanced) Initial State – Temperature &amp; Humidity</w:delText>
        </w:r>
        <w:r w:rsidDel="009728E2">
          <w:rPr>
            <w:noProof/>
          </w:rPr>
          <w:tab/>
        </w:r>
        <w:r w:rsidR="005057E3" w:rsidDel="009728E2">
          <w:rPr>
            <w:noProof/>
          </w:rPr>
          <w:delText>32</w:delText>
        </w:r>
      </w:del>
    </w:p>
    <w:p w14:paraId="744439A0" w14:textId="5F4590D9" w:rsidR="00193126" w:rsidDel="009728E2" w:rsidRDefault="00193126">
      <w:pPr>
        <w:pStyle w:val="TOC2"/>
        <w:rPr>
          <w:del w:id="183" w:author="Greg Landry" w:date="2018-07-03T12:40:00Z"/>
          <w:rFonts w:asciiTheme="minorHAnsi" w:eastAsiaTheme="minorEastAsia" w:hAnsiTheme="minorHAnsi"/>
          <w:smallCaps w:val="0"/>
          <w:noProof/>
          <w:sz w:val="22"/>
        </w:rPr>
      </w:pPr>
      <w:del w:id="184" w:author="Greg Landry" w:date="2018-07-03T12:40:00Z">
        <w:r w:rsidRPr="00574B6C" w:rsidDel="009728E2">
          <w:rPr>
            <w:noProof/>
            <w14:scene3d>
              <w14:camera w14:prst="orthographicFront"/>
              <w14:lightRig w14:rig="threePt" w14:dir="t">
                <w14:rot w14:lat="0" w14:lon="0" w14:rev="0"/>
              </w14:lightRig>
            </w14:scene3d>
          </w:rPr>
          <w:delText>Exercise - 7B.11</w:delText>
        </w:r>
        <w:r w:rsidDel="009728E2">
          <w:rPr>
            <w:noProof/>
          </w:rPr>
          <w:delText xml:space="preserve"> (Advanced) Initial State – Graphing Temperature &amp; Humidity</w:delText>
        </w:r>
        <w:r w:rsidDel="009728E2">
          <w:rPr>
            <w:noProof/>
          </w:rPr>
          <w:tab/>
        </w:r>
        <w:r w:rsidR="005057E3" w:rsidDel="009728E2">
          <w:rPr>
            <w:noProof/>
          </w:rPr>
          <w:delText>32</w:delText>
        </w:r>
      </w:del>
    </w:p>
    <w:p w14:paraId="7863B6D1" w14:textId="7DDD6754" w:rsidR="00193126" w:rsidDel="009728E2" w:rsidRDefault="00193126">
      <w:pPr>
        <w:pStyle w:val="TOC2"/>
        <w:rPr>
          <w:del w:id="185" w:author="Greg Landry" w:date="2018-07-03T12:40:00Z"/>
          <w:rFonts w:asciiTheme="minorHAnsi" w:eastAsiaTheme="minorEastAsia" w:hAnsiTheme="minorHAnsi"/>
          <w:smallCaps w:val="0"/>
          <w:noProof/>
          <w:sz w:val="22"/>
        </w:rPr>
      </w:pPr>
      <w:del w:id="186" w:author="Greg Landry" w:date="2018-07-03T12:40:00Z">
        <w:r w:rsidRPr="00574B6C" w:rsidDel="009728E2">
          <w:rPr>
            <w:noProof/>
            <w14:scene3d>
              <w14:camera w14:prst="orthographicFront"/>
              <w14:lightRig w14:rig="threePt" w14:dir="t">
                <w14:rot w14:lat="0" w14:lon="0" w14:rev="0"/>
              </w14:lightRig>
            </w14:scene3d>
          </w:rPr>
          <w:delText>Exercise - 7B.12</w:delText>
        </w:r>
        <w:r w:rsidDel="009728E2">
          <w:rPr>
            <w:noProof/>
          </w:rPr>
          <w:delText xml:space="preserve"> (Advanced) Send Request Using Text Strings</w:delText>
        </w:r>
        <w:r w:rsidDel="009728E2">
          <w:rPr>
            <w:noProof/>
          </w:rPr>
          <w:tab/>
        </w:r>
        <w:r w:rsidR="005057E3" w:rsidDel="009728E2">
          <w:rPr>
            <w:noProof/>
          </w:rPr>
          <w:delText>32</w:delText>
        </w:r>
      </w:del>
    </w:p>
    <w:p w14:paraId="24696E55" w14:textId="3ED88F64" w:rsidR="00193126" w:rsidDel="009728E2" w:rsidRDefault="00193126">
      <w:pPr>
        <w:pStyle w:val="TOC1"/>
        <w:tabs>
          <w:tab w:val="left" w:pos="720"/>
          <w:tab w:val="right" w:leader="dot" w:pos="9350"/>
        </w:tabs>
        <w:rPr>
          <w:del w:id="187" w:author="Greg Landry" w:date="2018-07-03T12:40:00Z"/>
          <w:rFonts w:asciiTheme="minorHAnsi" w:eastAsiaTheme="minorEastAsia" w:hAnsiTheme="minorHAnsi"/>
          <w:b w:val="0"/>
          <w:bCs w:val="0"/>
          <w:caps w:val="0"/>
          <w:noProof/>
        </w:rPr>
      </w:pPr>
      <w:del w:id="188" w:author="Greg Landry" w:date="2018-07-03T12:40:00Z">
        <w:r w:rsidDel="009728E2">
          <w:rPr>
            <w:noProof/>
          </w:rPr>
          <w:delText>7B.9</w:delText>
        </w:r>
        <w:r w:rsidDel="009728E2">
          <w:rPr>
            <w:rFonts w:asciiTheme="minorHAnsi" w:eastAsiaTheme="minorEastAsia" w:hAnsiTheme="minorHAnsi"/>
            <w:b w:val="0"/>
            <w:bCs w:val="0"/>
            <w:caps w:val="0"/>
            <w:noProof/>
          </w:rPr>
          <w:tab/>
        </w:r>
        <w:r w:rsidDel="009728E2">
          <w:rPr>
            <w:noProof/>
          </w:rPr>
          <w:delText xml:space="preserve">Related Example </w:delText>
        </w:r>
        <w:r w:rsidR="003E6A10" w:rsidDel="009728E2">
          <w:rPr>
            <w:noProof/>
          </w:rPr>
          <w:delText>"</w:delText>
        </w:r>
        <w:r w:rsidDel="009728E2">
          <w:rPr>
            <w:noProof/>
          </w:rPr>
          <w:delText>Apps</w:delText>
        </w:r>
        <w:r w:rsidR="003E6A10" w:rsidDel="009728E2">
          <w:rPr>
            <w:noProof/>
          </w:rPr>
          <w:delText>"</w:delText>
        </w:r>
        <w:r w:rsidDel="009728E2">
          <w:rPr>
            <w:noProof/>
          </w:rPr>
          <w:tab/>
        </w:r>
        <w:r w:rsidR="005057E3" w:rsidDel="009728E2">
          <w:rPr>
            <w:noProof/>
          </w:rPr>
          <w:delText>33</w:delText>
        </w:r>
      </w:del>
    </w:p>
    <w:p w14:paraId="7BBA76D6" w14:textId="1990E822" w:rsidR="00193126" w:rsidDel="009728E2" w:rsidRDefault="00193126">
      <w:pPr>
        <w:pStyle w:val="TOC1"/>
        <w:tabs>
          <w:tab w:val="left" w:pos="960"/>
          <w:tab w:val="right" w:leader="dot" w:pos="9350"/>
        </w:tabs>
        <w:rPr>
          <w:del w:id="189" w:author="Greg Landry" w:date="2018-07-03T12:40:00Z"/>
          <w:rFonts w:asciiTheme="minorHAnsi" w:eastAsiaTheme="minorEastAsia" w:hAnsiTheme="minorHAnsi"/>
          <w:b w:val="0"/>
          <w:bCs w:val="0"/>
          <w:caps w:val="0"/>
          <w:noProof/>
        </w:rPr>
      </w:pPr>
      <w:del w:id="190" w:author="Greg Landry" w:date="2018-07-03T12:40:00Z">
        <w:r w:rsidDel="009728E2">
          <w:rPr>
            <w:noProof/>
          </w:rPr>
          <w:delText>7B.10</w:delText>
        </w:r>
        <w:r w:rsidDel="009728E2">
          <w:rPr>
            <w:rFonts w:asciiTheme="minorHAnsi" w:eastAsiaTheme="minorEastAsia" w:hAnsiTheme="minorHAnsi"/>
            <w:b w:val="0"/>
            <w:bCs w:val="0"/>
            <w:caps w:val="0"/>
            <w:noProof/>
          </w:rPr>
          <w:tab/>
        </w:r>
        <w:r w:rsidDel="009728E2">
          <w:rPr>
            <w:noProof/>
          </w:rPr>
          <w:delText>Known Errata + Enhancements + Comments</w:delText>
        </w:r>
        <w:r w:rsidDel="009728E2">
          <w:rPr>
            <w:noProof/>
          </w:rPr>
          <w:tab/>
        </w:r>
        <w:r w:rsidR="005057E3" w:rsidDel="009728E2">
          <w:rPr>
            <w:noProof/>
          </w:rPr>
          <w:delText>33</w:delText>
        </w:r>
      </w:del>
    </w:p>
    <w:p w14:paraId="2095554E" w14:textId="16F03D71"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191" w:name="_Toc518384932"/>
      <w:r w:rsidRPr="004F5363">
        <w:lastRenderedPageBreak/>
        <w:t>Introduction</w:t>
      </w:r>
      <w:bookmarkEnd w:id="191"/>
    </w:p>
    <w:p w14:paraId="5427954D" w14:textId="012A06A2" w:rsidR="00663C19" w:rsidRPr="006E18DC" w:rsidRDefault="00663C19" w:rsidP="00663C19">
      <w:r w:rsidRPr="00406245">
        <w:t xml:space="preserve">When HTTP came on the scene in the </w:t>
      </w:r>
      <w:r w:rsidRPr="00E53A81">
        <w:t>early</w:t>
      </w:r>
      <w:r w:rsidRPr="00406245">
        <w:t xml:space="preserve"> 90</w:t>
      </w:r>
      <w:r w:rsidR="003E6A10">
        <w:t>'</w:t>
      </w:r>
      <w:r w:rsidRPr="00406245">
        <w:t xml:space="preserve">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2209D279" w:rsidR="00663C19" w:rsidRDefault="00663C19" w:rsidP="00663C19">
      <w:r w:rsidRPr="00406245">
        <w:t xml:space="preserve">As IoT emerged, it was only natural and financially advantageous for companies to extend their existing infrastructure to enable IoT devices to communicate with the existing Web services.  Although HTTP has issues which make it less than </w:t>
      </w:r>
      <w:r w:rsidR="003E6A10">
        <w:t>"</w:t>
      </w:r>
      <w:r w:rsidRPr="00406245">
        <w:t>perfect</w:t>
      </w:r>
      <w:r w:rsidR="003E6A10">
        <w:t>"</w:t>
      </w:r>
      <w:r w:rsidRPr="00406245">
        <w:t xml:space="preserve">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192" w:name="_Toc518384933"/>
      <w:r w:rsidRPr="00406245">
        <w:t>HTTP 1.1</w:t>
      </w:r>
      <w:r>
        <w:t xml:space="preserve"> Protocol</w:t>
      </w:r>
      <w:bookmarkEnd w:id="19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193" w:name="_Toc518384934"/>
      <w:r>
        <w:t xml:space="preserve">Client Request Message </w:t>
      </w:r>
      <w:r w:rsidRPr="00C467E8">
        <w:t>Format</w:t>
      </w:r>
      <w:bookmarkEnd w:id="19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40B2127"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69399C">
        <w:rPr>
          <w:b/>
        </w:rPr>
        <w:t xml:space="preserve">7B.2.2 </w:t>
      </w:r>
      <w:r>
        <w:rPr>
          <w:b/>
        </w:rPr>
        <w:fldChar w:fldCharType="end"/>
      </w:r>
      <w:r>
        <w:rPr>
          <w:b/>
        </w:rPr>
        <w:t>)</w:t>
      </w:r>
    </w:p>
    <w:p w14:paraId="14F3A4EC" w14:textId="1C323C52"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69399C">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r w:rsidR="003E6A10">
        <w:t>"</w:t>
      </w:r>
      <w:r w:rsidR="00CD6D4C">
        <w:t>headername:</w:t>
      </w:r>
      <w:r w:rsidRPr="004C1AEE">
        <w:t>headervalue\r\n</w:t>
      </w:r>
      <w:r w:rsidR="003E6A10">
        <w:t>"</w:t>
      </w:r>
      <w:r w:rsidRPr="004C1AEE">
        <w:t>)</w:t>
      </w:r>
    </w:p>
    <w:p w14:paraId="74342FD4" w14:textId="227CB9A4" w:rsidR="0077415D" w:rsidRPr="004C1AEE" w:rsidRDefault="00D03931" w:rsidP="00663C19">
      <w:pPr>
        <w:pStyle w:val="ListParagraph"/>
        <w:numPr>
          <w:ilvl w:val="0"/>
          <w:numId w:val="14"/>
        </w:numPr>
      </w:pPr>
      <w:r>
        <w:t>A</w:t>
      </w:r>
      <w:r w:rsidR="0077415D">
        <w:t xml:space="preserve"> </w:t>
      </w:r>
      <w:r w:rsidR="003E6A10">
        <w:t>"</w:t>
      </w:r>
      <w:r w:rsidR="0077415D">
        <w:t>\r\n</w:t>
      </w:r>
      <w:r w:rsidR="003E6A10">
        <w:t>"</w:t>
      </w:r>
      <w:r w:rsidR="0077415D">
        <w:t xml:space="preserve"> </w:t>
      </w:r>
      <w:r w:rsidR="00482E16">
        <w:t>line after the last header</w:t>
      </w:r>
    </w:p>
    <w:p w14:paraId="620ABCA9" w14:textId="293647B1"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69399C">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194" w:name="_Ref492380102"/>
      <w:bookmarkStart w:id="195" w:name="_Toc518384935"/>
      <w:r w:rsidRPr="005F73D7">
        <w:t xml:space="preserve">Client Request </w:t>
      </w:r>
      <w:r w:rsidR="00624016">
        <w:sym w:font="Wingdings" w:char="F0E0"/>
      </w:r>
      <w:r w:rsidR="00624016">
        <w:t xml:space="preserve"> </w:t>
      </w:r>
      <w:r w:rsidRPr="005F73D7">
        <w:t>Start Line</w:t>
      </w:r>
      <w:bookmarkEnd w:id="194"/>
      <w:bookmarkEnd w:id="195"/>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35C30B9B"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69399C">
        <w:rPr>
          <w:b/>
        </w:rPr>
        <w:t xml:space="preserve">7B.2.3 </w:t>
      </w:r>
      <w:r>
        <w:rPr>
          <w:b/>
        </w:rPr>
        <w:fldChar w:fldCharType="end"/>
      </w:r>
      <w:r>
        <w:rPr>
          <w:b/>
        </w:rPr>
        <w:t>)</w:t>
      </w:r>
    </w:p>
    <w:p w14:paraId="5FE53C47" w14:textId="3D3A4109"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69399C">
        <w:rPr>
          <w:b/>
        </w:rPr>
        <w:t xml:space="preserve">7B.2.4 </w:t>
      </w:r>
      <w:r w:rsidRPr="009915BE">
        <w:rPr>
          <w:b/>
        </w:rPr>
        <w:fldChar w:fldCharType="end"/>
      </w:r>
      <w:r w:rsidRPr="009915BE">
        <w:rPr>
          <w:b/>
        </w:rPr>
        <w:t>)</w:t>
      </w:r>
      <w:r>
        <w:t xml:space="preserve"> </w:t>
      </w:r>
      <w:r w:rsidRPr="004C1AEE">
        <w:t>path</w:t>
      </w:r>
    </w:p>
    <w:p w14:paraId="78465DB6" w14:textId="1F5D2A26"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69399C">
        <w:rPr>
          <w:b/>
        </w:rPr>
        <w:t xml:space="preserve">7B.2.5 </w:t>
      </w:r>
      <w:r w:rsidR="00663C19">
        <w:rPr>
          <w:b/>
        </w:rPr>
        <w:fldChar w:fldCharType="end"/>
      </w:r>
      <w:r w:rsidR="00663C19">
        <w:rPr>
          <w:b/>
        </w:rPr>
        <w:t>)</w:t>
      </w:r>
      <w:r w:rsidR="00663C19">
        <w:t xml:space="preserve"> </w:t>
      </w:r>
      <w:r w:rsidR="000D7C43">
        <w:t>(</w:t>
      </w:r>
      <w:r w:rsidR="00663C19">
        <w:t xml:space="preserve">a </w:t>
      </w:r>
      <w:r w:rsidR="003E6A10">
        <w:t>'</w:t>
      </w:r>
      <w:r w:rsidR="00663C19">
        <w:t>?</w:t>
      </w:r>
      <w:r w:rsidR="003E6A10">
        <w:t>'</w:t>
      </w:r>
      <w:r w:rsidR="00663C19">
        <w:t xml:space="preserve"> followed by a list of </w:t>
      </w:r>
      <w:r w:rsidR="00663C19" w:rsidRPr="004C1AEE">
        <w:t>optional arguments</w:t>
      </w:r>
      <w:r w:rsidR="00663C19">
        <w:t xml:space="preserve"> separated by </w:t>
      </w:r>
      <w:r w:rsidR="003E6A10">
        <w:t>'</w:t>
      </w:r>
      <w:r w:rsidR="00663C19">
        <w:t>&amp;</w:t>
      </w:r>
      <w:r w:rsidR="003E6A10">
        <w:t>'</w:t>
      </w:r>
      <w:r w:rsidR="000D7C43">
        <w:t>)</w:t>
      </w:r>
    </w:p>
    <w:p w14:paraId="3E85FADD" w14:textId="72632A9E" w:rsidR="00663C19" w:rsidRPr="004C1AEE" w:rsidRDefault="00663C19" w:rsidP="00663C19">
      <w:pPr>
        <w:pStyle w:val="ListParagraph"/>
        <w:numPr>
          <w:ilvl w:val="0"/>
          <w:numId w:val="13"/>
        </w:numPr>
      </w:pPr>
      <w:r w:rsidRPr="004C1AEE">
        <w:t xml:space="preserve">The version of HTTP (for this chapter it will always be </w:t>
      </w:r>
      <w:r w:rsidR="003E6A10">
        <w:t>"</w:t>
      </w:r>
      <w:r w:rsidRPr="004C1AEE">
        <w:t>HTTP/1.1</w:t>
      </w:r>
      <w:r w:rsidR="003E6A10">
        <w:t>"</w:t>
      </w:r>
    </w:p>
    <w:p w14:paraId="34F5D1EB" w14:textId="3ED375E3" w:rsidR="00663C19" w:rsidRPr="004C1AEE" w:rsidRDefault="00663C19" w:rsidP="00663C19">
      <w:pPr>
        <w:pStyle w:val="ListParagraph"/>
        <w:numPr>
          <w:ilvl w:val="0"/>
          <w:numId w:val="13"/>
        </w:numPr>
      </w:pPr>
      <w:r w:rsidRPr="004C1AEE">
        <w:t xml:space="preserve">A </w:t>
      </w:r>
      <w:r w:rsidR="003E6A10">
        <w:t>"</w:t>
      </w:r>
      <w:r w:rsidRPr="004C1AEE">
        <w:t>\r\n</w:t>
      </w:r>
      <w:r w:rsidR="003E6A10">
        <w:t>"</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Pr="00193126" w:rsidRDefault="00663C19" w:rsidP="00663C19">
      <w:pPr>
        <w:pStyle w:val="CCode"/>
        <w:rPr>
          <w:color w:val="1F4E79" w:themeColor="accent1" w:themeShade="80"/>
        </w:rPr>
      </w:pPr>
      <w:r w:rsidRPr="00193126">
        <w:rPr>
          <w:color w:val="1F4E79" w:themeColor="accent1" w:themeShade="80"/>
        </w:rPr>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196" w:name="_Ref492380147"/>
      <w:bookmarkStart w:id="197" w:name="_Toc518384936"/>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196"/>
      <w:bookmarkEnd w:id="197"/>
    </w:p>
    <w:p w14:paraId="46A8B133" w14:textId="1B623B2C" w:rsidR="00663C19" w:rsidRPr="00406245" w:rsidRDefault="00663C19" w:rsidP="00663C19">
      <w:r w:rsidRPr="00406245">
        <w:t xml:space="preserve">There are 9 </w:t>
      </w:r>
      <w:r w:rsidR="00D6618B">
        <w:fldChar w:fldCharType="begin"/>
      </w:r>
      <w:r w:rsidR="00D6618B">
        <w:instrText xml:space="preserve"> HYPERLINK "https://developer.mozilla</w:instrText>
      </w:r>
      <w:r w:rsidR="00D6618B">
        <w:instrText xml:space="preserve">.org/en-US/docs/Web/HTTP/Messages" </w:instrText>
      </w:r>
      <w:ins w:id="198" w:author="Greg Landry" w:date="2018-07-03T12:40:00Z"/>
      <w:r w:rsidR="00D6618B">
        <w:fldChar w:fldCharType="separate"/>
      </w:r>
      <w:r w:rsidRPr="00242C1E">
        <w:rPr>
          <w:rStyle w:val="Hyperlink"/>
        </w:rPr>
        <w:t>HTTP methods</w:t>
      </w:r>
      <w:r w:rsidR="00D6618B">
        <w:rPr>
          <w:rStyle w:val="Hyperlink"/>
        </w:rPr>
        <w:fldChar w:fldCharType="end"/>
      </w:r>
      <w:r w:rsidRPr="00406245">
        <w:t xml:space="preserve"> which are sometimes called </w:t>
      </w:r>
      <w:r w:rsidR="003E6A10">
        <w:t>"</w:t>
      </w:r>
      <w:r w:rsidRPr="00406245">
        <w:t>verbs</w:t>
      </w:r>
      <w:r w:rsidR="003E6A10">
        <w:t>"</w:t>
      </w:r>
      <w:r w:rsidRPr="00406245">
        <w:t xml:space="preserve">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26B718CC" w:rsidR="00663C19" w:rsidRPr="004C1AEE" w:rsidRDefault="00663C19" w:rsidP="00663C19">
      <w:r w:rsidRPr="004C1AEE">
        <w:t>Safe</w:t>
      </w:r>
      <w:r>
        <w:t xml:space="preserve"> </w:t>
      </w:r>
      <w:r w:rsidRPr="004C1AEE">
        <w:t>– the method doesn</w:t>
      </w:r>
      <w:r w:rsidR="003E6A10">
        <w:t>'</w:t>
      </w:r>
      <w:r w:rsidRPr="004C1AEE">
        <w:t>t change anything on the Server and can be run without fear of side effects</w:t>
      </w:r>
      <w:r>
        <w:t>.</w:t>
      </w:r>
      <w:r w:rsidR="00170060">
        <w:t xml:space="preserve"> Any method that changes anything on the server is therefore Unsafe.</w:t>
      </w:r>
    </w:p>
    <w:p w14:paraId="0F1BD570" w14:textId="1F9EF3E2"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w:t>
      </w:r>
      <w:r w:rsidR="003E6A10">
        <w:t>"</w:t>
      </w:r>
      <w:r w:rsidRPr="004C1AEE">
        <w:t>PUT</w:t>
      </w:r>
      <w:r w:rsidR="003E6A10">
        <w:t>"</w:t>
      </w:r>
      <w:r w:rsidRPr="004C1AEE">
        <w:t xml:space="preserve">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698A8B39" w:rsidR="00663C19" w:rsidRPr="004C1AEE" w:rsidRDefault="00D6618B" w:rsidP="00663C19">
      <w:r>
        <w:lastRenderedPageBreak/>
        <w:fldChar w:fldCharType="begin"/>
      </w:r>
      <w:r>
        <w:instrText xml:space="preserve"> HYPERLINK "https://developer.mozilla.org/en-US/docs/Web/HTTP/Methods/GET" </w:instrText>
      </w:r>
      <w:ins w:id="199" w:author="Greg Landry" w:date="2018-07-03T12:40:00Z"/>
      <w:r>
        <w:fldChar w:fldCharType="separate"/>
      </w:r>
      <w:r w:rsidR="00663C19" w:rsidRPr="001B22CC">
        <w:rPr>
          <w:rStyle w:val="Hyperlink"/>
          <w:color w:val="auto"/>
        </w:rPr>
        <w:t>GET</w:t>
      </w:r>
      <w:r>
        <w:rPr>
          <w:rStyle w:val="Hyperlink"/>
          <w:color w:val="auto"/>
        </w:rPr>
        <w:fldChar w:fldCharType="end"/>
      </w:r>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 xml:space="preserve">is </w:t>
      </w:r>
      <w:r w:rsidR="003E6A10">
        <w:t>"</w:t>
      </w:r>
      <w:r w:rsidR="00663C19" w:rsidRPr="004C1AEE">
        <w:t>Content-length</w:t>
      </w:r>
      <w:r w:rsidR="003E6A10">
        <w:t>"</w:t>
      </w:r>
      <w:r w:rsidR="00663C19" w:rsidRPr="004C1AEE">
        <w:t xml:space="preserve"> and what is the MIME-Type</w:t>
      </w:r>
      <w:r w:rsidR="00663C19">
        <w:t xml:space="preserve"> (</w:t>
      </w:r>
      <w:r w:rsidR="00663C19">
        <w:fldChar w:fldCharType="begin"/>
      </w:r>
      <w:r w:rsidR="00663C19">
        <w:instrText xml:space="preserve"> REF _Ref492386536 \r \h </w:instrText>
      </w:r>
      <w:r w:rsidR="00663C19">
        <w:fldChar w:fldCharType="separate"/>
      </w:r>
      <w:r w:rsidR="0069399C">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w:t>
      </w:r>
      <w:r w:rsidR="003E6A10">
        <w:t>"</w:t>
      </w:r>
      <w:r w:rsidR="00663C19" w:rsidRPr="004C1AEE">
        <w:t>Content-type</w:t>
      </w:r>
      <w:r w:rsidR="003E6A10">
        <w:t>"</w:t>
      </w:r>
      <w:r w:rsidR="00663C19" w:rsidRPr="004C1AEE">
        <w:t>.</w:t>
      </w:r>
    </w:p>
    <w:p w14:paraId="2A073D86" w14:textId="0FFA8223" w:rsidR="00663C19" w:rsidRPr="004C1AEE" w:rsidRDefault="00D6618B" w:rsidP="00663C19">
      <w:r>
        <w:fldChar w:fldCharType="begin"/>
      </w:r>
      <w:r>
        <w:instrText xml:space="preserve"> HYPERLINK "https://developer.mozilla.org/en-US/docs/Web/HTTP/Methods/HEAD" </w:instrText>
      </w:r>
      <w:ins w:id="200" w:author="Greg Landry" w:date="2018-07-03T12:40:00Z"/>
      <w:r>
        <w:fldChar w:fldCharType="separate"/>
      </w:r>
      <w:r w:rsidR="00663C19" w:rsidRPr="00216CA1">
        <w:rPr>
          <w:rStyle w:val="Hyperlink"/>
          <w:color w:val="auto"/>
        </w:rPr>
        <w:t>HEAD</w:t>
      </w:r>
      <w:r>
        <w:rPr>
          <w:rStyle w:val="Hyperlink"/>
          <w:color w:val="auto"/>
        </w:rPr>
        <w:fldChar w:fldCharType="end"/>
      </w:r>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w:t>
      </w:r>
      <w:r w:rsidR="003E6A10">
        <w:t>"</w:t>
      </w:r>
      <w:r w:rsidR="00663C19" w:rsidRPr="004C1AEE">
        <w:t>GET</w:t>
      </w:r>
      <w:r w:rsidR="003E6A10">
        <w:t>"</w:t>
      </w:r>
      <w:r w:rsidR="00663C19" w:rsidRPr="004C1AEE">
        <w:t xml:space="preserve"> except it only replies with the Headers and does not return the Content</w:t>
      </w:r>
      <w:r w:rsidR="00663C19">
        <w:t xml:space="preserve"> Body</w:t>
      </w:r>
      <w:r w:rsidR="00663C19" w:rsidRPr="004C1AEE">
        <w:t>.</w:t>
      </w:r>
    </w:p>
    <w:p w14:paraId="72D017BE" w14:textId="185F4418" w:rsidR="00663C19" w:rsidRPr="004C1AEE" w:rsidRDefault="00D6618B" w:rsidP="00663C19">
      <w:r>
        <w:fldChar w:fldCharType="begin"/>
      </w:r>
      <w:r>
        <w:instrText xml:space="preserve"> HYPERLINK "https://developer.mozilla.org/en-US/docs/Web/HTTP/Methods/PUT" </w:instrText>
      </w:r>
      <w:ins w:id="201" w:author="Greg Landry" w:date="2018-07-03T12:40:00Z"/>
      <w:r>
        <w:fldChar w:fldCharType="separate"/>
      </w:r>
      <w:r w:rsidR="00663C19" w:rsidRPr="00382507">
        <w:rPr>
          <w:rStyle w:val="Hyperlink"/>
          <w:color w:val="auto"/>
        </w:rPr>
        <w:t>PUT</w:t>
      </w:r>
      <w:r>
        <w:rPr>
          <w:rStyle w:val="Hyperlink"/>
          <w:color w:val="auto"/>
        </w:rPr>
        <w:fldChar w:fldCharType="end"/>
      </w:r>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342BBA9A" w14:textId="19C41C38" w:rsidR="00663C19" w:rsidRPr="004C1AEE" w:rsidRDefault="00D6618B" w:rsidP="00663C19">
      <w:r>
        <w:fldChar w:fldCharType="begin"/>
      </w:r>
      <w:r>
        <w:instrText xml:space="preserve"> HYPERLINK "https://developer.mozilla.org/en-US/docs/Web/HTTP/Methods/PATCH" </w:instrText>
      </w:r>
      <w:ins w:id="202" w:author="Greg Landry" w:date="2018-07-03T12:40:00Z"/>
      <w:r>
        <w:fldChar w:fldCharType="separate"/>
      </w:r>
      <w:r w:rsidR="00663C19" w:rsidRPr="00382507">
        <w:rPr>
          <w:rStyle w:val="Hyperlink"/>
          <w:color w:val="auto"/>
        </w:rPr>
        <w:t>PATCH</w:t>
      </w:r>
      <w:r>
        <w:rPr>
          <w:rStyle w:val="Hyperlink"/>
          <w:color w:val="auto"/>
        </w:rPr>
        <w:fldChar w:fldCharType="end"/>
      </w:r>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 xml:space="preserve">a new age by having content with the updated age by sending a JSON document with </w:t>
      </w:r>
      <w:r w:rsidR="003E6A10">
        <w:t>"</w:t>
      </w:r>
      <w:r w:rsidR="00663C19" w:rsidRPr="004C1AEE">
        <w:t>{age:49}</w:t>
      </w:r>
      <w:r w:rsidR="003E6A10">
        <w:t>"</w:t>
      </w:r>
      <w:r w:rsidR="00AB6099">
        <w:t>.</w:t>
      </w:r>
    </w:p>
    <w:p w14:paraId="0CA2730D" w14:textId="137B5F79" w:rsidR="00663C19" w:rsidRPr="004C1AEE" w:rsidRDefault="00D6618B" w:rsidP="00663C19">
      <w:r>
        <w:fldChar w:fldCharType="begin"/>
      </w:r>
      <w:r>
        <w:instrText xml:space="preserve"> HYPERLINK "https://developer.mozilla.org/en-US/docs/Web/HTTP/Methods/POST" </w:instrText>
      </w:r>
      <w:ins w:id="203" w:author="Greg Landry" w:date="2018-07-03T12:40:00Z"/>
      <w:r>
        <w:fldChar w:fldCharType="separate"/>
      </w:r>
      <w:r w:rsidR="00663C19" w:rsidRPr="00382507">
        <w:rPr>
          <w:rStyle w:val="Hyperlink"/>
          <w:color w:val="auto"/>
        </w:rPr>
        <w:t>POST</w:t>
      </w:r>
      <w:r>
        <w:rPr>
          <w:rStyle w:val="Hyperlink"/>
          <w:color w:val="auto"/>
        </w:rPr>
        <w:fldChar w:fldCharType="end"/>
      </w:r>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4F2469AD" w14:textId="7F0A513C" w:rsidR="00663C19" w:rsidRPr="004C1AEE" w:rsidRDefault="00D6618B" w:rsidP="00663C19">
      <w:r>
        <w:fldChar w:fldCharType="begin"/>
      </w:r>
      <w:r>
        <w:instrText xml:space="preserve"> HYPERLINK "https://developer.mozilla.org/en-US/docs/Web</w:instrText>
      </w:r>
      <w:r>
        <w:instrText xml:space="preserve">/HTTP/Methods/DELETE" </w:instrText>
      </w:r>
      <w:ins w:id="204" w:author="Greg Landry" w:date="2018-07-03T12:40:00Z"/>
      <w:r>
        <w:fldChar w:fldCharType="separate"/>
      </w:r>
      <w:r w:rsidR="00663C19" w:rsidRPr="00382507">
        <w:rPr>
          <w:rStyle w:val="Hyperlink"/>
          <w:color w:val="auto"/>
        </w:rPr>
        <w:t>DELETE</w:t>
      </w:r>
      <w:r>
        <w:rPr>
          <w:rStyle w:val="Hyperlink"/>
          <w:color w:val="auto"/>
        </w:rPr>
        <w:fldChar w:fldCharType="end"/>
      </w:r>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9DB7869" w:rsidR="00663C19" w:rsidRPr="004C1AEE" w:rsidRDefault="00D6618B" w:rsidP="00663C19">
      <w:r>
        <w:fldChar w:fldCharType="begin"/>
      </w:r>
      <w:r>
        <w:instrText xml:space="preserve"> HYPERLINK "https://developer.mozilla.org/en-US/docs/Web/HTTP/Methods/OPTIONS" </w:instrText>
      </w:r>
      <w:ins w:id="205" w:author="Greg Landry" w:date="2018-07-03T12:40:00Z"/>
      <w:r>
        <w:fldChar w:fldCharType="separate"/>
      </w:r>
      <w:r w:rsidR="00663C19" w:rsidRPr="00382507">
        <w:rPr>
          <w:rStyle w:val="Hyperlink"/>
          <w:color w:val="auto"/>
        </w:rPr>
        <w:t>OPTIONS</w:t>
      </w:r>
      <w:r>
        <w:rPr>
          <w:rStyle w:val="Hyperlink"/>
          <w:color w:val="auto"/>
        </w:rPr>
        <w:fldChar w:fldCharType="end"/>
      </w:r>
      <w:r w:rsidR="00663C19" w:rsidRPr="00382507">
        <w:rPr>
          <w:u w:val="single"/>
        </w:rPr>
        <w:t xml:space="preserve"> (safe, idempotent)</w:t>
      </w:r>
      <w:r w:rsidR="00663C19" w:rsidRPr="004C1AEE">
        <w:t xml:space="preserve"> – This Method asks the Server to respond with an HTTP message that has a </w:t>
      </w:r>
      <w:r w:rsidR="003E6A10">
        <w:t>"</w:t>
      </w:r>
      <w:r w:rsidR="00663C19" w:rsidRPr="004C1AEE">
        <w:t>Options</w:t>
      </w:r>
      <w:r w:rsidR="003E6A10">
        <w:t>"</w:t>
      </w:r>
      <w:r w:rsidR="00663C19" w:rsidRPr="004C1AEE">
        <w:t xml:space="preserve"> header that enumerates the list of legal HTTP Methods</w:t>
      </w:r>
      <w:r w:rsidR="00AB6099">
        <w:t xml:space="preserve"> for that server</w:t>
      </w:r>
      <w:r w:rsidR="00663C19" w:rsidRPr="004C1AEE">
        <w:t>.</w:t>
      </w:r>
    </w:p>
    <w:p w14:paraId="172C800F" w14:textId="63817368"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w:t>
      </w:r>
      <w:r w:rsidR="003E6A10">
        <w:t>'</w:t>
      </w:r>
      <w:r w:rsidRPr="004C1AEE">
        <w:t>d back)</w:t>
      </w:r>
      <w:r w:rsidR="00AB6099">
        <w:t>.</w:t>
      </w:r>
    </w:p>
    <w:p w14:paraId="21397C12" w14:textId="03A739AD" w:rsidR="00663C19" w:rsidRPr="00406245" w:rsidRDefault="00D6618B" w:rsidP="00663C19">
      <w:r>
        <w:fldChar w:fldCharType="begin"/>
      </w:r>
      <w:r>
        <w:instrText xml:space="preserve"> HYPERLINK "https://developer.mozilla.org/en-US/docs/Web/HTTP/Methods/CONNECT" </w:instrText>
      </w:r>
      <w:ins w:id="206" w:author="Greg Landry" w:date="2018-07-03T12:40:00Z"/>
      <w:r>
        <w:fldChar w:fldCharType="separate"/>
      </w:r>
      <w:r w:rsidR="00663C19" w:rsidRPr="00382507">
        <w:rPr>
          <w:rStyle w:val="Hyperlink"/>
          <w:color w:val="auto"/>
        </w:rPr>
        <w:t>CONNECT</w:t>
      </w:r>
      <w:r>
        <w:rPr>
          <w:rStyle w:val="Hyperlink"/>
          <w:color w:val="auto"/>
        </w:rPr>
        <w:fldChar w:fldCharType="end"/>
      </w:r>
      <w:r w:rsidR="00663C19" w:rsidRPr="004C1AEE">
        <w:t xml:space="preserve"> – This method requests the Server to open a tunneling TCP connection.  This method is probably never used in an IoT application.</w:t>
      </w:r>
    </w:p>
    <w:p w14:paraId="35596FFE" w14:textId="011FF754" w:rsidR="00663C19" w:rsidRPr="00406245" w:rsidRDefault="00663C19" w:rsidP="00663C19">
      <w:r w:rsidRPr="00406245">
        <w:t xml:space="preserve">You should be aware that the idempotence and safety of these methods is established by convention.  There is no technical reason why a </w:t>
      </w:r>
      <w:r w:rsidR="003E6A10">
        <w:t>"</w:t>
      </w:r>
      <w:r w:rsidRPr="00406245">
        <w:t>GET</w:t>
      </w:r>
      <w:r w:rsidR="003E6A10">
        <w:t>"</w:t>
      </w:r>
      <w:r w:rsidRPr="00406245">
        <w:t xml:space="preserve"> couldn</w:t>
      </w:r>
      <w:r w:rsidR="003E6A10">
        <w:t>'</w:t>
      </w:r>
      <w:r w:rsidRPr="00406245">
        <w:t xml:space="preserve">t delete the resource or a </w:t>
      </w:r>
      <w:r w:rsidR="003E6A10">
        <w:t>"</w:t>
      </w:r>
      <w:r w:rsidRPr="00406245">
        <w:t>PUT</w:t>
      </w:r>
      <w:r w:rsidR="003E6A10">
        <w:t>"</w:t>
      </w:r>
      <w:r w:rsidRPr="00406245">
        <w:t xml:space="preserve"> couldn</w:t>
      </w:r>
      <w:r w:rsidR="003E6A10">
        <w:t>'</w:t>
      </w:r>
      <w:r w:rsidRPr="00406245">
        <w:t xml:space="preserve">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207" w:name="_Ref492380163"/>
      <w:bookmarkStart w:id="208" w:name="_Toc518384937"/>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207"/>
      <w:bookmarkEnd w:id="20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5B53A1A7" w:rsidR="00663C19" w:rsidRPr="00406245" w:rsidRDefault="003E6A10" w:rsidP="00663C19">
      <w:pPr>
        <w:pStyle w:val="NumList"/>
        <w:numPr>
          <w:ilvl w:val="0"/>
          <w:numId w:val="21"/>
        </w:numPr>
      </w:pPr>
      <w:r>
        <w:lastRenderedPageBreak/>
        <w:t>"</w:t>
      </w:r>
      <w:r w:rsidR="00663C19" w:rsidRPr="00406245">
        <w:t>http:</w:t>
      </w:r>
      <w:r>
        <w:t>"</w:t>
      </w:r>
      <w:r w:rsidR="00663C19" w:rsidRPr="00406245">
        <w:t xml:space="preserve"> specifies the protocol.</w:t>
      </w:r>
    </w:p>
    <w:p w14:paraId="01169C7A" w14:textId="1BB001FB" w:rsidR="00663C19" w:rsidRPr="00406245" w:rsidRDefault="003E6A10" w:rsidP="00663C19">
      <w:pPr>
        <w:pStyle w:val="NumList"/>
        <w:numPr>
          <w:ilvl w:val="0"/>
          <w:numId w:val="21"/>
        </w:numPr>
      </w:pPr>
      <w:r>
        <w:t>"</w:t>
      </w:r>
      <w:r w:rsidR="00663C19" w:rsidRPr="00406245">
        <w:t>server.com</w:t>
      </w:r>
      <w:r>
        <w:t>"</w:t>
      </w:r>
      <w:r w:rsidR="00663C19" w:rsidRPr="00406245">
        <w:t xml:space="preserve"> is the DNS name of the HTTP server</w:t>
      </w:r>
    </w:p>
    <w:p w14:paraId="5B7DAFAA" w14:textId="09D67A47" w:rsidR="00663C19" w:rsidRPr="00406245" w:rsidRDefault="003E6A10" w:rsidP="00663C19">
      <w:pPr>
        <w:pStyle w:val="NumList"/>
        <w:numPr>
          <w:ilvl w:val="0"/>
          <w:numId w:val="21"/>
        </w:numPr>
      </w:pPr>
      <w:r>
        <w:t>"</w:t>
      </w:r>
      <w:r w:rsidR="00663C19" w:rsidRPr="00406245">
        <w:t>/path</w:t>
      </w:r>
      <w:r>
        <w:t>"</w:t>
      </w:r>
      <w:r w:rsidR="00663C19" w:rsidRPr="00406245">
        <w:t xml:space="preserve"> the location of the resource on the HTTP server. </w:t>
      </w:r>
    </w:p>
    <w:p w14:paraId="7FC8E133" w14:textId="1EA1E5D8" w:rsidR="00663C19" w:rsidRPr="00406245" w:rsidRDefault="003E6A10" w:rsidP="00663C19">
      <w:pPr>
        <w:pStyle w:val="NumList"/>
        <w:numPr>
          <w:ilvl w:val="0"/>
          <w:numId w:val="21"/>
        </w:numPr>
      </w:pPr>
      <w:r>
        <w:t>"</w:t>
      </w:r>
      <w:r w:rsidR="00663C19" w:rsidRPr="00406245">
        <w:t>?option=28</w:t>
      </w:r>
      <w:r>
        <w:t>"</w:t>
      </w:r>
      <w:r w:rsidR="00663C19" w:rsidRPr="00406245">
        <w:t xml:space="preserve"> is an option that is sent to the server (see next section) </w:t>
      </w:r>
    </w:p>
    <w:p w14:paraId="58746207" w14:textId="77777777" w:rsidR="00663C19" w:rsidRDefault="00663C19" w:rsidP="00663C19"/>
    <w:p w14:paraId="03E1942B" w14:textId="617618B4"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w:t>
      </w:r>
      <w:r w:rsidR="003E6A10">
        <w:t>"</w:t>
      </w:r>
      <w:r w:rsidRPr="00406245">
        <w:t>protocol://serverName/path?option</w:t>
      </w:r>
      <w:r w:rsidR="003E6A10">
        <w:t>"</w:t>
      </w:r>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59B7F1DF" w:rsidR="00663C19" w:rsidRDefault="00663C19" w:rsidP="00663C19">
      <w:r w:rsidRPr="00406245">
        <w:t xml:space="preserve">Which </w:t>
      </w:r>
      <w:r>
        <w:t xml:space="preserve">is a request to the server to please send the document located at </w:t>
      </w:r>
      <w:r w:rsidR="003E6A10">
        <w:t>"</w:t>
      </w:r>
      <w:r>
        <w:t>/resource</w:t>
      </w:r>
      <w:r w:rsidR="003E6A10">
        <w:t>"</w:t>
      </w:r>
      <w:r>
        <w:t xml:space="preserve"> as an </w:t>
      </w:r>
      <w:r w:rsidRPr="00406245">
        <w:t>HTTP response</w:t>
      </w:r>
      <w:r>
        <w:t>.</w:t>
      </w:r>
    </w:p>
    <w:p w14:paraId="13D91E84" w14:textId="5DBFEADE" w:rsidR="00663C19" w:rsidRPr="00406245" w:rsidRDefault="00624016" w:rsidP="00BF60BC">
      <w:pPr>
        <w:pStyle w:val="Heading2"/>
      </w:pPr>
      <w:bookmarkStart w:id="209" w:name="_Ref492380194"/>
      <w:bookmarkStart w:id="210" w:name="_Toc518384938"/>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209"/>
      <w:bookmarkEnd w:id="210"/>
    </w:p>
    <w:p w14:paraId="0B746F98" w14:textId="37C4F717" w:rsidR="00663C19" w:rsidRDefault="00663C19" w:rsidP="00663C19">
      <w:r>
        <w:t>O</w:t>
      </w:r>
      <w:r w:rsidRPr="00406245">
        <w:t xml:space="preserve">ptions are appended to the resource location by placing a </w:t>
      </w:r>
      <w:r w:rsidR="003E6A10">
        <w:t>"</w:t>
      </w:r>
      <w:r w:rsidRPr="00406245">
        <w:t>?</w:t>
      </w:r>
      <w:r w:rsidR="003E6A10">
        <w:t>"</w:t>
      </w:r>
      <w:r w:rsidRPr="00406245">
        <w:t xml:space="preserve"> at the end of the resource</w:t>
      </w:r>
      <w:r w:rsidR="000A1F26">
        <w:t xml:space="preserve"> path</w:t>
      </w:r>
      <w:r w:rsidRPr="00406245">
        <w:t xml:space="preserve">.  You can then specify options by adding </w:t>
      </w:r>
      <w:r w:rsidR="003E6A10">
        <w:t>"</w:t>
      </w:r>
      <w:r w:rsidRPr="00406245">
        <w:t>option=value</w:t>
      </w:r>
      <w:r w:rsidR="003E6A10">
        <w:t>"</w:t>
      </w:r>
      <w:r w:rsidRPr="00406245">
        <w:t xml:space="preserve"> or just </w:t>
      </w:r>
      <w:r w:rsidR="003E6A10">
        <w:t>"</w:t>
      </w:r>
      <w:r w:rsidRPr="00406245">
        <w:t>option</w:t>
      </w:r>
      <w:r w:rsidR="003E6A10">
        <w:t>"</w:t>
      </w:r>
      <w:r w:rsidRPr="00406245">
        <w:t xml:space="preserve">.  You can specify multiple options by separating them with </w:t>
      </w:r>
      <w:r w:rsidR="003E6A10">
        <w:t>"</w:t>
      </w:r>
      <w:r w:rsidRPr="00406245">
        <w:t>&amp;</w:t>
      </w:r>
      <w:r w:rsidR="003E6A10">
        <w:t>"</w:t>
      </w:r>
      <w:r w:rsidRPr="00406245">
        <w:t>.  These options are sometimes used to send commands or other information to the server e.</w:t>
      </w:r>
      <w:r w:rsidR="000C3049">
        <w:t xml:space="preserve">g. </w:t>
      </w:r>
      <w:r w:rsidR="003E6A10">
        <w:t>"</w:t>
      </w:r>
      <w:r w:rsidR="000C3049">
        <w:t>user=arh&amp;password=secret</w:t>
      </w:r>
      <w:r w:rsidR="003E6A10">
        <w:t>"</w:t>
      </w:r>
      <w:r w:rsidR="000C3049">
        <w:t>.</w:t>
      </w:r>
    </w:p>
    <w:p w14:paraId="7B98A070" w14:textId="369E7948" w:rsidR="001B33D8" w:rsidRDefault="001B33D8" w:rsidP="00663C19">
      <w:r>
        <w:t xml:space="preserve">An example request with an option to format the response as </w:t>
      </w:r>
      <w:r w:rsidR="003E6A10">
        <w:t>"</w:t>
      </w:r>
      <w:r>
        <w:t>simple</w:t>
      </w:r>
      <w:r w:rsidR="003E6A10">
        <w:t>"</w:t>
      </w:r>
      <w:r>
        <w:t xml:space="preserve"> (what </w:t>
      </w:r>
      <w:r w:rsidR="003E6A10">
        <w:t>"</w:t>
      </w:r>
      <w:r>
        <w:t>simple</w:t>
      </w:r>
      <w:r w:rsidR="003E6A10">
        <w:t>"</w:t>
      </w:r>
      <w:r>
        <w:t xml:space="preserve"> means is part of the application semantics) might look like this:</w:t>
      </w:r>
    </w:p>
    <w:p w14:paraId="35621697" w14:textId="4E5DAEA8" w:rsidR="001B33D8" w:rsidRPr="00193126" w:rsidRDefault="001B33D8" w:rsidP="001B33D8">
      <w:pPr>
        <w:pStyle w:val="CCode"/>
        <w:rPr>
          <w:color w:val="1F4E79" w:themeColor="accent1" w:themeShade="80"/>
        </w:rPr>
      </w:pPr>
      <w:r w:rsidRPr="00193126">
        <w:rPr>
          <w:color w:val="1F4E79" w:themeColor="accent1" w:themeShade="80"/>
        </w:rPr>
        <w:t>GET /resource?format=simple HTTP/1.1</w:t>
      </w:r>
    </w:p>
    <w:p w14:paraId="0CE9DDB2" w14:textId="5D6F34FF" w:rsidR="00663C19" w:rsidRPr="000F2E84" w:rsidRDefault="00663C19" w:rsidP="00BF60BC">
      <w:pPr>
        <w:pStyle w:val="Heading2"/>
      </w:pPr>
      <w:bookmarkStart w:id="211" w:name="_Ref492380119"/>
      <w:bookmarkStart w:id="212" w:name="_Toc518384939"/>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211"/>
      <w:bookmarkEnd w:id="212"/>
    </w:p>
    <w:p w14:paraId="02EAABBB" w14:textId="415C5A0B" w:rsidR="00663C19" w:rsidRPr="00406245" w:rsidRDefault="00663C19" w:rsidP="00663C19">
      <w:r>
        <w:t xml:space="preserve">The </w:t>
      </w:r>
      <w:r w:rsidR="00D6618B">
        <w:fldChar w:fldCharType="begin"/>
      </w:r>
      <w:r w:rsidR="00D6618B">
        <w:instrText xml:space="preserve"> HYPERLINK "https://developer.mozilla.org/en-US/docs/Web/HTTP/Headers" </w:instrText>
      </w:r>
      <w:ins w:id="213" w:author="Greg Landry" w:date="2018-07-03T12:40:00Z"/>
      <w:r w:rsidR="00D6618B">
        <w:fldChar w:fldCharType="separate"/>
      </w:r>
      <w:r w:rsidRPr="00074015">
        <w:rPr>
          <w:rStyle w:val="Hyperlink"/>
        </w:rPr>
        <w:t>HTTP Headers</w:t>
      </w:r>
      <w:r w:rsidR="00D6618B">
        <w:rPr>
          <w:rStyle w:val="Hyperlink"/>
        </w:rPr>
        <w:fldChar w:fldCharType="end"/>
      </w:r>
      <w:r w:rsidRPr="00406245">
        <w:t xml:space="preserve"> are just a list of </w:t>
      </w:r>
      <w:r w:rsidR="003E6A10">
        <w:t>"</w:t>
      </w:r>
      <w:r w:rsidRPr="00406245">
        <w:t>name:</w:t>
      </w:r>
      <w:r w:rsidR="004E7BFB">
        <w:t xml:space="preserve"> </w:t>
      </w:r>
      <w:r w:rsidRPr="00406245">
        <w:t>value</w:t>
      </w:r>
      <w:r w:rsidR="003E6A10">
        <w:t>"</w:t>
      </w:r>
      <w:r w:rsidRPr="00406245">
        <w:t xml:space="preserve"> pairs, one per line with the name and the value separated by a </w:t>
      </w:r>
      <w:r w:rsidR="003E6A10">
        <w:t>"</w:t>
      </w:r>
      <w:r w:rsidRPr="00406245">
        <w:t>:</w:t>
      </w:r>
      <w:r w:rsidR="008B2F0A">
        <w:t xml:space="preserve"> </w:t>
      </w:r>
      <w:r w:rsidR="003E6A10">
        <w:t>"</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Pr="00193126" w:rsidRDefault="00230A39" w:rsidP="00663C19">
      <w:pPr>
        <w:pStyle w:val="CCode"/>
        <w:rPr>
          <w:color w:val="1F4E79" w:themeColor="accent1" w:themeShade="80"/>
        </w:rPr>
      </w:pPr>
      <w:r w:rsidRPr="00193126">
        <w:rPr>
          <w:color w:val="1F4E79" w:themeColor="accent1" w:themeShade="80"/>
        </w:rPr>
        <w:t>Host: example.com</w:t>
      </w:r>
    </w:p>
    <w:p w14:paraId="7FCAC749" w14:textId="0D1078BD" w:rsidR="00663C19" w:rsidRPr="00193126" w:rsidRDefault="00663C19" w:rsidP="00663C19">
      <w:pPr>
        <w:pStyle w:val="CCode"/>
        <w:rPr>
          <w:color w:val="1F4E79" w:themeColor="accent1" w:themeShade="80"/>
        </w:rPr>
      </w:pPr>
      <w:r w:rsidRPr="00193126">
        <w:rPr>
          <w:color w:val="1F4E79" w:themeColor="accent1" w:themeShade="80"/>
        </w:rPr>
        <w:t>Content-type: application/json</w:t>
      </w:r>
    </w:p>
    <w:p w14:paraId="6A99AF6B" w14:textId="77777777" w:rsidR="00663C19" w:rsidRPr="00193126" w:rsidRDefault="00663C19" w:rsidP="00663C19">
      <w:pPr>
        <w:pStyle w:val="CCode"/>
        <w:rPr>
          <w:color w:val="1F4E79" w:themeColor="accent1" w:themeShade="80"/>
        </w:rPr>
      </w:pPr>
      <w:r w:rsidRPr="00193126">
        <w:rPr>
          <w:color w:val="1F4E79" w:themeColor="accent1" w:themeShade="80"/>
        </w:rPr>
        <w:t>Content-length: 129</w:t>
      </w:r>
    </w:p>
    <w:p w14:paraId="24EB9AE0" w14:textId="77777777" w:rsidR="00663C19" w:rsidRPr="00193126" w:rsidRDefault="00663C19" w:rsidP="00663C19">
      <w:pPr>
        <w:pStyle w:val="CCode"/>
        <w:rPr>
          <w:color w:val="1F4E79" w:themeColor="accent1" w:themeShade="80"/>
        </w:rPr>
      </w:pPr>
      <w:r w:rsidRPr="00193126">
        <w:rPr>
          <w:color w:val="1F4E79" w:themeColor="accent1" w:themeShade="80"/>
        </w:rPr>
        <w:t>Accept: application/json</w:t>
      </w:r>
    </w:p>
    <w:p w14:paraId="31D2808B" w14:textId="77777777" w:rsidR="00663C19" w:rsidRPr="00193126" w:rsidRDefault="00663C19" w:rsidP="00663C19">
      <w:pPr>
        <w:pStyle w:val="CCode"/>
        <w:rPr>
          <w:color w:val="1F4E79" w:themeColor="accent1" w:themeShade="80"/>
        </w:rPr>
      </w:pPr>
      <w:r w:rsidRPr="00193126">
        <w:rPr>
          <w:color w:val="1F4E79" w:themeColor="accent1" w:themeShade="80"/>
        </w:rPr>
        <w:t>X-Some-Header: 1239asdf</w:t>
      </w:r>
    </w:p>
    <w:p w14:paraId="739A1CCD" w14:textId="77777777" w:rsidR="00663C19" w:rsidRPr="00193126" w:rsidRDefault="00663C19" w:rsidP="00663C19">
      <w:pPr>
        <w:pStyle w:val="CCode"/>
        <w:rPr>
          <w:color w:val="1F4E79" w:themeColor="accent1" w:themeShade="80"/>
        </w:rPr>
      </w:pPr>
      <w:r w:rsidRPr="00193126">
        <w:rPr>
          <w:color w:val="1F4E79" w:themeColor="accent1" w:themeShade="80"/>
        </w:rPr>
        <w:t>Set-cookie: nsatrack=129</w:t>
      </w:r>
    </w:p>
    <w:p w14:paraId="2F363D94" w14:textId="7A04E8CD" w:rsidR="0017583D" w:rsidRPr="00EE372F" w:rsidRDefault="0017583D" w:rsidP="00663C19">
      <w:pPr>
        <w:rPr>
          <w:b/>
          <w:u w:val="single"/>
        </w:rPr>
      </w:pPr>
      <w:r w:rsidRPr="00EE372F">
        <w:rPr>
          <w:b/>
          <w:u w:val="single"/>
        </w:rPr>
        <w:t xml:space="preserve">You must send </w:t>
      </w:r>
      <w:r w:rsidR="003E6A10">
        <w:rPr>
          <w:b/>
          <w:u w:val="single"/>
        </w:rPr>
        <w:t>"</w:t>
      </w:r>
      <w:r w:rsidRPr="00EE372F">
        <w:rPr>
          <w:b/>
          <w:u w:val="single"/>
        </w:rPr>
        <w:t>\r\n</w:t>
      </w:r>
      <w:r w:rsidR="003E6A10">
        <w:rPr>
          <w:b/>
          <w:u w:val="single"/>
        </w:rPr>
        <w:t>"</w:t>
      </w:r>
      <w:r w:rsidRPr="00EE372F">
        <w:rPr>
          <w:b/>
          <w:u w:val="single"/>
        </w:rPr>
        <w:t xml:space="preserve">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0EF73AAE" w:rsidR="00663C19" w:rsidRPr="00406245" w:rsidRDefault="00663C19" w:rsidP="00663C19">
      <w:r w:rsidRPr="00406245">
        <w:lastRenderedPageBreak/>
        <w:t xml:space="preserve">The IANA has a </w:t>
      </w:r>
      <w:r w:rsidR="00D6618B">
        <w:fldChar w:fldCharType="begin"/>
      </w:r>
      <w:r w:rsidR="00D6618B">
        <w:instrText xml:space="preserve"> HYPERLINK "https://www.iana.org/assignments/message-headers/message-headers.xhtml" </w:instrText>
      </w:r>
      <w:ins w:id="214" w:author="Greg Landry" w:date="2018-07-03T12:40:00Z"/>
      <w:r w:rsidR="00D6618B">
        <w:fldChar w:fldCharType="separate"/>
      </w:r>
      <w:r w:rsidRPr="00406245">
        <w:rPr>
          <w:rStyle w:val="Hyperlink"/>
        </w:rPr>
        <w:t>standard list</w:t>
      </w:r>
      <w:r w:rsidR="00D6618B">
        <w:rPr>
          <w:rStyle w:val="Hyperlink"/>
        </w:rPr>
        <w:fldChar w:fldCharType="end"/>
      </w:r>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 xml:space="preserve">The names of these Headers are generally in the form of </w:t>
      </w:r>
      <w:r w:rsidR="003E6A10">
        <w:t>"</w:t>
      </w:r>
      <w:r w:rsidRPr="00406245">
        <w:t>X-something</w:t>
      </w:r>
      <w:r w:rsidR="003E6A10">
        <w:t>"</w:t>
      </w:r>
      <w:r w:rsidRPr="00406245">
        <w:t>.</w:t>
      </w:r>
    </w:p>
    <w:p w14:paraId="61E5A1FB" w14:textId="4BB4E62A" w:rsidR="00663C19" w:rsidRPr="00406245" w:rsidRDefault="00F67E2E" w:rsidP="00663C19">
      <w:r>
        <w:t xml:space="preserve">Every request to a server </w:t>
      </w:r>
      <w:r w:rsidR="00CF744B">
        <w:t>must</w:t>
      </w:r>
      <w:r w:rsidR="002178E8">
        <w:t xml:space="preserve"> </w:t>
      </w:r>
      <w:r>
        <w:t xml:space="preserve">include the </w:t>
      </w:r>
      <w:r w:rsidR="003E6A10">
        <w:t>"</w:t>
      </w:r>
      <w:r>
        <w:t>Host</w:t>
      </w:r>
      <w:r w:rsidR="003E6A10">
        <w:t>"</w:t>
      </w:r>
      <w:r>
        <w:t xml:space="preserve">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w:t>
      </w:r>
      <w:r w:rsidR="003E6A10">
        <w:t>"</w:t>
      </w:r>
      <w:r w:rsidR="00663C19" w:rsidRPr="00406245">
        <w:t>Content-type</w:t>
      </w:r>
      <w:r w:rsidR="003E6A10">
        <w:t>"</w:t>
      </w:r>
      <w:r w:rsidR="00663C19" w:rsidRPr="00406245">
        <w:t xml:space="preserve"> and </w:t>
      </w:r>
      <w:r w:rsidR="003E6A10">
        <w:t>"</w:t>
      </w:r>
      <w:r w:rsidR="00663C19" w:rsidRPr="00406245">
        <w:t>Content-length</w:t>
      </w:r>
      <w:r w:rsidR="003E6A10">
        <w:t>"</w:t>
      </w:r>
      <w:r>
        <w:t xml:space="preserve"> which are required for any request that includes a payload.</w:t>
      </w:r>
    </w:p>
    <w:p w14:paraId="418403E8" w14:textId="15EF89E5" w:rsidR="00663C19" w:rsidRPr="00406245" w:rsidRDefault="00624016" w:rsidP="00BF60BC">
      <w:pPr>
        <w:pStyle w:val="Heading2"/>
      </w:pPr>
      <w:bookmarkStart w:id="215" w:name="_Ref492380069"/>
      <w:bookmarkStart w:id="216" w:name="_Ref492386536"/>
      <w:bookmarkStart w:id="217" w:name="_Toc518384940"/>
      <w:r>
        <w:t xml:space="preserve">Client Request </w:t>
      </w:r>
      <w:r>
        <w:sym w:font="Wingdings" w:char="F0E0"/>
      </w:r>
      <w:r w:rsidR="00663C19">
        <w:t xml:space="preserve"> Content Body</w:t>
      </w:r>
      <w:bookmarkEnd w:id="215"/>
      <w:bookmarkEnd w:id="216"/>
      <w:bookmarkEnd w:id="217"/>
    </w:p>
    <w:p w14:paraId="0096C070" w14:textId="66247CB5" w:rsidR="00663C19" w:rsidRDefault="00663C19" w:rsidP="00663C19">
      <w:r>
        <w:t xml:space="preserve">The optional body of the message can be sent by the client.  It is just a string of bytes that starts right after the </w:t>
      </w:r>
      <w:r w:rsidR="003E6A10">
        <w:t>"</w:t>
      </w:r>
      <w:r>
        <w:t>\r\n</w:t>
      </w:r>
      <w:r w:rsidR="003E6A10">
        <w:t>"</w:t>
      </w:r>
      <w:r w:rsidR="0017583D">
        <w:t xml:space="preserve"> after the header</w:t>
      </w:r>
      <w:r w:rsidR="00F8188A">
        <w:t>s</w:t>
      </w:r>
      <w:r>
        <w:t xml:space="preserve">.  The number of bytes sent is specified by the header </w:t>
      </w:r>
      <w:r w:rsidR="003E6A10">
        <w:t>"</w:t>
      </w:r>
      <w:r>
        <w:t>Content-length</w:t>
      </w:r>
      <w:r w:rsidR="003E6A10">
        <w:t>"</w:t>
      </w:r>
      <w:r>
        <w:t xml:space="preserve"> and the format of the body is specified by the header </w:t>
      </w:r>
      <w:r w:rsidR="003E6A10">
        <w:t>"</w:t>
      </w:r>
      <w:r>
        <w:t>Content-type</w:t>
      </w:r>
      <w:r w:rsidR="003E6A10">
        <w:t>"</w:t>
      </w:r>
      <w:r w:rsidR="0017583D">
        <w:t>.</w:t>
      </w:r>
    </w:p>
    <w:p w14:paraId="32614468" w14:textId="46D47AFF" w:rsidR="00663C19" w:rsidRPr="00406245" w:rsidRDefault="00663C19" w:rsidP="00663C19">
      <w:r w:rsidRPr="00406245">
        <w:t xml:space="preserve">The legal values of the </w:t>
      </w:r>
      <w:r w:rsidR="003E6A10">
        <w:t>"</w:t>
      </w:r>
      <w:r w:rsidRPr="00406245">
        <w:t>Content-Type</w:t>
      </w:r>
      <w:r w:rsidR="003E6A10">
        <w:t>"</w:t>
      </w:r>
      <w:r w:rsidRPr="00406245">
        <w:t xml:space="preserve"> header is also known as a </w:t>
      </w:r>
      <w:r w:rsidR="003E6A10">
        <w:t>"</w:t>
      </w:r>
      <w:r w:rsidRPr="00406245">
        <w:t>MIME Type</w:t>
      </w:r>
      <w:r w:rsidR="003E6A10">
        <w:t>"</w:t>
      </w:r>
      <w:r w:rsidRPr="00406245">
        <w:t xml:space="preserve">.  MIME (an old acronym that means Multipurpose Internet Mail Extension) types are specified by the </w:t>
      </w:r>
      <w:r w:rsidR="00D6618B">
        <w:fldChar w:fldCharType="begin"/>
      </w:r>
      <w:r w:rsidR="00D6618B">
        <w:instrText xml:space="preserve"> HYPERLINK "https://www.iana.org/" </w:instrText>
      </w:r>
      <w:ins w:id="218" w:author="Greg Landry" w:date="2018-07-03T12:40:00Z"/>
      <w:r w:rsidR="00D6618B">
        <w:fldChar w:fldCharType="separate"/>
      </w:r>
      <w:r w:rsidRPr="00406245">
        <w:rPr>
          <w:rStyle w:val="Hyperlink"/>
        </w:rPr>
        <w:t>IANA</w:t>
      </w:r>
      <w:r w:rsidR="00D6618B">
        <w:rPr>
          <w:rStyle w:val="Hyperlink"/>
        </w:rPr>
        <w:fldChar w:fldCharType="end"/>
      </w:r>
      <w:r w:rsidRPr="00406245">
        <w:t xml:space="preserve"> and can be found on their </w:t>
      </w:r>
      <w:r w:rsidR="00D6618B">
        <w:fldChar w:fldCharType="begin"/>
      </w:r>
      <w:r w:rsidR="00D6618B">
        <w:instrText xml:space="preserve"> HYPERLINK "https://www.iana.org/assignments/media-types/media-types.xhtml" </w:instrText>
      </w:r>
      <w:ins w:id="219" w:author="Greg Landry" w:date="2018-07-03T12:40:00Z"/>
      <w:r w:rsidR="00D6618B">
        <w:fldChar w:fldCharType="separate"/>
      </w:r>
      <w:r w:rsidRPr="00406245">
        <w:rPr>
          <w:rStyle w:val="Hyperlink"/>
        </w:rPr>
        <w:t>website</w:t>
      </w:r>
      <w:r w:rsidR="00D6618B">
        <w:rPr>
          <w:rStyle w:val="Hyperlink"/>
        </w:rPr>
        <w:fldChar w:fldCharType="end"/>
      </w:r>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A3E1D7" w:rsidR="00663C19" w:rsidRPr="00406245" w:rsidRDefault="00663C19" w:rsidP="00663C19">
      <w:r w:rsidRPr="00406245">
        <w:t>The list runs to 100</w:t>
      </w:r>
      <w:r w:rsidR="003E6A10">
        <w:t>'</w:t>
      </w:r>
      <w:r w:rsidRPr="00406245">
        <w:t>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220" w:name="_Toc518384941"/>
      <w:r>
        <w:t>Server Response</w:t>
      </w:r>
      <w:r w:rsidR="00663C19">
        <w:t xml:space="preserve"> Message Format</w:t>
      </w:r>
      <w:bookmarkEnd w:id="220"/>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221" w:name="_Toc518384942"/>
      <w:r w:rsidRPr="00406245">
        <w:t>Server Response</w:t>
      </w:r>
      <w:r w:rsidR="00624016">
        <w:t xml:space="preserve"> </w:t>
      </w:r>
      <w:r w:rsidR="00624016">
        <w:sym w:font="Wingdings" w:char="F0E0"/>
      </w:r>
      <w:r>
        <w:t xml:space="preserve"> Start Line</w:t>
      </w:r>
      <w:bookmarkEnd w:id="221"/>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01DEC85D"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protocol (probably </w:t>
      </w:r>
      <w:r w:rsidR="003E6A10">
        <w:rPr>
          <w:rFonts w:asciiTheme="minorHAnsi" w:hAnsiTheme="minorHAnsi"/>
          <w:sz w:val="22"/>
          <w:szCs w:val="22"/>
        </w:rPr>
        <w:t>"</w:t>
      </w:r>
      <w:r w:rsidRPr="009B2A63">
        <w:rPr>
          <w:rFonts w:asciiTheme="minorHAnsi" w:hAnsiTheme="minorHAnsi"/>
          <w:sz w:val="22"/>
          <w:szCs w:val="22"/>
        </w:rPr>
        <w:t>HTTP/1.1</w:t>
      </w:r>
      <w:r w:rsidR="003E6A10">
        <w:rPr>
          <w:rFonts w:asciiTheme="minorHAnsi" w:hAnsiTheme="minorHAnsi"/>
          <w:sz w:val="22"/>
          <w:szCs w:val="22"/>
        </w:rPr>
        <w:t>"</w:t>
      </w:r>
      <w:r w:rsidRPr="009B2A63">
        <w:rPr>
          <w:rFonts w:asciiTheme="minorHAnsi" w:hAnsiTheme="minorHAnsi"/>
          <w:sz w:val="22"/>
          <w:szCs w:val="22"/>
        </w:rPr>
        <w:t>)</w:t>
      </w:r>
    </w:p>
    <w:p w14:paraId="5F52EB07" w14:textId="607F5CB4"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r w:rsidR="00D6618B">
        <w:fldChar w:fldCharType="begin"/>
      </w:r>
      <w:r w:rsidR="00D6618B">
        <w:instrText xml:space="preserve"> HYPERLINK "https://www.iana.org/assignme</w:instrText>
      </w:r>
      <w:r w:rsidR="00D6618B">
        <w:instrText xml:space="preserve">nts/http-status-codes/http-status-codes.xhtml" </w:instrText>
      </w:r>
      <w:ins w:id="222" w:author="Greg Landry" w:date="2018-07-03T12:40:00Z"/>
      <w:r w:rsidR="00D6618B">
        <w:fldChar w:fldCharType="separate"/>
      </w:r>
      <w:r w:rsidRPr="009B2A63">
        <w:rPr>
          <w:rFonts w:asciiTheme="minorHAnsi" w:hAnsiTheme="minorHAnsi"/>
          <w:sz w:val="22"/>
          <w:szCs w:val="22"/>
        </w:rPr>
        <w:t>Status Code</w:t>
      </w:r>
      <w:r w:rsidR="00D6618B">
        <w:rPr>
          <w:rFonts w:asciiTheme="minorHAnsi" w:hAnsiTheme="minorHAnsi"/>
          <w:sz w:val="22"/>
          <w:szCs w:val="22"/>
        </w:rPr>
        <w:fldChar w:fldCharType="end"/>
      </w:r>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2BF25608"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w:t>
      </w:r>
      <w:r w:rsidR="003E6A10">
        <w:rPr>
          <w:rFonts w:asciiTheme="minorHAnsi" w:hAnsiTheme="minorHAnsi"/>
          <w:sz w:val="22"/>
          <w:szCs w:val="22"/>
        </w:rPr>
        <w:t>"</w:t>
      </w:r>
      <w:r w:rsidRPr="009B2A63">
        <w:rPr>
          <w:rFonts w:asciiTheme="minorHAnsi" w:hAnsiTheme="minorHAnsi"/>
          <w:sz w:val="22"/>
          <w:szCs w:val="22"/>
        </w:rPr>
        <w:t>\r\</w:t>
      </w:r>
      <w:r w:rsidR="00663C19" w:rsidRPr="009B2A63">
        <w:rPr>
          <w:rFonts w:asciiTheme="minorHAnsi" w:hAnsiTheme="minorHAnsi"/>
          <w:sz w:val="22"/>
          <w:szCs w:val="22"/>
        </w:rPr>
        <w:t>n</w:t>
      </w:r>
      <w:r w:rsidR="003E6A10">
        <w:rPr>
          <w:rFonts w:asciiTheme="minorHAnsi" w:hAnsiTheme="minorHAnsi"/>
          <w:sz w:val="22"/>
          <w:szCs w:val="22"/>
        </w:rPr>
        <w:t>"</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193126" w:rsidRDefault="00663C19" w:rsidP="00663C19">
      <w:pPr>
        <w:pStyle w:val="CCode"/>
        <w:rPr>
          <w:color w:val="1F4E79" w:themeColor="accent1" w:themeShade="80"/>
        </w:rPr>
      </w:pPr>
      <w:r w:rsidRPr="00193126">
        <w:rPr>
          <w:color w:val="1F4E79" w:themeColor="accent1" w:themeShade="80"/>
        </w:rPr>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Pr="00193126" w:rsidRDefault="00663C19" w:rsidP="00663C19">
      <w:pPr>
        <w:pStyle w:val="CCode"/>
        <w:rPr>
          <w:color w:val="1F4E79" w:themeColor="accent1" w:themeShade="80"/>
        </w:rPr>
      </w:pPr>
      <w:r w:rsidRPr="00193126">
        <w:rPr>
          <w:color w:val="1F4E79" w:themeColor="accent1" w:themeShade="80"/>
        </w:rPr>
        <w:t>HTTP/1.1 404 NOT FOUND</w:t>
      </w:r>
    </w:p>
    <w:p w14:paraId="7D82556B" w14:textId="26A241FB" w:rsidR="000A12B1" w:rsidRDefault="000A12B1" w:rsidP="00BF60BC">
      <w:pPr>
        <w:pStyle w:val="Heading2"/>
      </w:pPr>
      <w:bookmarkStart w:id="223" w:name="_Toc518384943"/>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223"/>
    </w:p>
    <w:p w14:paraId="7708F996" w14:textId="11145DF4" w:rsidR="0021494A" w:rsidRDefault="0021494A" w:rsidP="0021494A">
      <w:r>
        <w:t>The server will res</w:t>
      </w:r>
      <w:r w:rsidR="00D00F9E">
        <w:t xml:space="preserve">pond with a 3-digit status code that is defined by the IETF in </w:t>
      </w:r>
      <w:r w:rsidR="00D6618B">
        <w:fldChar w:fldCharType="begin"/>
      </w:r>
      <w:r w:rsidR="00D6618B">
        <w:instrText xml:space="preserve"> HYPERLINK "https://tools.ietf.org/html/rfc2616" \l "section-10" </w:instrText>
      </w:r>
      <w:ins w:id="224" w:author="Greg Landry" w:date="2018-07-03T12:40:00Z"/>
      <w:r w:rsidR="00D6618B">
        <w:fldChar w:fldCharType="separate"/>
      </w:r>
      <w:r w:rsidR="00D00F9E" w:rsidRPr="00D00F9E">
        <w:rPr>
          <w:rStyle w:val="Hyperlink"/>
        </w:rPr>
        <w:t>section 10 of RFC2616</w:t>
      </w:r>
      <w:r w:rsidR="00D6618B">
        <w:rPr>
          <w:rStyle w:val="Hyperlink"/>
        </w:rPr>
        <w:fldChar w:fldCharType="end"/>
      </w:r>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5651715" w:rsidR="00D00F9E" w:rsidRPr="0021494A" w:rsidRDefault="00D00F9E" w:rsidP="00D00F9E">
      <w:r>
        <w:t>There is a practical discussion of these code</w:t>
      </w:r>
      <w:r w:rsidR="001B631B">
        <w:t>s</w:t>
      </w:r>
      <w:r>
        <w:t xml:space="preserve"> on the Mozilla foundation </w:t>
      </w:r>
      <w:r w:rsidR="00D6618B">
        <w:fldChar w:fldCharType="begin"/>
      </w:r>
      <w:r w:rsidR="00D6618B">
        <w:instrText xml:space="preserve"> HYPERLINK "https://developer.mozilla.org/en-US/docs/Web/HTTP/Status" </w:instrText>
      </w:r>
      <w:ins w:id="225" w:author="Greg Landry" w:date="2018-07-03T12:40:00Z"/>
      <w:r w:rsidR="00D6618B">
        <w:fldChar w:fldCharType="separate"/>
      </w:r>
      <w:r w:rsidRPr="00D00F9E">
        <w:rPr>
          <w:rStyle w:val="Hyperlink"/>
        </w:rPr>
        <w:t>website</w:t>
      </w:r>
      <w:r w:rsidR="00D6618B">
        <w:rPr>
          <w:rStyle w:val="Hyperlink"/>
        </w:rPr>
        <w:fldChar w:fldCharType="end"/>
      </w:r>
      <w:r>
        <w:t>.</w:t>
      </w:r>
    </w:p>
    <w:p w14:paraId="50FA7A72" w14:textId="39CA1346" w:rsidR="000A12B1" w:rsidRDefault="000A12B1" w:rsidP="00BF60BC">
      <w:pPr>
        <w:pStyle w:val="Heading2"/>
      </w:pPr>
      <w:bookmarkStart w:id="226" w:name="_Toc518384944"/>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26"/>
    </w:p>
    <w:p w14:paraId="176B02C3" w14:textId="131ACED8" w:rsidR="00D00F9E" w:rsidRPr="00D00F9E" w:rsidRDefault="00D00F9E" w:rsidP="00D00F9E">
      <w:r>
        <w:t xml:space="preserve">In addition to the Server Status Code, the server will respond with a short description of the status code e.g. </w:t>
      </w:r>
      <w:r w:rsidR="003E6A10">
        <w:t>"</w:t>
      </w:r>
      <w:r>
        <w:t>OK</w:t>
      </w:r>
      <w:r w:rsidR="003E6A10">
        <w:t>"</w:t>
      </w:r>
      <w:r w:rsidR="005B4FF6">
        <w:t xml:space="preserve"> or </w:t>
      </w:r>
      <w:r w:rsidR="003E6A10">
        <w:t>"</w:t>
      </w:r>
      <w:r w:rsidR="005B4FF6">
        <w:t>Created</w:t>
      </w:r>
      <w:r w:rsidR="003E6A10">
        <w:t>"</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27" w:name="_Toc518384945"/>
      <w:r w:rsidRPr="00406245">
        <w:lastRenderedPageBreak/>
        <w:t>Server Response</w:t>
      </w:r>
      <w:r w:rsidR="00624016">
        <w:t xml:space="preserve"> </w:t>
      </w:r>
      <w:r w:rsidR="00624016">
        <w:sym w:font="Wingdings" w:char="F0E0"/>
      </w:r>
      <w:r>
        <w:t xml:space="preserve"> Header</w:t>
      </w:r>
      <w:r w:rsidR="00624016">
        <w:t>s</w:t>
      </w:r>
      <w:bookmarkEnd w:id="227"/>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BF60BC">
      <w:pPr>
        <w:pStyle w:val="Heading2"/>
      </w:pPr>
      <w:bookmarkStart w:id="228" w:name="_Toc518384946"/>
      <w:r w:rsidRPr="00406245">
        <w:t>Server Response</w:t>
      </w:r>
      <w:r w:rsidR="00624016">
        <w:t xml:space="preserve"> </w:t>
      </w:r>
      <w:r w:rsidR="00624016">
        <w:sym w:font="Wingdings" w:char="F0E0"/>
      </w:r>
      <w:r>
        <w:t xml:space="preserve"> Content Body</w:t>
      </w:r>
      <w:bookmarkEnd w:id="228"/>
    </w:p>
    <w:p w14:paraId="3E66E41A" w14:textId="77777777" w:rsidR="00663C19" w:rsidRPr="00406245" w:rsidRDefault="00663C19" w:rsidP="00663C19">
      <w:r>
        <w:t>The server uses exactly the same Content Body format scheme as the client.</w:t>
      </w:r>
    </w:p>
    <w:p w14:paraId="0C499084" w14:textId="49B0EA09" w:rsidR="00663C19" w:rsidRPr="00406245" w:rsidRDefault="00663C19" w:rsidP="00BF60BC">
      <w:pPr>
        <w:pStyle w:val="Heading1"/>
      </w:pPr>
      <w:bookmarkStart w:id="229" w:name="_Toc518384947"/>
      <w:r w:rsidRPr="00406245">
        <w:t xml:space="preserve">Client for URLs or </w:t>
      </w:r>
      <w:r w:rsidR="003E6A10">
        <w:t>"</w:t>
      </w:r>
      <w:r w:rsidR="0011677D">
        <w:t>C</w:t>
      </w:r>
      <w:r w:rsidR="003E6A10">
        <w:t>"</w:t>
      </w:r>
      <w:r w:rsidRPr="00406245">
        <w:t xml:space="preserve"> URL </w:t>
      </w:r>
      <w:r>
        <w:t>(CURL)</w:t>
      </w:r>
      <w:bookmarkEnd w:id="229"/>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3C98C2DD" w:rsidR="00663C19" w:rsidRDefault="00663C19" w:rsidP="00663C19">
      <w:r w:rsidRPr="00406245">
        <w:t xml:space="preserve">For example, if you want to see </w:t>
      </w:r>
      <w:r w:rsidR="00794AA5">
        <w:t xml:space="preserve">what options are available on the </w:t>
      </w:r>
      <w:r w:rsidR="003E6A10">
        <w:t>"</w:t>
      </w:r>
      <w:r w:rsidR="00794AA5">
        <w:t>anything</w:t>
      </w:r>
      <w:r w:rsidR="003E6A10">
        <w:t>"</w:t>
      </w:r>
      <w:r w:rsidR="00794AA5">
        <w:t xml:space="preserve"> resource on the httpbin.org </w:t>
      </w:r>
      <w:r w:rsidRPr="00406245">
        <w:t>we</w:t>
      </w:r>
      <w:r>
        <w:t>bsite you can type the command</w:t>
      </w:r>
      <w:r w:rsidR="00794AA5">
        <w:t>:</w:t>
      </w:r>
    </w:p>
    <w:p w14:paraId="65D18C86" w14:textId="46E14ECB" w:rsidR="00663C19" w:rsidRPr="00193126" w:rsidRDefault="00663C19" w:rsidP="00663C19">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w:t>
      </w:r>
      <w:r w:rsidR="00794AA5" w:rsidRPr="00193126">
        <w:rPr>
          <w:color w:val="1F4E79" w:themeColor="accent1" w:themeShade="80"/>
        </w:rPr>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Pr="00193126" w:rsidRDefault="00663C19" w:rsidP="00663C19">
      <w:pPr>
        <w:pStyle w:val="CCode"/>
        <w:rPr>
          <w:color w:val="1F4E79" w:themeColor="accent1" w:themeShade="80"/>
        </w:rPr>
      </w:pPr>
      <w:r w:rsidRPr="00193126">
        <w:rPr>
          <w:color w:val="1F4E79" w:themeColor="accent1" w:themeShade="80"/>
        </w:rPr>
        <w:t>OPTIONS /</w:t>
      </w:r>
      <w:r w:rsidR="00794AA5" w:rsidRPr="00193126">
        <w:rPr>
          <w:color w:val="1F4E79" w:themeColor="accent1" w:themeShade="80"/>
        </w:rPr>
        <w:t>anything HTTP</w:t>
      </w:r>
      <w:r w:rsidRPr="00193126">
        <w:rPr>
          <w:color w:val="1F4E79" w:themeColor="accent1" w:themeShade="80"/>
        </w:rPr>
        <w:t>/1.1</w:t>
      </w:r>
    </w:p>
    <w:p w14:paraId="055FD26F" w14:textId="5F8FB7EC" w:rsidR="00EA4B91" w:rsidRPr="00193126" w:rsidRDefault="00EA4B91" w:rsidP="00663C19">
      <w:pPr>
        <w:pStyle w:val="CCode"/>
        <w:rPr>
          <w:color w:val="1F4E79" w:themeColor="accent1" w:themeShade="80"/>
        </w:rPr>
      </w:pPr>
      <w:r w:rsidRPr="00193126">
        <w:rPr>
          <w:color w:val="1F4E79" w:themeColor="accent1" w:themeShade="80"/>
        </w:rP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380A79BA" w:rsidR="00EA4B91" w:rsidRPr="00406245" w:rsidRDefault="00EA4B91" w:rsidP="00663C19">
      <w:r>
        <w:t>The data sent from you</w:t>
      </w:r>
      <w:r w:rsidR="003E6A10">
        <w:t>r</w:t>
      </w:r>
      <w:r>
        <w:t xml:space="preserve"> client to the server is shown as lines starting with </w:t>
      </w:r>
      <w:r w:rsidR="003E6A10">
        <w:t>"</w:t>
      </w:r>
      <w:r>
        <w:t>&gt;</w:t>
      </w:r>
      <w:r w:rsidR="003E6A10">
        <w:t>"</w:t>
      </w:r>
      <w:r>
        <w:t xml:space="preserve"> while the response data from the server is shown as lines starting with </w:t>
      </w:r>
      <w:r w:rsidR="003E6A10">
        <w:t>"</w:t>
      </w:r>
      <w:r>
        <w:t>&lt;</w:t>
      </w:r>
      <w:r w:rsidR="003E6A10">
        <w:t>"</w:t>
      </w:r>
      <w:r>
        <w: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5940" cy="2501714"/>
                    </a:xfrm>
                    <a:prstGeom prst="rect">
                      <a:avLst/>
                    </a:prstGeom>
                  </pic:spPr>
                </pic:pic>
              </a:graphicData>
            </a:graphic>
          </wp:inline>
        </w:drawing>
      </w:r>
    </w:p>
    <w:p w14:paraId="3A9D09BB" w14:textId="7D98BE44" w:rsidR="00663C19" w:rsidRDefault="00663C19" w:rsidP="00663C19">
      <w:r>
        <w:lastRenderedPageBreak/>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w:t>
      </w:r>
      <w:r w:rsidR="003E6A10">
        <w:t>'</w:t>
      </w:r>
      <w:r w:rsidR="00794AA5">
        <w: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04DE7A60" w:rsidR="009006D9" w:rsidRPr="00193126" w:rsidRDefault="009006D9" w:rsidP="009006D9">
      <w:pPr>
        <w:pStyle w:val="CCode"/>
        <w:rPr>
          <w:rStyle w:val="Hyperlink"/>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Pr="00193126">
        <w:rPr>
          <w:color w:val="1F4E79" w:themeColor="accent1" w:themeShade="80"/>
        </w:rPr>
        <w:t xml:space="preserve">POST </w:t>
      </w:r>
      <w:r w:rsidR="00794AA5" w:rsidRPr="00193126">
        <w:rPr>
          <w:color w:val="1F4E79" w:themeColor="accent1" w:themeShade="80"/>
        </w:rPr>
        <w:t xml:space="preserve">-H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r w:rsidR="003E6A10">
        <w:rPr>
          <w:color w:val="1F4E79" w:themeColor="accent1" w:themeShade="80"/>
        </w:rPr>
        <w:t>"</w:t>
      </w:r>
      <w:r w:rsidRPr="00193126">
        <w:rPr>
          <w:color w:val="1F4E79" w:themeColor="accent1" w:themeShade="80"/>
        </w:rPr>
        <w:t>:</w:t>
      </w:r>
      <w:r w:rsidR="00794AA5" w:rsidRPr="00193126">
        <w:rPr>
          <w:color w:val="1F4E79" w:themeColor="accent1" w:themeShade="80"/>
        </w:rPr>
        <w:t>\</w:t>
      </w:r>
      <w:r w:rsidR="003E6A10">
        <w:rPr>
          <w:color w:val="1F4E79" w:themeColor="accent1" w:themeShade="80"/>
        </w:rPr>
        <w:t>"</w:t>
      </w:r>
      <w:r w:rsidR="00794AA5" w:rsidRPr="00193126">
        <w:rPr>
          <w:color w:val="1F4E79" w:themeColor="accent1" w:themeShade="80"/>
        </w:rPr>
        <w:t>Value1\</w:t>
      </w:r>
      <w:r w:rsidR="003E6A10">
        <w:rPr>
          <w:color w:val="1F4E79" w:themeColor="accent1" w:themeShade="80"/>
        </w:rPr>
        <w:t>"</w:t>
      </w:r>
      <w:r w:rsidR="00794AA5" w:rsidRPr="00193126">
        <w:rPr>
          <w:color w:val="1F4E79" w:themeColor="accent1" w:themeShade="80"/>
        </w:rPr>
        <w:t>}</w:t>
      </w:r>
      <w:r w:rsidR="003E6A10">
        <w:rPr>
          <w:color w:val="1F4E79" w:themeColor="accent1" w:themeShade="80"/>
        </w:rPr>
        <w:t>"</w:t>
      </w:r>
      <w:r w:rsidR="003B25F5" w:rsidRPr="00193126">
        <w:rPr>
          <w:color w:val="1F4E79" w:themeColor="accent1" w:themeShade="80"/>
        </w:rPr>
        <w:t xml:space="preserve"> </w:t>
      </w:r>
      <w:r w:rsidR="00794AA5" w:rsidRPr="00193126">
        <w:rPr>
          <w:color w:val="1F4E79" w:themeColor="accent1" w:themeShade="80"/>
        </w:rPr>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723F8FE0" w:rsidR="00794AA5" w:rsidRPr="00193126" w:rsidRDefault="00794AA5" w:rsidP="00794AA5">
      <w:pPr>
        <w:pStyle w:val="CCode"/>
        <w:rPr>
          <w:color w:val="1F4E79" w:themeColor="accent1" w:themeShade="80"/>
          <w:u w:val="single"/>
        </w:rPr>
      </w:pPr>
      <w:r w:rsidRPr="00193126">
        <w:rPr>
          <w:color w:val="1F4E79" w:themeColor="accent1" w:themeShade="80"/>
        </w:rPr>
        <w:t xml:space="preserve">curl -v -X POST -H </w:t>
      </w:r>
      <w:r w:rsidR="003E6A10">
        <w:rPr>
          <w:color w:val="1F4E79" w:themeColor="accent1" w:themeShade="80"/>
        </w:rPr>
        <w:t>'</w:t>
      </w:r>
      <w:r w:rsidRPr="00193126">
        <w:rPr>
          <w:color w:val="1F4E79" w:themeColor="accent1" w:themeShade="80"/>
        </w:rPr>
        <w:t>Content-type: application/json</w:t>
      </w:r>
      <w:r w:rsidR="003E6A10">
        <w:rPr>
          <w:color w:val="1F4E79" w:themeColor="accent1" w:themeShade="80"/>
        </w:rPr>
        <w:t>'</w:t>
      </w:r>
      <w:r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r w:rsidR="003E6A10">
        <w:rPr>
          <w:color w:val="1F4E79" w:themeColor="accent1" w:themeShade="80"/>
        </w:rPr>
        <w:t>"</w:t>
      </w:r>
      <w:r w:rsidRPr="00193126">
        <w:rPr>
          <w:color w:val="1F4E79" w:themeColor="accent1" w:themeShade="80"/>
        </w:rPr>
        <w:t>:\</w:t>
      </w:r>
      <w:r w:rsidR="004A01AF">
        <w:rPr>
          <w:color w:val="1F4E79" w:themeColor="accent1" w:themeShade="80"/>
        </w:rPr>
        <w:t>"</w:t>
      </w:r>
      <w:r w:rsidRPr="00193126">
        <w:rPr>
          <w:color w:val="1F4E79" w:themeColor="accent1" w:themeShade="80"/>
        </w:rPr>
        <w:t>Value1\</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522657E2" w:rsidR="00663C19" w:rsidRPr="00406245" w:rsidRDefault="00663C19" w:rsidP="00706471">
            <w:r w:rsidRPr="00406245">
              <w:t>Verbose: all the http request and response will be echo</w:t>
            </w:r>
            <w:r w:rsidR="003E6A10">
              <w:t>'</w:t>
            </w:r>
            <w:r w:rsidRPr="00406245">
              <w:t>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2600042B" w:rsidR="00663C19" w:rsidRPr="00406245" w:rsidRDefault="00663C19" w:rsidP="00706471">
            <w:r w:rsidRPr="00406245">
              <w:t xml:space="preserve">-X </w:t>
            </w:r>
            <w:r w:rsidR="003E6A10">
              <w:t>"</w:t>
            </w:r>
            <w:r w:rsidRPr="00406245">
              <w:t>command</w:t>
            </w:r>
            <w:r w:rsidR="003E6A10">
              <w:t>"</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E5666F"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003E6A10">
              <w:rPr>
                <w:color w:val="1F4E79" w:themeColor="accent1" w:themeShade="80"/>
              </w:rPr>
              <w:t>'</w:t>
            </w:r>
            <w:r w:rsidR="00794AA5" w:rsidRPr="00193126">
              <w:rPr>
                <w:color w:val="1F4E79" w:themeColor="accent1" w:themeShade="80"/>
              </w:rPr>
              <w:t>OPTIONS</w:t>
            </w:r>
            <w:r w:rsidR="003E6A10">
              <w:rPr>
                <w:color w:val="1F4E79" w:themeColor="accent1" w:themeShade="80"/>
              </w:rPr>
              <w:t>'</w:t>
            </w:r>
            <w:r w:rsidRPr="00193126">
              <w:rPr>
                <w:color w:val="1F4E79" w:themeColor="accent1" w:themeShade="80"/>
              </w:rPr>
              <w:t xml:space="preserve"> http://httpbin.org/get</w:t>
            </w:r>
          </w:p>
        </w:tc>
      </w:tr>
      <w:tr w:rsidR="00663C19" w:rsidRPr="00406245" w14:paraId="277ADA5E" w14:textId="77777777" w:rsidTr="007263B1">
        <w:tc>
          <w:tcPr>
            <w:tcW w:w="2988" w:type="dxa"/>
            <w:vMerge w:val="restart"/>
            <w:vAlign w:val="center"/>
          </w:tcPr>
          <w:p w14:paraId="63B9E1AE" w14:textId="71638E15" w:rsidR="00663C19" w:rsidRPr="00406245" w:rsidRDefault="00663C19" w:rsidP="00706471">
            <w:r w:rsidRPr="00406245">
              <w:t xml:space="preserve">-H </w:t>
            </w:r>
            <w:r w:rsidR="003E6A10">
              <w:t>"</w:t>
            </w:r>
            <w:r w:rsidRPr="00406245">
              <w:t>headername:headervalue</w:t>
            </w:r>
            <w:r w:rsidR="003E6A10">
              <w:t>"</w:t>
            </w:r>
          </w:p>
        </w:tc>
        <w:tc>
          <w:tcPr>
            <w:tcW w:w="8251" w:type="dxa"/>
          </w:tcPr>
          <w:p w14:paraId="6D13B104" w14:textId="2025DF3E"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w:t>
            </w:r>
            <w:r w:rsidR="003E6A10">
              <w:t>"</w:t>
            </w:r>
            <w:r w:rsidRPr="00406245">
              <w:t>Content-Type:</w:t>
            </w:r>
            <w:r w:rsidR="003E6A10">
              <w:t>"</w:t>
            </w:r>
            <w:r w:rsidRPr="00406245">
              <w:t xml:space="preserv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4666BA61"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-H </w:t>
            </w:r>
            <w:r w:rsidR="003E6A10">
              <w:rPr>
                <w:color w:val="1F4E79" w:themeColor="accent1" w:themeShade="80"/>
              </w:rPr>
              <w:t>'</w:t>
            </w:r>
            <w:r w:rsidR="00794AA5" w:rsidRPr="00193126">
              <w:rPr>
                <w:color w:val="1F4E79" w:themeColor="accent1" w:themeShade="80"/>
              </w:rPr>
              <w:t>x-some-custom: someValue</w:t>
            </w:r>
            <w:r w:rsidR="003E6A10">
              <w:rPr>
                <w:color w:val="1F4E79" w:themeColor="accent1" w:themeShade="80"/>
              </w:rPr>
              <w:t>'</w:t>
            </w:r>
            <w:r w:rsidRPr="00193126">
              <w:rPr>
                <w:color w:val="1F4E79" w:themeColor="accent1" w:themeShade="80"/>
              </w:rPr>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0DD43BD9" w:rsidR="00663C19" w:rsidRPr="00406245" w:rsidRDefault="00663C19" w:rsidP="00706471">
            <w:r w:rsidRPr="00406245">
              <w:t xml:space="preserve">-d </w:t>
            </w:r>
            <w:r w:rsidR="003E6A10">
              <w:t>"</w:t>
            </w:r>
            <w:r w:rsidRPr="00406245">
              <w:t>data</w:t>
            </w:r>
            <w:r w:rsidR="003E6A10">
              <w:t>"</w:t>
            </w:r>
          </w:p>
          <w:p w14:paraId="069F384E" w14:textId="00A739CE" w:rsidR="00663C19" w:rsidRPr="00406245" w:rsidRDefault="00663C19" w:rsidP="00706471">
            <w:r w:rsidRPr="00406245">
              <w:t xml:space="preserve">--databinary </w:t>
            </w:r>
            <w:r w:rsidR="003E6A10">
              <w:t>"</w:t>
            </w:r>
            <w:r w:rsidRPr="00406245">
              <w:t>data</w:t>
            </w:r>
            <w:r w:rsidR="003E6A10">
              <w:t>"</w:t>
            </w:r>
          </w:p>
        </w:tc>
        <w:tc>
          <w:tcPr>
            <w:tcW w:w="8251" w:type="dxa"/>
          </w:tcPr>
          <w:p w14:paraId="253FC9D3" w14:textId="4CAAA562" w:rsidR="00663C19" w:rsidRPr="00406245" w:rsidRDefault="00663C19" w:rsidP="00706471">
            <w:r w:rsidRPr="00406245">
              <w:t xml:space="preserve">Specifies the data for a PUT, POST.  </w:t>
            </w:r>
            <w:r>
              <w:t>CURL</w:t>
            </w:r>
            <w:r w:rsidRPr="00406245">
              <w:t xml:space="preserve"> will automatically add the </w:t>
            </w:r>
            <w:r w:rsidR="003E6A10">
              <w:t>"</w:t>
            </w:r>
            <w:r w:rsidRPr="00406245">
              <w:t>Content-length:</w:t>
            </w:r>
            <w:r w:rsidR="003E6A10">
              <w:t>"</w:t>
            </w:r>
            <w:r w:rsidRPr="00406245">
              <w:t xml:space="preserve">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027A9D77"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003E6A10">
              <w:rPr>
                <w:color w:val="1F4E79" w:themeColor="accent1" w:themeShade="80"/>
              </w:rPr>
              <w:t>'</w:t>
            </w:r>
            <w:r w:rsidR="00794AA5" w:rsidRPr="00193126">
              <w:rPr>
                <w:color w:val="1F4E79" w:themeColor="accent1" w:themeShade="80"/>
              </w:rPr>
              <w:t>PUT</w:t>
            </w:r>
            <w:r w:rsidR="003E6A10">
              <w:rPr>
                <w:color w:val="1F4E79" w:themeColor="accent1" w:themeShade="80"/>
              </w:rPr>
              <w:t>'</w:t>
            </w:r>
            <w:r w:rsidR="00794AA5" w:rsidRPr="00193126">
              <w:rPr>
                <w:color w:val="1F4E79" w:themeColor="accent1" w:themeShade="80"/>
              </w:rPr>
              <w:t xml:space="preserve"> -H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00794AA5" w:rsidRPr="00193126">
              <w:rPr>
                <w:color w:val="1F4E79" w:themeColor="accent1" w:themeShade="80"/>
              </w:rPr>
              <w:t>{asdf}</w:t>
            </w:r>
            <w:r w:rsidR="003E6A10">
              <w:rPr>
                <w:color w:val="1F4E79" w:themeColor="accent1" w:themeShade="80"/>
              </w:rPr>
              <w:t>'</w:t>
            </w:r>
            <w:r w:rsidRPr="00193126">
              <w:rPr>
                <w:color w:val="1F4E79" w:themeColor="accent1" w:themeShade="80"/>
              </w:rPr>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193126" w:rsidRDefault="00663C19" w:rsidP="00706471">
            <w:pPr>
              <w:pStyle w:val="CCode"/>
              <w:rPr>
                <w:color w:val="1F4E79" w:themeColor="accent1" w:themeShade="80"/>
              </w:rPr>
            </w:pPr>
            <w:r w:rsidRPr="00193126">
              <w:rPr>
                <w:color w:val="1F4E79" w:themeColor="accent1" w:themeShade="80"/>
              </w:rPr>
              <w:t>curl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193126" w:rsidRDefault="00663C19" w:rsidP="00706471">
            <w:pPr>
              <w:pStyle w:val="CCode"/>
              <w:rPr>
                <w:color w:val="1F4E79" w:themeColor="accent1" w:themeShade="80"/>
              </w:rPr>
            </w:pPr>
            <w:r w:rsidRPr="00193126">
              <w:rPr>
                <w:color w:val="1F4E79" w:themeColor="accent1" w:themeShade="80"/>
              </w:rPr>
              <w:t>curl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E8D8AA0" w:rsidR="00663C19" w:rsidRPr="00406245" w:rsidRDefault="00663C19" w:rsidP="00706471">
            <w:r w:rsidRPr="00406245">
              <w:lastRenderedPageBreak/>
              <w:t xml:space="preserve">--cookie </w:t>
            </w:r>
            <w:r w:rsidR="003E6A10">
              <w:t>"</w:t>
            </w:r>
            <w:r w:rsidRPr="00406245">
              <w:t>value</w:t>
            </w:r>
            <w:r w:rsidR="003E6A10">
              <w:t>"</w:t>
            </w:r>
          </w:p>
        </w:tc>
        <w:tc>
          <w:tcPr>
            <w:tcW w:w="8251" w:type="dxa"/>
          </w:tcPr>
          <w:p w14:paraId="642B1238" w14:textId="11629600" w:rsidR="00663C19" w:rsidRPr="00406245" w:rsidRDefault="00663C19" w:rsidP="00706471">
            <w:r w:rsidRPr="00406245">
              <w:t xml:space="preserve">This will add the header </w:t>
            </w:r>
            <w:r w:rsidR="003E6A10">
              <w:t>"</w:t>
            </w:r>
            <w:r w:rsidRPr="00406245">
              <w:t>Cookie: value</w:t>
            </w:r>
            <w:r w:rsidR="003E6A10">
              <w:t>"</w:t>
            </w:r>
            <w:r w:rsidRPr="00406245">
              <w:t xml:space="preserv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2233585F" w:rsidR="00663C19" w:rsidRPr="00406245" w:rsidRDefault="00663C19" w:rsidP="00706471">
            <w:pPr>
              <w:pStyle w:val="CCode"/>
            </w:pPr>
            <w:r w:rsidRPr="00193126">
              <w:rPr>
                <w:color w:val="1F4E79" w:themeColor="accent1" w:themeShade="80"/>
              </w:rPr>
              <w:t>curl</w:t>
            </w:r>
            <w:r w:rsidR="00794AA5" w:rsidRPr="00193126">
              <w:rPr>
                <w:color w:val="1F4E79" w:themeColor="accent1" w:themeShade="80"/>
              </w:rPr>
              <w:t xml:space="preserve"> –v --cookie </w:t>
            </w:r>
            <w:r w:rsidR="003E6A10">
              <w:rPr>
                <w:color w:val="1F4E79" w:themeColor="accent1" w:themeShade="80"/>
              </w:rPr>
              <w:t>'</w:t>
            </w:r>
            <w:r w:rsidR="00794AA5" w:rsidRPr="00193126">
              <w:rPr>
                <w:color w:val="1F4E79" w:themeColor="accent1" w:themeShade="80"/>
              </w:rPr>
              <w:t>name=arh</w:t>
            </w:r>
            <w:r w:rsidR="003E6A10">
              <w:rPr>
                <w:color w:val="1F4E79" w:themeColor="accent1" w:themeShade="80"/>
              </w:rPr>
              <w:t>'</w:t>
            </w:r>
            <w:r w:rsidRPr="00193126">
              <w:rPr>
                <w:color w:val="1F4E79" w:themeColor="accent1" w:themeShade="80"/>
              </w:rPr>
              <w:t xml:space="preserve"> </w:t>
            </w:r>
            <w:r w:rsidR="00D6618B">
              <w:fldChar w:fldCharType="begin"/>
            </w:r>
            <w:r w:rsidR="00D6618B">
              <w:instrText xml:space="preserve"> HYPERLINK "http://httpbin.org/get" </w:instrText>
            </w:r>
            <w:ins w:id="230" w:author="Greg Landry" w:date="2018-07-03T12:40:00Z"/>
            <w:r w:rsidR="00D6618B">
              <w:fldChar w:fldCharType="separate"/>
            </w:r>
            <w:r w:rsidRPr="00406245">
              <w:rPr>
                <w:rStyle w:val="Hyperlink"/>
              </w:rPr>
              <w:t>http://httpbin.org/get</w:t>
            </w:r>
            <w:r w:rsidR="00D6618B">
              <w:rPr>
                <w:rStyle w:val="Hyperlink"/>
              </w:rPr>
              <w:fldChar w:fldCharType="end"/>
            </w:r>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433DB1B8"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httpbin.org</w:t>
            </w:r>
            <w:r w:rsidR="006334EA">
              <w:t xml:space="preserve"> the connection will fail</w:t>
            </w:r>
            <w:r w:rsidRPr="00406245">
              <w:t xml:space="preserve">.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193126" w:rsidRDefault="00663C19" w:rsidP="00706471">
            <w:pPr>
              <w:pStyle w:val="CCode"/>
              <w:rPr>
                <w:color w:val="1F4E79" w:themeColor="accent1" w:themeShade="80"/>
              </w:rPr>
            </w:pPr>
            <w:r w:rsidRPr="00193126">
              <w:rPr>
                <w:color w:val="1F4E79" w:themeColor="accent1" w:themeShade="80"/>
              </w:rPr>
              <w:t>curl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193126" w:rsidRDefault="00663C19" w:rsidP="00706471">
            <w:pPr>
              <w:pStyle w:val="CCode"/>
              <w:rPr>
                <w:color w:val="1F4E79" w:themeColor="accent1" w:themeShade="80"/>
              </w:rPr>
            </w:pPr>
            <w:r w:rsidRPr="00193126">
              <w:rPr>
                <w:color w:val="1F4E79" w:themeColor="accent1" w:themeShade="80"/>
              </w:rPr>
              <w:t>curl --cert client_cert.pem https://httpbin.org/</w:t>
            </w:r>
          </w:p>
        </w:tc>
      </w:tr>
    </w:tbl>
    <w:p w14:paraId="1E2F90CD" w14:textId="77777777" w:rsidR="00663C19" w:rsidRDefault="00663C19" w:rsidP="00663C19"/>
    <w:p w14:paraId="21D2D2E1" w14:textId="26D202E3" w:rsidR="00663C19" w:rsidRPr="00406245" w:rsidRDefault="00663C19" w:rsidP="00663C19">
      <w:r w:rsidRPr="00406245">
        <w:t xml:space="preserve">This </w:t>
      </w:r>
      <w:r w:rsidR="00D6618B">
        <w:fldChar w:fldCharType="begin"/>
      </w:r>
      <w:r w:rsidR="00D6618B">
        <w:instrText xml:space="preserve"> HYPERLINK "https://curl.haxx.se/docs/httpscripting.html" \l "The_HTTP_Protocol" </w:instrText>
      </w:r>
      <w:ins w:id="231" w:author="Greg Landry" w:date="2018-07-03T12:40:00Z"/>
      <w:r w:rsidR="00D6618B">
        <w:fldChar w:fldCharType="separate"/>
      </w:r>
      <w:r w:rsidRPr="00406245">
        <w:rPr>
          <w:rStyle w:val="Hyperlink"/>
        </w:rPr>
        <w:t>link</w:t>
      </w:r>
      <w:r w:rsidR="00D6618B">
        <w:rPr>
          <w:rStyle w:val="Hyperlink"/>
        </w:rPr>
        <w:fldChar w:fldCharType="end"/>
      </w:r>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61C59827" w:rsidR="00663C19" w:rsidRPr="00406245" w:rsidRDefault="00663C19" w:rsidP="00BF60BC">
      <w:pPr>
        <w:pStyle w:val="Heading1"/>
      </w:pPr>
      <w:bookmarkStart w:id="232" w:name="_Toc518384948"/>
      <w:r w:rsidRPr="00406245">
        <w:t>Representational State Transfer (</w:t>
      </w:r>
      <w:r w:rsidR="00D6618B">
        <w:fldChar w:fldCharType="begin"/>
      </w:r>
      <w:r w:rsidR="00D6618B">
        <w:instrText xml:space="preserve"> HYPERLINK "https://en.wikipedia.org/wiki/Representational_state_transfer" </w:instrText>
      </w:r>
      <w:ins w:id="233" w:author="Greg Landry" w:date="2018-07-03T12:40:00Z"/>
      <w:r w:rsidR="00D6618B">
        <w:fldChar w:fldCharType="separate"/>
      </w:r>
      <w:r w:rsidRPr="00406245">
        <w:rPr>
          <w:rStyle w:val="Hyperlink"/>
        </w:rPr>
        <w:t>REST</w:t>
      </w:r>
      <w:r w:rsidR="00D6618B">
        <w:rPr>
          <w:rStyle w:val="Hyperlink"/>
        </w:rPr>
        <w:fldChar w:fldCharType="end"/>
      </w:r>
      <w:r w:rsidRPr="00406245">
        <w:t>) &amp; RESTful APIs</w:t>
      </w:r>
      <w:bookmarkEnd w:id="232"/>
    </w:p>
    <w:p w14:paraId="42841836" w14:textId="746AFA43" w:rsidR="00663C19" w:rsidRPr="00DF6D18" w:rsidRDefault="00663C19" w:rsidP="00663C19">
      <w:r w:rsidRPr="00406245">
        <w:t xml:space="preserve">REST is a design philosophy developed by Thomas Fielding for his </w:t>
      </w:r>
      <w:r w:rsidR="00D6618B">
        <w:fldChar w:fldCharType="begin"/>
      </w:r>
      <w:r w:rsidR="00D6618B">
        <w:instrText xml:space="preserve"> HYPERLINK "http://www.ics.uci.edu/~fielding/pubs/dissert</w:instrText>
      </w:r>
      <w:r w:rsidR="00D6618B">
        <w:instrText xml:space="preserve">ation/top.htm" </w:instrText>
      </w:r>
      <w:ins w:id="234" w:author="Greg Landry" w:date="2018-07-03T12:40:00Z"/>
      <w:r w:rsidR="00D6618B">
        <w:fldChar w:fldCharType="separate"/>
      </w:r>
      <w:r w:rsidRPr="00406245">
        <w:rPr>
          <w:rStyle w:val="Hyperlink"/>
        </w:rPr>
        <w:t>PhD Dissertation</w:t>
      </w:r>
      <w:r w:rsidR="00D6618B">
        <w:rPr>
          <w:rStyle w:val="Hyperlink"/>
        </w:rPr>
        <w:fldChar w:fldCharType="end"/>
      </w:r>
      <w:r w:rsidRPr="00406245">
        <w:t>.  This philosophy has achieved wide acceptance on the Internet, and many people at least pay lip service to supporting it.  In Dr. Fielding</w:t>
      </w:r>
      <w:r w:rsidR="003E6A10">
        <w:t>'</w:t>
      </w:r>
      <w:r w:rsidRPr="00406245">
        <w:t>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w:t>
      </w:r>
      <w:r w:rsidR="003E6A10">
        <w:t>"</w:t>
      </w:r>
      <w:r w:rsidRPr="00406245">
        <w:t>rest api definition</w:t>
      </w:r>
      <w:r w:rsidR="003E6A10">
        <w:t>"</w:t>
      </w:r>
      <w:r w:rsidRPr="00406245">
        <w:t xml:space="preserve"> or </w:t>
      </w:r>
      <w:r w:rsidR="003E6A10">
        <w:t>"</w:t>
      </w:r>
      <w:r w:rsidRPr="00406245">
        <w:t>rest api tutorial</w:t>
      </w:r>
      <w:r w:rsidR="003E6A10">
        <w:t>"</w:t>
      </w:r>
      <w:r w:rsidRPr="00406245">
        <w:t xml:space="preserve">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BF60BC">
      <w:pPr>
        <w:pStyle w:val="Heading2"/>
      </w:pPr>
      <w:bookmarkStart w:id="235" w:name="_Toc518384949"/>
      <w:r w:rsidRPr="000F2E84">
        <w:lastRenderedPageBreak/>
        <w:t>Web APIs</w:t>
      </w:r>
      <w:bookmarkEnd w:id="23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205EC8F2" w14:textId="470FE456" w:rsidR="00663C19" w:rsidRPr="004C1AEE" w:rsidRDefault="00D556C2" w:rsidP="00663C19">
      <w:pPr>
        <w:pStyle w:val="ListParagraph"/>
        <w:numPr>
          <w:ilvl w:val="0"/>
          <w:numId w:val="7"/>
        </w:numPr>
        <w:rPr>
          <w:rStyle w:val="Hyperlink"/>
          <w:color w:val="auto"/>
          <w:u w:val="none"/>
        </w:rPr>
      </w:pPr>
      <w:r>
        <w:fldChar w:fldCharType="begin"/>
      </w:r>
      <w:r>
        <w:instrText xml:space="preserve"> HYPERLINK "https://www.programmableweb.com/category/all/apis" </w:instrText>
      </w:r>
      <w:ins w:id="236" w:author="Greg Landry" w:date="2018-07-03T12:40:00Z"/>
      <w:r>
        <w:fldChar w:fldCharType="separate"/>
      </w:r>
      <w:r w:rsidR="00663C19" w:rsidRPr="004C1AEE">
        <w:rPr>
          <w:rStyle w:val="Hyperlink"/>
          <w:color w:val="auto"/>
          <w:u w:val="none"/>
        </w:rPr>
        <w:t>https://www.programmableweb.com/category/all/apis</w:t>
      </w:r>
      <w:r>
        <w:rPr>
          <w:rStyle w:val="Hyperlink"/>
          <w:color w:val="auto"/>
          <w:u w:val="none"/>
        </w:rPr>
        <w:fldChar w:fldCharType="end"/>
      </w:r>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7B784CB" w:rsidR="00663C19" w:rsidRPr="004C1AEE" w:rsidRDefault="00663C19" w:rsidP="00663C19">
      <w:pPr>
        <w:pStyle w:val="ListParagraph"/>
        <w:numPr>
          <w:ilvl w:val="0"/>
          <w:numId w:val="8"/>
        </w:numPr>
        <w:rPr>
          <w:rStyle w:val="Hyperlink"/>
          <w:color w:val="auto"/>
          <w:u w:val="none"/>
        </w:rPr>
      </w:pPr>
      <w:r w:rsidRPr="004C1AEE">
        <w:t xml:space="preserve">Weather - </w:t>
      </w:r>
      <w:r w:rsidR="00D6618B">
        <w:fldChar w:fldCharType="begin"/>
      </w:r>
      <w:r w:rsidR="00D6618B">
        <w:instrText xml:space="preserve"> HYPERLINK "https://www.wunderground.com/weather/api" </w:instrText>
      </w:r>
      <w:ins w:id="237" w:author="Greg Landry" w:date="2018-07-03T12:40:00Z"/>
      <w:r w:rsidR="00D6618B">
        <w:fldChar w:fldCharType="separate"/>
      </w:r>
      <w:r w:rsidRPr="004C1AEE">
        <w:rPr>
          <w:rStyle w:val="Hyperlink"/>
          <w:color w:val="auto"/>
          <w:u w:val="none"/>
        </w:rPr>
        <w:t>https://www.wunderground.com/weather/api</w:t>
      </w:r>
      <w:r w:rsidR="00D6618B">
        <w:rPr>
          <w:rStyle w:val="Hyperlink"/>
          <w:color w:val="auto"/>
          <w:u w:val="none"/>
        </w:rPr>
        <w:fldChar w:fldCharType="end"/>
      </w:r>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66E3982" w:rsidR="00663C19" w:rsidRDefault="00663C19" w:rsidP="00663C19">
      <w:pPr>
        <w:pStyle w:val="ListParagraph"/>
        <w:numPr>
          <w:ilvl w:val="0"/>
          <w:numId w:val="8"/>
        </w:numPr>
        <w:rPr>
          <w:rStyle w:val="Hyperlink"/>
          <w:color w:val="auto"/>
          <w:u w:val="none"/>
        </w:rPr>
      </w:pPr>
      <w:r w:rsidRPr="004C1AEE">
        <w:t xml:space="preserve">Google Translate - </w:t>
      </w:r>
      <w:r w:rsidR="00D6618B">
        <w:fldChar w:fldCharType="begin"/>
      </w:r>
      <w:r w:rsidR="00D6618B">
        <w:instrText xml:space="preserve"> HYPERLINK "https://cloud.google.com/translate/docs/translating-text" </w:instrText>
      </w:r>
      <w:ins w:id="238" w:author="Greg Landry" w:date="2018-07-03T12:40:00Z"/>
      <w:r w:rsidR="00D6618B">
        <w:fldChar w:fldCharType="separate"/>
      </w:r>
      <w:r w:rsidRPr="004C1AEE">
        <w:rPr>
          <w:rStyle w:val="Hyperlink"/>
          <w:color w:val="auto"/>
          <w:u w:val="none"/>
        </w:rPr>
        <w:t>https://cloud.google.com/translate/docs/translating-text</w:t>
      </w:r>
      <w:r w:rsidR="00D6618B">
        <w:rPr>
          <w:rStyle w:val="Hyperlink"/>
          <w:color w:val="auto"/>
          <w:u w:val="none"/>
        </w:rPr>
        <w:fldChar w:fldCharType="end"/>
      </w:r>
    </w:p>
    <w:p w14:paraId="5F1E12F7" w14:textId="7A366A2A" w:rsidR="00663C19" w:rsidRPr="00406245" w:rsidRDefault="00663C19" w:rsidP="00663C19">
      <w:r w:rsidRPr="00406245">
        <w:t xml:space="preserve">A vast number of the APIs on the internet use an </w:t>
      </w:r>
      <w:r w:rsidR="003E6A10">
        <w:t>"</w:t>
      </w:r>
      <w:r w:rsidRPr="00406245">
        <w:t>API key</w:t>
      </w:r>
      <w:r w:rsidR="003E6A10">
        <w:t>"</w:t>
      </w:r>
      <w:r w:rsidRPr="00406245">
        <w:t>.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58A0F8F9" w:rsidR="00663C19" w:rsidRPr="004C1AEE" w:rsidRDefault="00663C19" w:rsidP="00663C19">
      <w:pPr>
        <w:pStyle w:val="ListParagraph"/>
        <w:numPr>
          <w:ilvl w:val="0"/>
          <w:numId w:val="6"/>
        </w:numPr>
      </w:pPr>
      <w:r w:rsidRPr="004C1AEE">
        <w:t>HTTP header</w:t>
      </w:r>
      <w:r w:rsidRPr="004C1AEE">
        <w:tab/>
      </w:r>
      <w:r w:rsidR="003E6A10">
        <w:t>"</w:t>
      </w:r>
      <w:r w:rsidRPr="004C1AEE">
        <w:t>X-myapikey: 1234abcd</w:t>
      </w:r>
      <w:r w:rsidR="003E6A10">
        <w:t>"</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39" w:name="_Toc518384950"/>
      <w:r w:rsidRPr="00406245">
        <w:lastRenderedPageBreak/>
        <w:t>WICED HTTP 1.1 Client Library</w:t>
      </w:r>
      <w:bookmarkEnd w:id="239"/>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5486E302" w:rsidR="00663C19" w:rsidRPr="00406245" w:rsidRDefault="00663C19" w:rsidP="00663C19">
      <w:r w:rsidRPr="00406245">
        <w:t xml:space="preserve">The WICED SDK </w:t>
      </w:r>
      <w:r>
        <w:t xml:space="preserve">has </w:t>
      </w:r>
      <w:r w:rsidRPr="00406245">
        <w:t>several built-in HTTP libr</w:t>
      </w:r>
      <w:r w:rsidR="00DE7E5E">
        <w:t>aries including protocols/HTTP_c</w:t>
      </w:r>
      <w:r w:rsidRPr="00406245">
        <w:t xml:space="preserve">lient </w:t>
      </w:r>
      <w:r w:rsidR="002F1AEC">
        <w:t xml:space="preserve">which </w:t>
      </w:r>
      <w:r w:rsidRPr="00406245">
        <w:t xml:space="preserve">provides support for HTTP 1.1 Clients.  You can find the documentation for this library under </w:t>
      </w:r>
      <w:r w:rsidR="003E6A10">
        <w:t>"</w:t>
      </w:r>
      <w:r w:rsidRPr="00406245">
        <w:t>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w:t>
      </w:r>
      <w:r w:rsidR="003E6A10">
        <w:t>"</w:t>
      </w:r>
      <w:r w:rsidRPr="00406245">
        <w:t xml:space="preserve">.  This library supports both HTTP and HTTPS. </w:t>
      </w:r>
    </w:p>
    <w:p w14:paraId="79B3E006" w14:textId="43AF0C4B" w:rsidR="00663C19" w:rsidRPr="00406245" w:rsidRDefault="00FB40FB" w:rsidP="00663C19">
      <w:r>
        <w:t>To make the HTTP_c</w:t>
      </w:r>
      <w:r w:rsidR="00663C19" w:rsidRPr="00406245">
        <w:t>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21873241" w:rsidR="00663C19" w:rsidRPr="004C1AEE" w:rsidRDefault="00482E16" w:rsidP="00663C19">
      <w:pPr>
        <w:pStyle w:val="ListParagraph"/>
        <w:numPr>
          <w:ilvl w:val="0"/>
          <w:numId w:val="9"/>
        </w:numPr>
        <w:tabs>
          <w:tab w:val="left" w:pos="5850"/>
        </w:tabs>
      </w:pPr>
      <w:r>
        <w:t>W</w:t>
      </w:r>
      <w:r w:rsidR="00C36211">
        <w:t xml:space="preserve">rite the end (the blank line </w:t>
      </w:r>
      <w:r w:rsidR="003E6A10">
        <w:t>"</w:t>
      </w:r>
      <w:r w:rsidR="00C36211">
        <w:t>\r\</w:t>
      </w:r>
      <w:r w:rsidR="00663C19" w:rsidRPr="004C1AEE">
        <w:t>n</w:t>
      </w:r>
      <w:r w:rsidR="003E6A10">
        <w:t>"</w:t>
      </w:r>
      <w:r w:rsidR="00663C19" w:rsidRPr="004C1AEE">
        <w:t>)</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3883294F" w:rsidR="00663C19" w:rsidRPr="00406245" w:rsidRDefault="00663C19" w:rsidP="00663C19">
      <w:r w:rsidRPr="00406245">
        <w:t>Then you wait for the callback.  In t</w:t>
      </w:r>
      <w:r w:rsidR="00C95881">
        <w:t>he callback function (which you</w:t>
      </w:r>
      <w:r w:rsidRPr="00406245">
        <w:t xml:space="preserve">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44C08F5F" w:rsidR="00663C19" w:rsidRPr="00406245" w:rsidRDefault="00663C19" w:rsidP="00663C19">
      <w:r w:rsidRPr="00406245">
        <w:t>The structure ha</w:t>
      </w:r>
      <w:r>
        <w:t>s a pointer to the payload and the</w:t>
      </w:r>
      <w:r w:rsidRPr="00406245">
        <w:t xml:space="preserve"> number of bytes.  You are responsible for parsing (or whatever) that data.  Don</w:t>
      </w:r>
      <w:r w:rsidR="003E6A10">
        <w:t>'</w:t>
      </w:r>
      <w:r w:rsidRPr="00406245">
        <w:t>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40" w:name="_Toc518384951"/>
      <w:r w:rsidRPr="00406245">
        <w:lastRenderedPageBreak/>
        <w:t>Httpbin.org</w:t>
      </w:r>
      <w:bookmarkEnd w:id="240"/>
    </w:p>
    <w:p w14:paraId="01F44E38" w14:textId="3AAC6A21" w:rsidR="00663C19" w:rsidRDefault="00663C19" w:rsidP="00663C19">
      <w:r>
        <w:t>Httpbin.org is a website that was put up to help people test their HTTP (and HTTPS)</w:t>
      </w:r>
      <w:r w:rsidR="00705B1C">
        <w:t xml:space="preserve"> requests</w:t>
      </w:r>
      <w:r>
        <w:t xml:space="preserve">.  You can send PUT, POST, GET etc. and it will respond with something simple, often in JSON format to </w:t>
      </w:r>
      <w:r w:rsidR="003E6A10">
        <w:t>"</w:t>
      </w:r>
      <w:r>
        <w:t>echo</w:t>
      </w:r>
      <w:r w:rsidR="003E6A10">
        <w:t>"</w:t>
      </w:r>
      <w:r>
        <w:t xml:space="preserve"> what you sent.</w:t>
      </w:r>
    </w:p>
    <w:p w14:paraId="14696295" w14:textId="2DA1214B"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r w:rsidR="00D6618B">
        <w:fldChar w:fldCharType="begin"/>
      </w:r>
      <w:r w:rsidR="00D6618B">
        <w:instrText xml:space="preserve"> HYPERLINK "http://httpbin.org/get" </w:instrText>
      </w:r>
      <w:ins w:id="241" w:author="Greg Landry" w:date="2018-07-03T12:40:00Z"/>
      <w:r w:rsidR="00D6618B">
        <w:fldChar w:fldCharType="separate"/>
      </w:r>
      <w:r w:rsidRPr="00AC7B67">
        <w:rPr>
          <w:rStyle w:val="Hyperlink"/>
        </w:rPr>
        <w:t>http://httpbin.org/get</w:t>
      </w:r>
      <w:r w:rsidR="00D6618B">
        <w:rPr>
          <w:rStyle w:val="Hyperlink"/>
        </w:rPr>
        <w:fldChar w:fldCharType="end"/>
      </w:r>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242" w:name="_Toc518384952"/>
      <w:r w:rsidRPr="00406245">
        <w:lastRenderedPageBreak/>
        <w:t>Initial State</w:t>
      </w:r>
      <w:r w:rsidR="00AB1C95">
        <w:t xml:space="preserve"> (Advanced)</w:t>
      </w:r>
      <w:bookmarkEnd w:id="242"/>
    </w:p>
    <w:p w14:paraId="2149C60A" w14:textId="24D241D8" w:rsidR="00810396" w:rsidRPr="00810396" w:rsidRDefault="00810396" w:rsidP="00BF60BC">
      <w:pPr>
        <w:pStyle w:val="Heading2"/>
      </w:pPr>
      <w:bookmarkStart w:id="243" w:name="_Toc518384953"/>
      <w:r>
        <w:t>Introduction</w:t>
      </w:r>
      <w:bookmarkEnd w:id="243"/>
    </w:p>
    <w:p w14:paraId="2EF1D2B4" w14:textId="198717C2" w:rsidR="00663C19" w:rsidRDefault="00D6618B" w:rsidP="00663C19">
      <w:r>
        <w:fldChar w:fldCharType="begin"/>
      </w:r>
      <w:r>
        <w:instrText xml:space="preserve"> HYPERLINK "http://www.initialstate.com/" </w:instrText>
      </w:r>
      <w:ins w:id="244" w:author="Greg Landry" w:date="2018-07-03T12:40:00Z"/>
      <w:r>
        <w:fldChar w:fldCharType="separate"/>
      </w:r>
      <w:r w:rsidR="00663C19" w:rsidRPr="00406245">
        <w:rPr>
          <w:rStyle w:val="Hyperlink"/>
        </w:rPr>
        <w:t>Initial State</w:t>
      </w:r>
      <w:r>
        <w:rPr>
          <w:rStyle w:val="Hyperlink"/>
        </w:rPr>
        <w:fldChar w:fldCharType="end"/>
      </w:r>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6EA73B53"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r w:rsidR="00D6618B">
        <w:fldChar w:fldCharType="begin"/>
      </w:r>
      <w:r w:rsidR="00D6618B">
        <w:instrText xml:space="preserve"> HYPERLINK "https://emoji.codes/" </w:instrText>
      </w:r>
      <w:ins w:id="245" w:author="Greg Landry" w:date="2018-07-03T12:40:00Z"/>
      <w:r w:rsidR="00D6618B">
        <w:fldChar w:fldCharType="separate"/>
      </w:r>
      <w:r w:rsidRPr="00406245">
        <w:rPr>
          <w:rStyle w:val="Hyperlink"/>
        </w:rPr>
        <w:t>emoji</w:t>
      </w:r>
      <w:r w:rsidR="00D6618B">
        <w:rPr>
          <w:rStyle w:val="Hyperlink"/>
        </w:rPr>
        <w:fldChar w:fldCharType="end"/>
      </w:r>
      <w:r w:rsidRPr="00406245">
        <w:t xml:space="preserve"> of the form </w:t>
      </w:r>
      <w:r w:rsidR="003E6A10">
        <w:t>"</w:t>
      </w:r>
      <w:r w:rsidRPr="00406245">
        <w:t>:code:</w:t>
      </w:r>
      <w:r w:rsidR="003E6A10">
        <w:t>"</w:t>
      </w:r>
      <w:r w:rsidRPr="00406245">
        <w:t xml:space="preserve"> e.g. </w:t>
      </w:r>
      <w:r w:rsidR="003E6A10">
        <w:t>"</w:t>
      </w:r>
      <w:r w:rsidRPr="00406245">
        <w:t>:smile:</w:t>
      </w:r>
      <w:r w:rsidR="003E6A10">
        <w:t>"</w:t>
      </w:r>
      <w:r w:rsidRPr="00406245">
        <w:t>.</w:t>
      </w:r>
    </w:p>
    <w:p w14:paraId="3D466093" w14:textId="30D8CB0B" w:rsidR="00695435" w:rsidRPr="00406245" w:rsidRDefault="00695435" w:rsidP="00663C19">
      <w:r>
        <w:t xml:space="preserve">Data </w:t>
      </w:r>
      <w:r w:rsidR="00810396">
        <w:t>can be</w:t>
      </w:r>
      <w:r>
        <w:t xml:space="preserve"> displayed using one or more </w:t>
      </w:r>
      <w:r w:rsidR="003E6A10">
        <w:t>"</w:t>
      </w:r>
      <w:r>
        <w:t>Tiles</w:t>
      </w:r>
      <w:r w:rsidR="003E6A10">
        <w:t>"</w:t>
      </w:r>
      <w:r>
        <w:t xml:space="preserve">. Each tile can display a </w:t>
      </w:r>
      <w:r w:rsidR="00810396">
        <w:t>summary</w:t>
      </w:r>
      <w:r>
        <w:t xml:space="preserve"> (such as </w:t>
      </w:r>
      <w:r w:rsidR="003E6A10">
        <w:t>"</w:t>
      </w:r>
      <w:r>
        <w:t>on</w:t>
      </w:r>
      <w:r w:rsidR="003E6A10">
        <w:t>"</w:t>
      </w:r>
      <w:r>
        <w:t xml:space="preserve"> or </w:t>
      </w:r>
      <w:r w:rsidR="003E6A10">
        <w:t>"</w:t>
      </w:r>
      <w:r>
        <w:t>OFF</w:t>
      </w:r>
      <w:r w:rsidR="003E6A10">
        <w:t>"</w:t>
      </w:r>
      <w:r>
        <w:t>)</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w:t>
      </w:r>
      <w:r w:rsidR="003E6A10">
        <w:t>"</w:t>
      </w:r>
      <w:r w:rsidR="00D77524">
        <w:t xml:space="preserve">Unlock </w:t>
      </w:r>
      <w:r w:rsidR="00F8711F">
        <w:t>Layout</w:t>
      </w:r>
      <w:r w:rsidR="003E6A10">
        <w: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3E96D56B" w:rsidR="00663C19" w:rsidRPr="00406245" w:rsidRDefault="00663C19" w:rsidP="00B42C4F">
      <w:pPr>
        <w:keepNext/>
      </w:pPr>
      <w:r w:rsidRPr="00406245">
        <w:t xml:space="preserve">For example, if you lived in Kentucky near the Elkhorn Creek </w:t>
      </w:r>
      <w:r w:rsidR="009F0EBF">
        <w:t xml:space="preserve">you </w:t>
      </w:r>
      <w:r w:rsidRPr="00406245">
        <w:t xml:space="preserve">could create a Bucket called </w:t>
      </w:r>
      <w:r w:rsidR="003E6A10">
        <w:t>"</w:t>
      </w:r>
      <w:r w:rsidRPr="00406245">
        <w:t>Elkhorn Creek</w:t>
      </w:r>
      <w:r w:rsidR="003E6A10">
        <w:t>"</w:t>
      </w:r>
      <w:r w:rsidRPr="00406245">
        <w:t xml:space="preserve">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246" w:name="_Toc518384954"/>
      <w:r>
        <w:lastRenderedPageBreak/>
        <w:t>Using Initial State</w:t>
      </w:r>
      <w:bookmarkEnd w:id="246"/>
    </w:p>
    <w:p w14:paraId="4DC83910" w14:textId="52F36F13" w:rsidR="00663C19" w:rsidRPr="00406245" w:rsidRDefault="00E760D4" w:rsidP="00E760D4">
      <w:pPr>
        <w:pStyle w:val="Heading3"/>
      </w:pPr>
      <w:r>
        <w:t>Setting up an Account, a Bucket, and a Tile</w:t>
      </w:r>
    </w:p>
    <w:p w14:paraId="1541F986" w14:textId="209BD4CB" w:rsidR="00663C19" w:rsidRPr="004C1AEE" w:rsidRDefault="00663C19" w:rsidP="00663C19">
      <w:pPr>
        <w:pStyle w:val="ListParagraph"/>
        <w:numPr>
          <w:ilvl w:val="0"/>
          <w:numId w:val="22"/>
        </w:numPr>
      </w:pPr>
      <w:r w:rsidRPr="004C1AEE">
        <w:t xml:space="preserve">Create a free account at </w:t>
      </w:r>
      <w:r w:rsidR="00D6618B">
        <w:fldChar w:fldCharType="begin"/>
      </w:r>
      <w:r w:rsidR="00D6618B">
        <w:instrText xml:space="preserve"> HYPERLINK "http://www.initialstate.com" </w:instrText>
      </w:r>
      <w:ins w:id="247" w:author="Greg Landry" w:date="2018-07-03T12:40:00Z"/>
      <w:r w:rsidR="00D6618B">
        <w:fldChar w:fldCharType="separate"/>
      </w:r>
      <w:r w:rsidRPr="004C1AEE">
        <w:rPr>
          <w:rStyle w:val="Hyperlink"/>
          <w:color w:val="auto"/>
          <w:u w:val="none"/>
        </w:rPr>
        <w:t>www.initialstate.com</w:t>
      </w:r>
      <w:r w:rsidR="00D6618B">
        <w:rPr>
          <w:rStyle w:val="Hyperlink"/>
          <w:color w:val="auto"/>
          <w:u w:val="none"/>
        </w:rPr>
        <w:fldChar w:fldCharType="end"/>
      </w:r>
      <w:r w:rsidR="00C62DC6">
        <w:rPr>
          <w:rStyle w:val="Hyperlink"/>
          <w:color w:val="auto"/>
          <w:u w:val="none"/>
        </w:rPr>
        <w:t>.</w:t>
      </w:r>
    </w:p>
    <w:p w14:paraId="1F0E53F0" w14:textId="0082532C" w:rsidR="00663C19" w:rsidRPr="004C1AEE" w:rsidRDefault="00663C19" w:rsidP="00663C19">
      <w:pPr>
        <w:pStyle w:val="ListParagraph"/>
        <w:numPr>
          <w:ilvl w:val="0"/>
          <w:numId w:val="22"/>
        </w:numPr>
      </w:pPr>
      <w:r w:rsidRPr="004C1AEE">
        <w:t xml:space="preserve">Create a new bucket by pressing the little </w:t>
      </w:r>
      <w:r w:rsidR="003E6A10">
        <w:t>"</w:t>
      </w:r>
      <w:r w:rsidRPr="004C1AEE">
        <w:t>+</w:t>
      </w:r>
      <w:r w:rsidR="003E6A10">
        <w:t>"</w:t>
      </w:r>
      <w:r w:rsidRPr="004C1AEE">
        <w:t xml:space="preserve">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1136" cy="2112264"/>
                    </a:xfrm>
                    <a:prstGeom prst="rect">
                      <a:avLst/>
                    </a:prstGeom>
                  </pic:spPr>
                </pic:pic>
              </a:graphicData>
            </a:graphic>
          </wp:inline>
        </w:drawing>
      </w:r>
    </w:p>
    <w:p w14:paraId="5CFEBA60" w14:textId="0496EDD4" w:rsidR="008C06C3" w:rsidRDefault="008C06C3" w:rsidP="008C06C3">
      <w:r>
        <w:t xml:space="preserve">Note: you can get back to this window later by clicking on </w:t>
      </w:r>
      <w:r w:rsidR="003E6A10">
        <w:t>"</w:t>
      </w:r>
      <w:r>
        <w:t>settings</w:t>
      </w:r>
      <w:r w:rsidR="003E6A10">
        <w:t>"</w:t>
      </w:r>
      <w:r>
        <w:t xml:space="preserve"> under the bucket name.</w:t>
      </w:r>
    </w:p>
    <w:p w14:paraId="417498CE" w14:textId="4A5EF14B"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w:t>
      </w:r>
      <w:r w:rsidR="003E6A10">
        <w:t>"</w:t>
      </w:r>
      <w:r w:rsidR="00810396">
        <w:t>shelf</w:t>
      </w:r>
      <w:r w:rsidR="003E6A10">
        <w:t>"</w:t>
      </w:r>
      <w:r w:rsidR="00810396">
        <w:t xml:space="preserve">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X-IS-AccessKey:</w:t>
      </w:r>
      <w:r>
        <w:t xml:space="preserve"> &lt;yourAccessKey&gt;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X-IS-BucketKey</w:t>
      </w:r>
      <w:r w:rsidRPr="004C1AEE">
        <w:t>:</w:t>
      </w:r>
      <w:r w:rsidR="008160BC">
        <w:t xml:space="preserve"> &lt;yourBucketKey&gt;</w:t>
      </w:r>
    </w:p>
    <w:p w14:paraId="677FEE9D" w14:textId="511498C7" w:rsidR="00331060" w:rsidRDefault="008160BC" w:rsidP="00663C19">
      <w:pPr>
        <w:pStyle w:val="ListParagraph"/>
        <w:numPr>
          <w:ilvl w:val="0"/>
          <w:numId w:val="23"/>
        </w:numPr>
      </w:pPr>
      <w:r>
        <w:t xml:space="preserve">HTTP Header for </w:t>
      </w:r>
      <w:r w:rsidR="00331060">
        <w:t>Content-Type: application/json</w:t>
      </w:r>
      <w:r w:rsidR="003E6A1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&lt;yourJsonLength&gt;</w:t>
      </w:r>
    </w:p>
    <w:p w14:paraId="481CC1BB" w14:textId="4B10690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w:t>
      </w:r>
      <w:r w:rsidR="003E6A10">
        <w:t>"</w:t>
      </w:r>
      <w:r w:rsidR="008C06C3">
        <w:t>switch</w:t>
      </w:r>
      <w:r w:rsidR="003E6A10">
        <w:t>"</w:t>
      </w:r>
      <w:r w:rsidR="008C06C3">
        <w:t xml:space="preserve"> to a value of </w:t>
      </w:r>
      <w:r w:rsidR="003E6A10">
        <w:t>"</w:t>
      </w:r>
      <w:r w:rsidR="008C06C3">
        <w:t>on</w:t>
      </w:r>
      <w:r w:rsidR="003E6A10">
        <w:t>"</w:t>
      </w:r>
      <w:r w:rsidR="008C06C3">
        <w:t>, the JSON would be:</w:t>
      </w:r>
    </w:p>
    <w:p w14:paraId="7602F7AA" w14:textId="34E1905A" w:rsidR="008C06C3" w:rsidRPr="004C1AEE" w:rsidRDefault="008C06C3" w:rsidP="008C06C3">
      <w:pPr>
        <w:pStyle w:val="ListParagraph"/>
        <w:ind w:left="1800"/>
      </w:pPr>
      <w:r>
        <w:t>{</w:t>
      </w:r>
      <w:r w:rsidR="003E6A10">
        <w:t>"</w:t>
      </w:r>
      <w:r>
        <w:t>key</w:t>
      </w:r>
      <w:r w:rsidR="003E6A10">
        <w:t>"</w:t>
      </w:r>
      <w:r>
        <w:t>:</w:t>
      </w:r>
      <w:r w:rsidR="003E6A10">
        <w:t>"</w:t>
      </w:r>
      <w:r>
        <w:t>switch</w:t>
      </w:r>
      <w:r w:rsidR="003E6A10">
        <w:t>"</w:t>
      </w:r>
      <w:r>
        <w:t>,</w:t>
      </w:r>
      <w:r w:rsidR="003E6A10">
        <w:t>"</w:t>
      </w:r>
      <w:r>
        <w:t>value</w:t>
      </w:r>
      <w:r w:rsidR="003E6A10">
        <w:t>"</w:t>
      </w:r>
      <w:r>
        <w:t>:</w:t>
      </w:r>
      <w:r w:rsidR="003E6A10">
        <w:t>"</w:t>
      </w:r>
      <w:r>
        <w:t>on</w:t>
      </w:r>
      <w:r w:rsidR="003E6A10">
        <w:t>"</w:t>
      </w:r>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911C01D"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003E6A10">
        <w:t>"</w:t>
      </w:r>
      <w:r w:rsidRPr="00406245">
        <w:t>switch</w:t>
      </w:r>
      <w:r w:rsidR="003E6A10">
        <w:t>"</w:t>
      </w:r>
      <w:r w:rsidR="008160BC">
        <w:t xml:space="preserve"> </w:t>
      </w:r>
      <w:r w:rsidR="008C06C3">
        <w:t>to a value of</w:t>
      </w:r>
      <w:r w:rsidR="008160BC">
        <w:t xml:space="preserve"> </w:t>
      </w:r>
      <w:r w:rsidR="003E6A10">
        <w:t>"</w:t>
      </w:r>
      <w:r w:rsidRPr="00406245">
        <w:t>on</w:t>
      </w:r>
      <w:r w:rsidR="003E6A10">
        <w:t>"</w:t>
      </w:r>
      <w:r w:rsidRPr="00406245">
        <w:t xml:space="preserve">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53F2A1E" w:rsidR="00663C19" w:rsidRDefault="00663C19" w:rsidP="00663C19">
      <w:r w:rsidRPr="00406245">
        <w:t xml:space="preserve">Initial State has documented their Web API with a tool called </w:t>
      </w:r>
      <w:r w:rsidR="003E6A10">
        <w:t>"</w:t>
      </w:r>
      <w:r w:rsidR="00D6618B">
        <w:fldChar w:fldCharType="begin"/>
      </w:r>
      <w:r w:rsidR="00D6618B">
        <w:instrText xml:space="preserve"> HYPERLINK "http://docs.initialstateeventsapi.apiary.io/" </w:instrText>
      </w:r>
      <w:ins w:id="248" w:author="Greg Landry" w:date="2018-07-03T12:40:00Z"/>
      <w:r w:rsidR="00D6618B">
        <w:fldChar w:fldCharType="separate"/>
      </w:r>
      <w:r w:rsidRPr="00406245">
        <w:rPr>
          <w:rStyle w:val="Hyperlink"/>
        </w:rPr>
        <w:t>APIARY</w:t>
      </w:r>
      <w:r w:rsidR="00D6618B">
        <w:rPr>
          <w:rStyle w:val="Hyperlink"/>
        </w:rPr>
        <w:fldChar w:fldCharType="end"/>
      </w:r>
      <w:r w:rsidR="003E6A10">
        <w:t>"</w:t>
      </w:r>
      <w:r w:rsidRPr="00406245">
        <w:t xml:space="preserve">.  This is a web based tool which shows all the APIs and how to use them with examples.  It can also switch to </w:t>
      </w:r>
      <w:r w:rsidR="003E6A10">
        <w:t>"</w:t>
      </w:r>
      <w:r w:rsidRPr="00406245">
        <w:t>console</w:t>
      </w:r>
      <w:r w:rsidR="003E6A10">
        <w:t>"</w:t>
      </w:r>
      <w:r w:rsidRPr="00406245">
        <w:t xml:space="preserve"> mode where you can fill in the boxes in HTTP requests and it will send them to the Initial State Web Server.</w:t>
      </w:r>
    </w:p>
    <w:p w14:paraId="3FBD679C" w14:textId="1FBAA688" w:rsidR="008C0E60" w:rsidRPr="00406245" w:rsidRDefault="008C0E60" w:rsidP="00663C19">
      <w:r>
        <w:t xml:space="preserve">You can access the APIARY documentation from InitialState by clicking on the link </w:t>
      </w:r>
      <w:r w:rsidR="003E6A10">
        <w:t>"</w:t>
      </w:r>
      <w:r>
        <w:t>View The Events API Docs</w:t>
      </w:r>
      <w:r w:rsidR="003E6A10">
        <w:t>"</w:t>
      </w:r>
      <w:r>
        <w:t xml:space="preserve"> from the right side of the App Launcher</w:t>
      </w:r>
      <w:r w:rsidR="008C06C3">
        <w:t xml:space="preserve"> (</w:t>
      </w:r>
      <w:r w:rsidR="00CD05EC">
        <w:t xml:space="preserve">remember, </w:t>
      </w:r>
      <w:r w:rsidR="008C06C3">
        <w:t>click the sine wave to get to the App Launcher)</w:t>
      </w:r>
      <w:r>
        <w:t xml:space="preserve">. You can also access it by clicking </w:t>
      </w:r>
      <w:r w:rsidR="003E6A10">
        <w:t>"</w:t>
      </w:r>
      <w:r>
        <w:t>support</w:t>
      </w:r>
      <w:r w:rsidR="003E6A10">
        <w:t>"</w:t>
      </w:r>
      <w:r>
        <w:t xml:space="preserve"> at the top right corner of the window, selecting </w:t>
      </w:r>
      <w:r w:rsidR="003E6A10">
        <w:t>"</w:t>
      </w:r>
      <w:r>
        <w:t>Streaming -&gt; Using the Events API</w:t>
      </w:r>
      <w:r w:rsidR="003E6A10">
        <w:t>"</w:t>
      </w:r>
      <w:r>
        <w:t xml:space="preserve">, and then clicking on </w:t>
      </w:r>
      <w:r w:rsidR="003E6A10">
        <w:t>"</w:t>
      </w:r>
      <w:r>
        <w:t>documented and testable on apiary</w:t>
      </w:r>
      <w:r w:rsidR="003E6A10">
        <w:t>"</w:t>
      </w:r>
      <w:r>
        <w:t>.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8523" cy="4817354"/>
                    </a:xfrm>
                    <a:prstGeom prst="rect">
                      <a:avLst/>
                    </a:prstGeom>
                  </pic:spPr>
                </pic:pic>
              </a:graphicData>
            </a:graphic>
          </wp:inline>
        </w:drawing>
      </w:r>
    </w:p>
    <w:p w14:paraId="1AE5EF39" w14:textId="7826DCF5" w:rsidR="008C0E60" w:rsidRPr="00406245" w:rsidRDefault="008C0E60" w:rsidP="008C0E60">
      <w:pPr>
        <w:keepNext/>
      </w:pPr>
      <w:r>
        <w:lastRenderedPageBreak/>
        <w:t xml:space="preserve">From the left panel, click on </w:t>
      </w:r>
      <w:r w:rsidR="003E6A10">
        <w:t>"</w:t>
      </w:r>
      <w:r>
        <w:t>Event Data -&gt; Events JSON</w:t>
      </w:r>
      <w:r w:rsidR="003E6A10">
        <w:t>"</w:t>
      </w:r>
      <w:r>
        <w:t xml:space="preserve"> and then click the banner </w:t>
      </w:r>
      <w:r w:rsidR="003E6A10">
        <w:t>"</w:t>
      </w:r>
      <w:r>
        <w:t>Send Events</w:t>
      </w:r>
      <w:r w:rsidR="003E6A10">
        <w:t>"</w:t>
      </w:r>
      <w:r>
        <w:t xml:space="preserve"> from the center panel. Next, click the button that says </w:t>
      </w:r>
      <w:r w:rsidR="003E6A10">
        <w:t>"</w:t>
      </w:r>
      <w:r>
        <w:t>Switch to Console</w:t>
      </w:r>
      <w:r w:rsidR="003E6A10">
        <w:t>"</w:t>
      </w:r>
      <w:r>
        <w:t xml:space="preserv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974B7B9"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w:t>
      </w:r>
      <w:r w:rsidR="003E6A10">
        <w:t>"</w:t>
      </w:r>
      <w:r w:rsidR="004A76A5">
        <w:t>on</w:t>
      </w:r>
      <w:r w:rsidR="003E6A10">
        <w:t>"</w:t>
      </w:r>
      <w:r w:rsidR="004A76A5">
        <w:t xml:space="preserve"> to a key called </w:t>
      </w:r>
      <w:r w:rsidR="003E6A10">
        <w:t>"</w:t>
      </w:r>
      <w:r w:rsidR="00663C19" w:rsidRPr="00406245">
        <w:t>switch</w:t>
      </w:r>
      <w:r w:rsidR="003E6A10">
        <w:t>"</w:t>
      </w:r>
      <w:r w:rsidR="004A76A5">
        <w:t xml:space="preserve"> from the console, you would do the following:</w:t>
      </w:r>
    </w:p>
    <w:p w14:paraId="788A5004" w14:textId="587313A4" w:rsidR="00663C19" w:rsidRPr="00406245" w:rsidRDefault="004A76A5" w:rsidP="00B42C4F">
      <w:pPr>
        <w:keepNext/>
      </w:pPr>
      <w:r>
        <w:t>First click on</w:t>
      </w:r>
      <w:r w:rsidR="00663C19" w:rsidRPr="00406245">
        <w:t xml:space="preserve"> </w:t>
      </w:r>
      <w:r w:rsidR="003E6A10">
        <w:t>"</w:t>
      </w:r>
      <w:r w:rsidR="00663C19" w:rsidRPr="00406245">
        <w:t>Header</w:t>
      </w:r>
      <w:r w:rsidR="003E6A10">
        <w:t>"</w:t>
      </w:r>
      <w:r w:rsidR="00663C19" w:rsidRPr="00406245">
        <w:t xml:space="preserve">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2DB4F0D3" w:rsidR="00663C19" w:rsidRPr="00406245" w:rsidRDefault="00663C19" w:rsidP="00B42C4F">
      <w:pPr>
        <w:keepNext/>
      </w:pPr>
      <w:r w:rsidRPr="00406245">
        <w:lastRenderedPageBreak/>
        <w:t xml:space="preserve">Then </w:t>
      </w:r>
      <w:r w:rsidR="004A76A5">
        <w:t>click</w:t>
      </w:r>
      <w:r w:rsidRPr="00406245">
        <w:t xml:space="preserve"> on </w:t>
      </w:r>
      <w:r w:rsidR="003E6A10">
        <w:t>"</w:t>
      </w:r>
      <w:r w:rsidRPr="00406245">
        <w:t>Body</w:t>
      </w:r>
      <w:r w:rsidR="003E6A10">
        <w:t>"</w:t>
      </w:r>
      <w:r w:rsidRPr="00406245">
        <w:t xml:space="preserve">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0461" cy="3295727"/>
                    </a:xfrm>
                    <a:prstGeom prst="rect">
                      <a:avLst/>
                    </a:prstGeom>
                  </pic:spPr>
                </pic:pic>
              </a:graphicData>
            </a:graphic>
          </wp:inline>
        </w:drawing>
      </w:r>
    </w:p>
    <w:p w14:paraId="242B88A1" w14:textId="66CACD8B" w:rsidR="00663C19" w:rsidRPr="00406245" w:rsidRDefault="00663C19" w:rsidP="00B42C4F">
      <w:pPr>
        <w:keepNext/>
      </w:pPr>
      <w:r w:rsidRPr="00406245">
        <w:t xml:space="preserve">When you press </w:t>
      </w:r>
      <w:r w:rsidR="003E6A10">
        <w:t>"</w:t>
      </w:r>
      <w:r w:rsidRPr="00406245">
        <w:t>Call Resource</w:t>
      </w:r>
      <w:r w:rsidR="003E6A10">
        <w:t>"</w:t>
      </w:r>
      <w:r w:rsidRPr="00406245">
        <w:t xml:space="preserv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3E51D03D" w:rsidR="004A76A5" w:rsidRPr="00406245" w:rsidRDefault="004A76A5" w:rsidP="004A76A5">
      <w:r>
        <w:t xml:space="preserve">If you have a Tile set up to monitor the state of the key </w:t>
      </w:r>
      <w:r w:rsidR="003E6A10">
        <w:t>"</w:t>
      </w:r>
      <w:r>
        <w:t>switch</w:t>
      </w:r>
      <w:r w:rsidR="003E6A10">
        <w:t>"</w:t>
      </w:r>
      <w:r>
        <w:t xml:space="preserve"> you will see its value change to </w:t>
      </w:r>
      <w:r w:rsidR="003E6A10">
        <w:t>"</w:t>
      </w:r>
      <w:r>
        <w:t>on</w:t>
      </w:r>
      <w:r w:rsidR="003E6A10">
        <w:t>"</w:t>
      </w:r>
      <w:r>
        <w:t xml:space="preserve"> once the message is </w:t>
      </w:r>
      <w:r w:rsidR="003636CA">
        <w:t>received</w:t>
      </w:r>
      <w:r>
        <w:t>.</w:t>
      </w:r>
    </w:p>
    <w:p w14:paraId="7D48490C" w14:textId="23B6E48C" w:rsidR="00663C19" w:rsidRPr="00406245" w:rsidRDefault="00663C19" w:rsidP="00BF60BC">
      <w:pPr>
        <w:pStyle w:val="Heading1"/>
      </w:pPr>
      <w:bookmarkStart w:id="249" w:name="_Toc518384955"/>
      <w:r w:rsidRPr="00406245">
        <w:lastRenderedPageBreak/>
        <w:t>Exercise(s)</w:t>
      </w:r>
      <w:bookmarkEnd w:id="249"/>
    </w:p>
    <w:p w14:paraId="3835765D" w14:textId="333F877B" w:rsidR="00663C19" w:rsidRPr="00406245" w:rsidRDefault="002F0126" w:rsidP="00BF60BC">
      <w:pPr>
        <w:pStyle w:val="Exercise"/>
      </w:pPr>
      <w:bookmarkStart w:id="250" w:name="_Toc518384956"/>
      <w:r>
        <w:t xml:space="preserve">Use CURL to </w:t>
      </w:r>
      <w:r w:rsidR="000914FC">
        <w:t>access</w:t>
      </w:r>
      <w:r>
        <w:t xml:space="preserve"> </w:t>
      </w:r>
      <w:r w:rsidR="00D6618B">
        <w:fldChar w:fldCharType="begin"/>
      </w:r>
      <w:r w:rsidR="00D6618B">
        <w:instrText xml:space="preserve"> HYPERLINK "http://httpbin.org" </w:instrText>
      </w:r>
      <w:ins w:id="251" w:author="Greg Landry" w:date="2018-07-03T12:40:00Z"/>
      <w:r w:rsidR="00D6618B">
        <w:fldChar w:fldCharType="separate"/>
      </w:r>
      <w:r w:rsidRPr="00BE71DF">
        <w:rPr>
          <w:rStyle w:val="Hyperlink"/>
        </w:rPr>
        <w:t>http://httpbin.org</w:t>
      </w:r>
      <w:bookmarkEnd w:id="250"/>
      <w:r w:rsidR="00D6618B">
        <w:rPr>
          <w:rStyle w:val="Hyperlink"/>
        </w:rPr>
        <w:fldChar w:fldCharType="end"/>
      </w:r>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73D5792"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r w:rsidR="00D6618B">
        <w:fldChar w:fldCharType="begin"/>
      </w:r>
      <w:r w:rsidR="00D6618B">
        <w:instrText xml:space="preserve"> HYPERLINK "http://httpbin.org/anything" </w:instrText>
      </w:r>
      <w:ins w:id="252" w:author="Greg Landry" w:date="2018-07-03T12:40:00Z"/>
      <w:r w:rsidR="00D6618B">
        <w:fldChar w:fldCharType="separate"/>
      </w:r>
      <w:r w:rsidR="00DD2AF3" w:rsidRPr="009F119A">
        <w:rPr>
          <w:rStyle w:val="Hyperlink"/>
          <w:i/>
        </w:rPr>
        <w:t>http://httpbin.org/anything</w:t>
      </w:r>
      <w:r w:rsidR="00D6618B">
        <w:rPr>
          <w:rStyle w:val="Hyperlink"/>
          <w:i/>
        </w:rPr>
        <w:fldChar w:fldCharType="end"/>
      </w:r>
    </w:p>
    <w:p w14:paraId="6FFF2780" w14:textId="51B8D3AE"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w:t>
      </w:r>
      <w:r w:rsidR="003E6A10">
        <w:t>'</w:t>
      </w:r>
      <w:r>
        <w:t>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2E0F5A36" w:rsidR="00C329A6" w:rsidRDefault="005A365B" w:rsidP="00C329A6">
      <w:pPr>
        <w:pStyle w:val="ListParagraph"/>
        <w:numPr>
          <w:ilvl w:val="2"/>
          <w:numId w:val="18"/>
        </w:numPr>
      </w:pPr>
      <w:r>
        <w:t>Go to Software_T</w:t>
      </w:r>
      <w:r w:rsidR="00C329A6">
        <w:t>ools</w:t>
      </w:r>
      <w:r w:rsidR="00140852">
        <w:t>/curl-&lt;version&gt;-win32-mingw/</w:t>
      </w:r>
      <w:r w:rsidR="00C329A6">
        <w:t>bin</w:t>
      </w:r>
      <w:ins w:id="253" w:author="Greg Landry" w:date="2018-07-03T12:36:00Z">
        <w:r w:rsidR="00353279">
          <w:t xml:space="preserve"> in </w:t>
        </w:r>
        <w:r w:rsidR="00353279">
          <w:t>File Explorer</w:t>
        </w:r>
      </w:ins>
    </w:p>
    <w:p w14:paraId="4E5AB5E3" w14:textId="31EB9D98" w:rsidR="00C329A6" w:rsidRDefault="00C329A6" w:rsidP="00C329A6">
      <w:pPr>
        <w:pStyle w:val="ListParagraph"/>
        <w:numPr>
          <w:ilvl w:val="2"/>
          <w:numId w:val="18"/>
        </w:numPr>
      </w:pPr>
      <w:r>
        <w:t xml:space="preserve">Shift-Right-Click </w:t>
      </w:r>
      <w:r w:rsidR="00C66F28">
        <w:t xml:space="preserve">in the </w:t>
      </w:r>
      <w:ins w:id="254" w:author="Greg Landry" w:date="2018-07-03T12:36:00Z">
        <w:r w:rsidR="00353279">
          <w:t>File Explorer</w:t>
        </w:r>
        <w:r w:rsidR="00353279">
          <w:t xml:space="preserve"> </w:t>
        </w:r>
      </w:ins>
      <w:r w:rsidR="00C66F28">
        <w:t xml:space="preserve">window </w:t>
      </w:r>
      <w:r>
        <w:t xml:space="preserve">and select either </w:t>
      </w:r>
      <w:r w:rsidR="003E6A10">
        <w:t>"</w:t>
      </w:r>
      <w:r>
        <w:t>Open command window here</w:t>
      </w:r>
      <w:r w:rsidR="003E6A10">
        <w:t>"</w:t>
      </w:r>
      <w:r>
        <w:t xml:space="preserve"> or </w:t>
      </w:r>
      <w:r w:rsidR="003E6A10">
        <w:t>"</w:t>
      </w:r>
      <w:r>
        <w:t>Open PowerShell window here</w:t>
      </w:r>
      <w:r w:rsidR="003E6A10">
        <w:t>"</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19BCA37F"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w:t>
      </w:r>
      <w:r w:rsidR="003E6A10">
        <w:rPr>
          <w:u w:val="single"/>
        </w:rPr>
        <w:t>"</w:t>
      </w:r>
      <w:r w:rsidRPr="009F119A">
        <w:rPr>
          <w:u w:val="single"/>
        </w:rPr>
        <w:t>curl</w:t>
      </w:r>
      <w:r w:rsidR="003E6A10">
        <w:rPr>
          <w:u w:val="single"/>
        </w:rPr>
        <w:t>"</w:t>
      </w:r>
      <w:r w:rsidRPr="009F119A">
        <w:rPr>
          <w:u w:val="single"/>
        </w:rPr>
        <w:t xml:space="preserve"> to </w:t>
      </w:r>
      <w:r w:rsidR="00F36844" w:rsidRPr="009F119A">
        <w:rPr>
          <w:u w:val="single"/>
        </w:rPr>
        <w:t>a different</w:t>
      </w:r>
      <w:r w:rsidRPr="009F119A">
        <w:rPr>
          <w:u w:val="single"/>
        </w:rPr>
        <w:t xml:space="preserve"> function that </w:t>
      </w:r>
      <w:r w:rsidR="00F36844" w:rsidRPr="009F119A">
        <w:rPr>
          <w:u w:val="single"/>
        </w:rPr>
        <w:t xml:space="preserve">is </w:t>
      </w:r>
      <w:r w:rsidR="00E91FC9" w:rsidRPr="009F119A">
        <w:rPr>
          <w:u w:val="single"/>
        </w:rPr>
        <w:t>similar to</w:t>
      </w:r>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7755465D" w:rsidR="00476964" w:rsidRPr="00406245" w:rsidRDefault="002F0126" w:rsidP="00BF60BC">
      <w:pPr>
        <w:pStyle w:val="Exercise"/>
      </w:pPr>
      <w:bookmarkStart w:id="255" w:name="_Toc518384957"/>
      <w:r>
        <w:t xml:space="preserve">Use CURL to </w:t>
      </w:r>
      <w:r w:rsidR="000914FC">
        <w:t>access</w:t>
      </w:r>
      <w:r>
        <w:t xml:space="preserve"> </w:t>
      </w:r>
      <w:r w:rsidR="00D6618B">
        <w:fldChar w:fldCharType="begin"/>
      </w:r>
      <w:r w:rsidR="00D6618B">
        <w:instrText xml:space="preserve"> HYPERLINK "https://httpbin.org" </w:instrText>
      </w:r>
      <w:ins w:id="256" w:author="Greg Landry" w:date="2018-07-03T12:40:00Z"/>
      <w:r w:rsidR="00D6618B">
        <w:fldChar w:fldCharType="separate"/>
      </w:r>
      <w:r w:rsidRPr="00BE71DF">
        <w:rPr>
          <w:rStyle w:val="Hyperlink"/>
        </w:rPr>
        <w:t>https://httpbin.org</w:t>
      </w:r>
      <w:r w:rsidR="00D6618B">
        <w:rPr>
          <w:rStyle w:val="Hyperlink"/>
        </w:rPr>
        <w:fldChar w:fldCharType="end"/>
      </w:r>
      <w:r>
        <w:t xml:space="preserve"> using TLS</w:t>
      </w:r>
      <w:bookmarkEnd w:id="255"/>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1D79652F" w:rsidR="00476964" w:rsidRDefault="00476964" w:rsidP="00A540E1">
      <w:pPr>
        <w:pStyle w:val="ListParagraph"/>
        <w:numPr>
          <w:ilvl w:val="0"/>
          <w:numId w:val="37"/>
        </w:numPr>
        <w:spacing w:before="240"/>
      </w:pPr>
      <w:r>
        <w:t xml:space="preserve">Use a web browser to save the certificate for </w:t>
      </w:r>
      <w:r w:rsidR="00D6618B">
        <w:fldChar w:fldCharType="begin"/>
      </w:r>
      <w:r w:rsidR="00D6618B">
        <w:instrText xml:space="preserve"> HYPERLINK "https://httpbin.org" </w:instrText>
      </w:r>
      <w:ins w:id="257" w:author="Greg Landry" w:date="2018-07-03T12:40:00Z"/>
      <w:r w:rsidR="00D6618B">
        <w:fldChar w:fldCharType="separate"/>
      </w:r>
      <w:r w:rsidRPr="00BE71DF">
        <w:rPr>
          <w:rStyle w:val="Hyperlink"/>
        </w:rPr>
        <w:t>https://httpbin.org</w:t>
      </w:r>
      <w:r w:rsidR="00D6618B">
        <w:rPr>
          <w:rStyle w:val="Hyperlink"/>
        </w:rPr>
        <w:fldChar w:fldCharType="end"/>
      </w:r>
      <w:r>
        <w:t>.</w:t>
      </w:r>
    </w:p>
    <w:p w14:paraId="751B9880" w14:textId="6483FBAE" w:rsidR="00476964" w:rsidRPr="00EC2BFE" w:rsidRDefault="002F308F" w:rsidP="006A013E">
      <w:pPr>
        <w:pStyle w:val="ListParagraph"/>
        <w:numPr>
          <w:ilvl w:val="1"/>
          <w:numId w:val="37"/>
        </w:numPr>
        <w:rPr>
          <w:ins w:id="258" w:author="Greg Landry" w:date="2018-07-03T12:37:00Z"/>
          <w:rPrChange w:id="259" w:author="Greg Landry" w:date="2018-07-03T12:37:00Z">
            <w:rPr>
              <w:ins w:id="260" w:author="Greg Landry" w:date="2018-07-03T12:37:00Z"/>
              <w:u w:val="single"/>
            </w:rPr>
          </w:rPrChange>
        </w:rPr>
      </w:pPr>
      <w:r w:rsidRPr="002F308F">
        <w:rPr>
          <w:u w:val="single"/>
        </w:rPr>
        <w:t xml:space="preserve">You must save the </w:t>
      </w:r>
      <w:r w:rsidRPr="00F52CD5">
        <w:rPr>
          <w:b/>
          <w:u w:val="single"/>
          <w:rPrChange w:id="261" w:author="Greg Landry" w:date="2018-07-03T12:36:00Z">
            <w:rPr>
              <w:u w:val="single"/>
            </w:rPr>
          </w:rPrChange>
        </w:rPr>
        <w:t>root</w:t>
      </w:r>
      <w:r w:rsidRPr="002F308F">
        <w:rPr>
          <w:u w:val="single"/>
        </w:rPr>
        <w:t xml:space="preserve"> certificate to use in CURL</w:t>
      </w:r>
      <w:r w:rsidR="00476964" w:rsidRPr="00F52CD5">
        <w:rPr>
          <w:u w:val="single"/>
          <w:rPrChange w:id="262" w:author="Greg Landry" w:date="2018-07-03T12:37:00Z">
            <w:rPr/>
          </w:rPrChange>
        </w:rPr>
        <w:t>.</w:t>
      </w:r>
      <w:r w:rsidRPr="00F52CD5">
        <w:rPr>
          <w:u w:val="single"/>
          <w:rPrChange w:id="263" w:author="Greg Landry" w:date="2018-07-03T12:37:00Z">
            <w:rPr/>
          </w:rPrChange>
        </w:rPr>
        <w:t xml:space="preserve"> It will not work with the intermediate certificate</w:t>
      </w:r>
      <w:ins w:id="264" w:author="Greg Landry" w:date="2018-07-03T12:36:00Z">
        <w:r w:rsidR="00F52CD5" w:rsidRPr="00F52CD5">
          <w:rPr>
            <w:u w:val="single"/>
            <w:rPrChange w:id="265" w:author="Greg Landry" w:date="2018-07-03T12:37:00Z">
              <w:rPr/>
            </w:rPrChange>
          </w:rPr>
          <w:t xml:space="preserve"> or the httpbin.org certificate</w:t>
        </w:r>
      </w:ins>
      <w:r w:rsidRPr="00F52CD5">
        <w:rPr>
          <w:u w:val="single"/>
          <w:rPrChange w:id="266" w:author="Greg Landry" w:date="2018-07-03T12:37:00Z">
            <w:rPr/>
          </w:rPrChange>
        </w:rPr>
        <w:t>.</w:t>
      </w:r>
    </w:p>
    <w:p w14:paraId="365B37ED" w14:textId="3418E56D" w:rsidR="00EC2BFE" w:rsidRDefault="00DC7B2F" w:rsidP="00EC2BFE">
      <w:pPr>
        <w:pStyle w:val="ListParagraph"/>
        <w:numPr>
          <w:ilvl w:val="2"/>
          <w:numId w:val="37"/>
        </w:numPr>
        <w:pPrChange w:id="267" w:author="Greg Landry" w:date="2018-07-03T12:37:00Z">
          <w:pPr>
            <w:pStyle w:val="ListParagraph"/>
            <w:numPr>
              <w:ilvl w:val="1"/>
              <w:numId w:val="37"/>
            </w:numPr>
            <w:ind w:left="1440" w:hanging="360"/>
          </w:pPr>
        </w:pPrChange>
      </w:pPr>
      <w:ins w:id="268" w:author="Greg Landry" w:date="2018-07-03T12:37:00Z">
        <w:r>
          <w:rPr>
            <w:u w:val="single"/>
          </w:rPr>
          <w:t xml:space="preserve">Hint: </w:t>
        </w:r>
        <w:r w:rsidR="00EC2BFE">
          <w:rPr>
            <w:u w:val="single"/>
          </w:rPr>
          <w:t xml:space="preserve">Make sure you are viewing the </w:t>
        </w:r>
        <w:r w:rsidR="00EC2BFE" w:rsidRPr="00EC2BFE">
          <w:rPr>
            <w:b/>
            <w:u w:val="single"/>
            <w:rPrChange w:id="269" w:author="Greg Landry" w:date="2018-07-03T12:37:00Z">
              <w:rPr>
                <w:u w:val="single"/>
              </w:rPr>
            </w:rPrChange>
          </w:rPr>
          <w:t>root</w:t>
        </w:r>
        <w:r w:rsidR="00EC2BFE">
          <w:rPr>
            <w:u w:val="single"/>
          </w:rPr>
          <w:t xml:space="preserve"> certificate before you save it.</w:t>
        </w:r>
      </w:ins>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552B783E" w:rsidR="00DA60EA" w:rsidRDefault="00476964" w:rsidP="006A013E">
      <w:pPr>
        <w:pStyle w:val="ListParagraph"/>
        <w:numPr>
          <w:ilvl w:val="0"/>
          <w:numId w:val="37"/>
        </w:numPr>
      </w:pPr>
      <w:r>
        <w:t xml:space="preserve">Use CURL to do a </w:t>
      </w:r>
      <w:r w:rsidR="006A013E">
        <w:t>GET</w:t>
      </w:r>
      <w:r>
        <w:t xml:space="preserve"> from </w:t>
      </w:r>
      <w:r w:rsidR="00D6618B">
        <w:fldChar w:fldCharType="begin"/>
      </w:r>
      <w:r w:rsidR="00D6618B">
        <w:instrText xml:space="preserve"> HYPERLINK "https://httpbin.org/anything" </w:instrText>
      </w:r>
      <w:ins w:id="270" w:author="Greg Landry" w:date="2018-07-03T12:40:00Z"/>
      <w:r w:rsidR="00D6618B">
        <w:fldChar w:fldCharType="separate"/>
      </w:r>
      <w:r w:rsidRPr="00BE71DF">
        <w:rPr>
          <w:rStyle w:val="Hyperlink"/>
        </w:rPr>
        <w:t>https://httpbin.org/anything</w:t>
      </w:r>
      <w:r w:rsidR="00D6618B">
        <w:rPr>
          <w:rStyle w:val="Hyperlink"/>
        </w:rPr>
        <w:fldChar w:fldCharType="end"/>
      </w:r>
    </w:p>
    <w:p w14:paraId="1BA86959" w14:textId="792F8DE3" w:rsidR="00476964" w:rsidRDefault="00476964" w:rsidP="006A013E">
      <w:pPr>
        <w:pStyle w:val="ListParagraph"/>
        <w:numPr>
          <w:ilvl w:val="1"/>
          <w:numId w:val="37"/>
        </w:numPr>
      </w:pPr>
      <w:r>
        <w:t xml:space="preserve">You will need to use the --cacert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271" w:name="_Toc518384958"/>
      <w:r>
        <w:lastRenderedPageBreak/>
        <w:t>Use the WICED kit to Get</w:t>
      </w:r>
      <w:r w:rsidR="006A013E">
        <w:t xml:space="preserve"> Data </w:t>
      </w:r>
      <w:r>
        <w:t>from httpbin.org</w:t>
      </w:r>
      <w:bookmarkEnd w:id="271"/>
    </w:p>
    <w:p w14:paraId="3601BCFC" w14:textId="115D14FC" w:rsidR="00DA60EA" w:rsidRDefault="00464232" w:rsidP="008B3CFB">
      <w:r>
        <w:t>Copy/Run</w:t>
      </w:r>
      <w:r w:rsidR="006A013E">
        <w:t xml:space="preserve"> a project to </w:t>
      </w:r>
      <w:r w:rsidR="009062BB">
        <w:t>get</w:t>
      </w:r>
      <w:r w:rsidR="006A013E">
        <w:t xml:space="preserve"> data from httpbin.org </w:t>
      </w:r>
      <w:r w:rsidR="00A540E1">
        <w:t>using</w:t>
      </w:r>
      <w:r w:rsidR="006A013E">
        <w:t xml:space="preserve"> the WICED WiFi kit. </w:t>
      </w:r>
      <w:r w:rsidR="005C0396">
        <w:t xml:space="preserve">The project will </w:t>
      </w:r>
      <w:r w:rsidR="009062BB">
        <w:t>perform a</w:t>
      </w:r>
      <w:r w:rsidR="0029433D">
        <w:t xml:space="preserve"> </w:t>
      </w:r>
      <w:r w:rsidR="009062BB">
        <w:t>GET</w:t>
      </w:r>
      <w:r w:rsidR="005C0396">
        <w:t xml:space="preserve"> from the /html resource and then from the /anything resource. </w:t>
      </w:r>
      <w:r w:rsidR="006A013E">
        <w:t>The steps are:</w:t>
      </w:r>
    </w:p>
    <w:p w14:paraId="4FEFC8B1" w14:textId="7FB6E14B" w:rsidR="002F0126" w:rsidRDefault="002F0126" w:rsidP="002F0126">
      <w:pPr>
        <w:pStyle w:val="ListParagraph"/>
        <w:numPr>
          <w:ilvl w:val="0"/>
          <w:numId w:val="39"/>
        </w:numPr>
      </w:pPr>
      <w:r>
        <w:t>Co</w:t>
      </w:r>
      <w:r w:rsidR="00C07E5D">
        <w:t xml:space="preserve">py the project from </w:t>
      </w:r>
      <w:ins w:id="272" w:author="Greg Landry" w:date="2018-07-03T12:38:00Z">
        <w:r w:rsidR="0044246B">
          <w:t>the WW101_Files class files under Projects/</w:t>
        </w:r>
      </w:ins>
      <w:r w:rsidR="00C07E5D">
        <w:t>ww101key/07b</w:t>
      </w:r>
      <w:r>
        <w:t>/03_</w:t>
      </w:r>
      <w:r w:rsidR="0029433D">
        <w:t>httpbin_</w:t>
      </w:r>
      <w:r>
        <w:t xml:space="preserve">get to your </w:t>
      </w:r>
      <w:ins w:id="273" w:author="Greg Landry" w:date="2018-07-03T12:39:00Z">
        <w:r w:rsidR="0044246B">
          <w:t xml:space="preserve">SDK </w:t>
        </w:r>
      </w:ins>
      <w:del w:id="274" w:author="Greg Landry" w:date="2018-07-03T12:39:00Z">
        <w:r w:rsidDel="0044246B">
          <w:delText xml:space="preserve">project </w:delText>
        </w:r>
      </w:del>
      <w:ins w:id="275" w:author="Greg Landry" w:date="2018-07-03T12:39:00Z">
        <w:r w:rsidR="0044246B">
          <w:t>workspace</w:t>
        </w:r>
        <w:r w:rsidR="0044246B">
          <w:t xml:space="preserve"> </w:t>
        </w:r>
      </w:ins>
      <w:r>
        <w:t>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276"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49D69E7E" w:rsidR="00905BBE" w:rsidRPr="00905BBE" w:rsidRDefault="00905BBE" w:rsidP="00905BBE">
      <w:pPr>
        <w:pStyle w:val="ListParagraph"/>
        <w:numPr>
          <w:ilvl w:val="0"/>
          <w:numId w:val="38"/>
        </w:numPr>
      </w:pPr>
      <w:r w:rsidRPr="00905BBE">
        <w:t xml:space="preserve">What is the purpose of the semaphore </w:t>
      </w:r>
      <w:r w:rsidR="003E6A10">
        <w:t>"</w:t>
      </w:r>
      <w:r w:rsidRPr="00905BBE">
        <w:t>httpWait</w:t>
      </w:r>
      <w:r w:rsidR="003E6A10">
        <w:t>"</w:t>
      </w:r>
      <w:r w:rsidRPr="00905BBE">
        <w:t>.</w:t>
      </w:r>
    </w:p>
    <w:p w14:paraId="62AF8822" w14:textId="4ADF6F40" w:rsidR="00905BBE" w:rsidRPr="00905BBE" w:rsidRDefault="00905BBE" w:rsidP="0001217C">
      <w:pPr>
        <w:spacing w:before="240"/>
      </w:pPr>
    </w:p>
    <w:p w14:paraId="0966EBEA" w14:textId="72C0DE65" w:rsidR="00905BBE" w:rsidRPr="00905BBE" w:rsidRDefault="00905BBE" w:rsidP="00905BBE">
      <w:pPr>
        <w:pStyle w:val="ListParagraph"/>
        <w:numPr>
          <w:ilvl w:val="0"/>
          <w:numId w:val="38"/>
        </w:numPr>
      </w:pPr>
      <w:r w:rsidRPr="00905BBE">
        <w:t xml:space="preserve">How many response payloads do we get </w:t>
      </w:r>
      <w:r w:rsidR="00EA3BD2">
        <w:t>from</w:t>
      </w:r>
      <w:r w:rsidR="00975754">
        <w:t xml:space="preserve"> the request to /html</w:t>
      </w:r>
      <w:r w:rsidRPr="00905BBE">
        <w:t>?</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Where is the http_request_deinit called? Why?</w:t>
      </w:r>
    </w:p>
    <w:p w14:paraId="45F9B080" w14:textId="77777777" w:rsidR="0001217C" w:rsidRPr="0001217C" w:rsidRDefault="0001217C" w:rsidP="0001217C">
      <w:pPr>
        <w:spacing w:before="240"/>
      </w:pPr>
    </w:p>
    <w:p w14:paraId="6606D0E5" w14:textId="060DAC1D" w:rsidR="00EA3BD2" w:rsidRDefault="00EA3BD2" w:rsidP="00EA3BD2">
      <w:pPr>
        <w:pStyle w:val="ListParagraph"/>
        <w:numPr>
          <w:ilvl w:val="0"/>
          <w:numId w:val="38"/>
        </w:numPr>
      </w:pPr>
      <w:r w:rsidRPr="00905BBE">
        <w:t xml:space="preserve">What is the variable </w:t>
      </w:r>
      <w:r w:rsidR="003E6A10">
        <w:t>"</w:t>
      </w:r>
      <w:r w:rsidRPr="00905BBE">
        <w:t>connected</w:t>
      </w:r>
      <w:r w:rsidR="003E6A10">
        <w:t>"</w:t>
      </w:r>
      <w:r w:rsidRPr="00905BBE">
        <w:t xml:space="preserve">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276"/>
    <w:p w14:paraId="652D02BB" w14:textId="77777777" w:rsidR="0001217C" w:rsidRPr="00905BBE" w:rsidDel="005A134F" w:rsidRDefault="0001217C" w:rsidP="0001217C">
      <w:pPr>
        <w:spacing w:before="240"/>
        <w:rPr>
          <w:del w:id="277" w:author="Greg Landry" w:date="2018-07-03T12:39:00Z"/>
          <w:highlight w:val="yellow"/>
        </w:rPr>
      </w:pPr>
    </w:p>
    <w:p w14:paraId="52A803B3" w14:textId="77777777" w:rsidR="0001217C" w:rsidRDefault="0001217C">
      <w:pPr>
        <w:rPr>
          <w:rFonts w:eastAsia="Times New Roman"/>
          <w:b/>
          <w:color w:val="1F4E79" w:themeColor="accent1" w:themeShade="80"/>
          <w:sz w:val="24"/>
          <w:szCs w:val="26"/>
        </w:rPr>
      </w:pPr>
      <w:del w:id="278" w:author="Greg Landry" w:date="2018-07-03T12:39:00Z">
        <w:r w:rsidDel="005A134F">
          <w:br w:type="page"/>
        </w:r>
      </w:del>
    </w:p>
    <w:p w14:paraId="46C81F8A" w14:textId="137A374B" w:rsidR="006A013E" w:rsidRDefault="002F0126" w:rsidP="00BF60BC">
      <w:pPr>
        <w:pStyle w:val="Exercise"/>
      </w:pPr>
      <w:bookmarkStart w:id="279" w:name="_Toc518384959"/>
      <w:r>
        <w:lastRenderedPageBreak/>
        <w:t>Use the WICED kit to Get Data from httpbin.org using TLS</w:t>
      </w:r>
      <w:bookmarkEnd w:id="279"/>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1D2980AA" w:rsidR="00C07E5D" w:rsidRDefault="00C07E5D" w:rsidP="00C07E5D">
      <w:pPr>
        <w:pStyle w:val="ListParagraph"/>
        <w:numPr>
          <w:ilvl w:val="0"/>
          <w:numId w:val="39"/>
        </w:numPr>
      </w:pPr>
      <w:r>
        <w:t xml:space="preserve">Copy the project from </w:t>
      </w:r>
      <w:ins w:id="280" w:author="Greg Landry" w:date="2018-07-03T12:39:00Z">
        <w:r w:rsidR="005A134F">
          <w:t>the WW101_Files class files under Projects/</w:t>
        </w:r>
      </w:ins>
      <w:r>
        <w:t>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r w:rsidR="00222523">
        <w:t>makefile</w:t>
      </w:r>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70A8FC32" w:rsidR="00966F4D" w:rsidRDefault="00966F4D" w:rsidP="00966F4D">
      <w:pPr>
        <w:pStyle w:val="ListParagraph"/>
        <w:numPr>
          <w:ilvl w:val="1"/>
          <w:numId w:val="39"/>
        </w:numPr>
      </w:pPr>
      <w:r>
        <w:t xml:space="preserve">Hint – run a </w:t>
      </w:r>
      <w:r w:rsidR="003E6A10">
        <w:t>"</w:t>
      </w:r>
      <w:r>
        <w:t>clean</w:t>
      </w:r>
      <w:r w:rsidR="003E6A10">
        <w:t>"</w:t>
      </w:r>
      <w:r>
        <w:t xml:space="preserve">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281"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281"/>
    <w:p w14:paraId="659F25F5" w14:textId="2FF884D6" w:rsidR="006A013E" w:rsidRDefault="006A013E" w:rsidP="008B3CFB"/>
    <w:p w14:paraId="05DF7A16" w14:textId="43D7C8E5" w:rsidR="006A013E" w:rsidRDefault="002F0126" w:rsidP="00BF60BC">
      <w:pPr>
        <w:pStyle w:val="Exercise"/>
      </w:pPr>
      <w:bookmarkStart w:id="282" w:name="_Toc518384960"/>
      <w:r>
        <w:t>Use the WICED kit to Post Data to httpbin.org</w:t>
      </w:r>
      <w:bookmarkEnd w:id="282"/>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283" w:name="_Hlk500267983"/>
      <w:r>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283"/>
    <w:p w14:paraId="7ACCF89F" w14:textId="77777777" w:rsidR="00464232" w:rsidRDefault="00464232" w:rsidP="008B3CFB"/>
    <w:p w14:paraId="0F3BADAD" w14:textId="4B7D0D3B" w:rsidR="002F0126" w:rsidRDefault="002F0126" w:rsidP="00BF60BC">
      <w:pPr>
        <w:pStyle w:val="Exercise"/>
      </w:pPr>
      <w:bookmarkStart w:id="284" w:name="_Toc518384961"/>
      <w:r>
        <w:t>Use the WICED kit to Post Data to httpbin.org using TLS</w:t>
      </w:r>
      <w:bookmarkEnd w:id="284"/>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makefile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285"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286" w:name="_Toc518384962"/>
      <w:bookmarkEnd w:id="285"/>
      <w:r w:rsidRPr="00406245">
        <w:t xml:space="preserve">Use </w:t>
      </w:r>
      <w:r w:rsidR="000202DF">
        <w:t xml:space="preserve">a </w:t>
      </w:r>
      <w:r w:rsidRPr="00406245">
        <w:t>Web</w:t>
      </w:r>
      <w:r>
        <w:t xml:space="preserve"> API for Temperature Conversion</w:t>
      </w:r>
      <w:bookmarkEnd w:id="286"/>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7FB0B6E4" w:rsidR="002F0126" w:rsidRDefault="00D6618B" w:rsidP="002F0126">
      <w:pPr>
        <w:ind w:left="720"/>
      </w:pPr>
      <w:r>
        <w:fldChar w:fldCharType="begin"/>
      </w:r>
      <w:r>
        <w:instrText xml:space="preserve"> HYPERLINK "https://neutrinoapi.com/convert" </w:instrText>
      </w:r>
      <w:ins w:id="287" w:author="Greg Landry" w:date="2018-07-03T12:40:00Z"/>
      <w:r>
        <w:fldChar w:fldCharType="separate"/>
      </w:r>
      <w:r w:rsidR="002F0126" w:rsidRPr="00BE305A">
        <w:rPr>
          <w:rStyle w:val="Hyperlink"/>
        </w:rPr>
        <w:t>https://neutrinoapi.com/convert</w:t>
      </w:r>
      <w:r>
        <w:rPr>
          <w:rStyle w:val="Hyperlink"/>
        </w:rPr>
        <w:fldChar w:fldCharType="end"/>
      </w:r>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r>
        <w:lastRenderedPageBreak/>
        <w:t>api-key=</w:t>
      </w:r>
      <w:r>
        <w:rPr>
          <w:rFonts w:ascii="Arial" w:hAnsi="Arial" w:cs="Arial"/>
          <w:sz w:val="20"/>
          <w:szCs w:val="20"/>
        </w:rPr>
        <w:t>kyM2OWa22SZ1B5PGE7DvjSi67sPMXHTNXXENVut8JvmjkjMo</w:t>
      </w:r>
    </w:p>
    <w:p w14:paraId="54EFC7DD" w14:textId="396536E6" w:rsidR="002F0126" w:rsidRDefault="002F0126" w:rsidP="002F0126">
      <w:pPr>
        <w:pStyle w:val="ListParagraph"/>
        <w:numPr>
          <w:ilvl w:val="0"/>
          <w:numId w:val="34"/>
        </w:numPr>
      </w:pPr>
      <w:r>
        <w:t xml:space="preserve">Hint: Go to </w:t>
      </w:r>
      <w:r w:rsidR="00D6618B">
        <w:fldChar w:fldCharType="begin"/>
      </w:r>
      <w:r w:rsidR="00D6618B">
        <w:instrText xml:space="preserve"> HYPERLINK "https://neutrinoapi.com/api/convert" </w:instrText>
      </w:r>
      <w:ins w:id="288" w:author="Greg Landry" w:date="2018-07-03T12:40:00Z"/>
      <w:r w:rsidR="00D6618B">
        <w:fldChar w:fldCharType="separate"/>
      </w:r>
      <w:r w:rsidRPr="00BE305A">
        <w:rPr>
          <w:rStyle w:val="Hyperlink"/>
        </w:rPr>
        <w:t>https://neutrinoapi.com/api/convert</w:t>
      </w:r>
      <w:r w:rsidR="00D6618B">
        <w:rPr>
          <w:rStyle w:val="Hyperlink"/>
        </w:rPr>
        <w:fldChar w:fldCharType="end"/>
      </w:r>
      <w:r>
        <w:t xml:space="preserve"> to see the documentation. Click on </w:t>
      </w:r>
      <w:r w:rsidR="003E6A10">
        <w:t>"</w:t>
      </w:r>
      <w:r>
        <w:t>Test API -&gt; API Tools -&gt; Convert</w:t>
      </w:r>
      <w:r w:rsidR="003E6A10">
        <w:t>"</w:t>
      </w:r>
      <w:r>
        <w:t xml:space="preserve">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289" w:name="_Toc518384963"/>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289"/>
    </w:p>
    <w:p w14:paraId="2F5C5BF2" w14:textId="7AF7E8F2" w:rsidR="000A56B9" w:rsidRDefault="000A56B9" w:rsidP="00C62DC6">
      <w:pPr>
        <w:pStyle w:val="ListParagraph"/>
        <w:numPr>
          <w:ilvl w:val="0"/>
          <w:numId w:val="30"/>
        </w:numPr>
      </w:pPr>
      <w:r>
        <w:t xml:space="preserve">Go to </w:t>
      </w:r>
      <w:r w:rsidR="00D6618B">
        <w:fldChar w:fldCharType="begin"/>
      </w:r>
      <w:r w:rsidR="00D6618B">
        <w:instrText xml:space="preserve"> HYPERLINK "http://www.initialstate.com" </w:instrText>
      </w:r>
      <w:ins w:id="290" w:author="Greg Landry" w:date="2018-07-03T12:40:00Z"/>
      <w:r w:rsidR="00D6618B">
        <w:fldChar w:fldCharType="separate"/>
      </w:r>
      <w:r w:rsidRPr="00780680">
        <w:rPr>
          <w:rStyle w:val="Hyperlink"/>
        </w:rPr>
        <w:t>www.initialstate.com</w:t>
      </w:r>
      <w:r w:rsidR="00D6618B">
        <w:rPr>
          <w:rStyle w:val="Hyperlink"/>
        </w:rPr>
        <w:fldChar w:fldCharType="end"/>
      </w:r>
      <w:r>
        <w:t xml:space="preserve"> and signup for a</w:t>
      </w:r>
      <w:r w:rsidR="00C62DC6">
        <w:t>n individual</w:t>
      </w:r>
      <w:r>
        <w:t xml:space="preserve"> trial account.</w:t>
      </w:r>
    </w:p>
    <w:p w14:paraId="5510012C" w14:textId="66814350" w:rsidR="00C62DC6" w:rsidRDefault="006F7789" w:rsidP="00663C19">
      <w:pPr>
        <w:pStyle w:val="ListParagraph"/>
        <w:numPr>
          <w:ilvl w:val="0"/>
          <w:numId w:val="30"/>
        </w:numPr>
      </w:pPr>
      <w:r>
        <w:t>Create a new B</w:t>
      </w:r>
      <w:r w:rsidR="000A37AF">
        <w:t xml:space="preserve">ucket called </w:t>
      </w:r>
      <w:r w:rsidR="003E6A10">
        <w:t>"</w:t>
      </w:r>
      <w:r>
        <w:t>TestBucket</w:t>
      </w:r>
      <w:r w:rsidR="003E6A10">
        <w: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359AD578" w:rsidR="00A439F9" w:rsidRDefault="00A439F9" w:rsidP="00A439F9">
      <w:pPr>
        <w:pStyle w:val="ListParagraph"/>
        <w:numPr>
          <w:ilvl w:val="1"/>
          <w:numId w:val="30"/>
        </w:numPr>
      </w:pPr>
      <w:r>
        <w:t xml:space="preserve">Hint: The body should be a JSON document that sends </w:t>
      </w:r>
      <w:r w:rsidR="003E6A10">
        <w:t>"</w:t>
      </w:r>
      <w:r>
        <w:t>key</w:t>
      </w:r>
      <w:r w:rsidR="003E6A10">
        <w:t>"</w:t>
      </w:r>
      <w:r w:rsidR="008274F4">
        <w:t>:</w:t>
      </w:r>
      <w:r w:rsidR="003E6A10">
        <w:t>"</w:t>
      </w:r>
      <w:r>
        <w:t>LED_State</w:t>
      </w:r>
      <w:r w:rsidR="003E6A10">
        <w:t>"</w:t>
      </w:r>
      <w:r w:rsidR="008274F4">
        <w:t xml:space="preserve"> with</w:t>
      </w:r>
      <w:r>
        <w:t xml:space="preserve"> </w:t>
      </w:r>
      <w:r w:rsidR="003E6A10">
        <w:t>"</w:t>
      </w:r>
      <w:r>
        <w:t>value</w:t>
      </w:r>
      <w:r w:rsidR="003E6A10">
        <w:t>"</w:t>
      </w:r>
      <w:r w:rsidR="008274F4">
        <w:t>:</w:t>
      </w:r>
      <w:r w:rsidR="003E6A10">
        <w:t>"</w:t>
      </w:r>
      <w:r>
        <w:t>ON</w:t>
      </w:r>
      <w:r w:rsidR="003E6A10">
        <w:t>"</w:t>
      </w:r>
      <w:r>
        <w:t xml:space="preserve"> or </w:t>
      </w:r>
      <w:r w:rsidR="003E6A10">
        <w:t>"</w:t>
      </w:r>
      <w:r w:rsidR="008274F4">
        <w:t>value</w:t>
      </w:r>
      <w:r w:rsidR="003E6A10">
        <w:t>"</w:t>
      </w:r>
      <w:r w:rsidR="008274F4">
        <w:t>:</w:t>
      </w:r>
      <w:r w:rsidR="003E6A10">
        <w:t>"</w:t>
      </w:r>
      <w:r>
        <w:t>OFF</w:t>
      </w:r>
      <w:r w:rsidR="003E6A10">
        <w:t>"</w:t>
      </w:r>
      <w:r>
        <w:t>.</w:t>
      </w:r>
    </w:p>
    <w:p w14:paraId="66A7227B" w14:textId="4E1F7C09" w:rsidR="005F0E90" w:rsidRDefault="005F0E90" w:rsidP="005F0E90">
      <w:pPr>
        <w:pStyle w:val="ListParagraph"/>
        <w:numPr>
          <w:ilvl w:val="1"/>
          <w:numId w:val="30"/>
        </w:numPr>
      </w:pPr>
      <w:r>
        <w:t>Hint: The first time you write to a key from APIARY, it will create a summary tile for you automatically so you won</w:t>
      </w:r>
      <w:r w:rsidR="003E6A10">
        <w:t>'</w:t>
      </w:r>
      <w:r>
        <w:t>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291" w:name="_Toc518384964"/>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291"/>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lastRenderedPageBreak/>
        <w:t>Hint: The HTTP Bin project has the server name in 2 places. Search for it and replace the 2</w:t>
      </w:r>
      <w:r w:rsidRPr="008274F4">
        <w:rPr>
          <w:vertAlign w:val="superscript"/>
        </w:rPr>
        <w:t>nd</w:t>
      </w:r>
      <w:r>
        <w:t xml:space="preserve"> one with SERVER_HOST.</w:t>
      </w:r>
    </w:p>
    <w:p w14:paraId="7EC43A3E" w14:textId="24E1BD68" w:rsidR="000B20AB" w:rsidRDefault="00F52412" w:rsidP="00D61D1F">
      <w:pPr>
        <w:pStyle w:val="ListParagraph"/>
        <w:numPr>
          <w:ilvl w:val="0"/>
          <w:numId w:val="32"/>
        </w:numPr>
      </w:pPr>
      <w:r>
        <w:t xml:space="preserve">Hint: </w:t>
      </w:r>
      <w:r w:rsidR="000B20AB">
        <w:t>Don</w:t>
      </w:r>
      <w:r w:rsidR="003E6A10">
        <w:t>'</w:t>
      </w:r>
      <w:r w:rsidR="000B20AB">
        <w:t>t forget to escape the quotes in</w:t>
      </w:r>
      <w:r>
        <w:t>side</w:t>
      </w:r>
      <w:r w:rsidR="000B20AB">
        <w:t xml:space="preserve"> the JSON message with backslashes (\</w:t>
      </w:r>
      <w:r w:rsidR="003E6A10">
        <w:t>"</w:t>
      </w:r>
      <w:r w:rsidR="000B20AB">
        <w:t>).</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BF60BC">
      <w:pPr>
        <w:pStyle w:val="Exercise"/>
      </w:pPr>
      <w:bookmarkStart w:id="292" w:name="_Toc518384965"/>
      <w:r>
        <w:t xml:space="preserve">(Advanced) </w:t>
      </w:r>
      <w:r w:rsidR="00663C19" w:rsidRPr="00406245">
        <w:t>Initial State</w:t>
      </w:r>
      <w:r w:rsidR="00663C19">
        <w:t xml:space="preserve"> – Temperature &amp; Humidity</w:t>
      </w:r>
      <w:bookmarkEnd w:id="292"/>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293" w:name="_Toc518384966"/>
      <w:r>
        <w:t xml:space="preserve">(Advanced) </w:t>
      </w:r>
      <w:r w:rsidR="00663C19" w:rsidRPr="00406245">
        <w:t>Initial State</w:t>
      </w:r>
      <w:r w:rsidR="00663C19">
        <w:t xml:space="preserve"> – Graphing Temperature</w:t>
      </w:r>
      <w:r w:rsidR="00693EE8">
        <w:t xml:space="preserve"> &amp; Humidity</w:t>
      </w:r>
      <w:bookmarkEnd w:id="293"/>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294" w:name="_Toc518384967"/>
      <w:r>
        <w:t xml:space="preserve">(Advanced) </w:t>
      </w:r>
      <w:r w:rsidR="00C17DD1">
        <w:t>Send Request Using Text Strings</w:t>
      </w:r>
      <w:bookmarkEnd w:id="294"/>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8D135F3"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w:t>
      </w:r>
      <w:r w:rsidR="003E6A10">
        <w:t>'</w:t>
      </w:r>
      <w:r w:rsidR="005F684F">
        <w:t>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26468F3C" w:rsidR="00663C19" w:rsidRPr="00406245" w:rsidRDefault="00663C19" w:rsidP="00BF60BC">
      <w:pPr>
        <w:pStyle w:val="Heading1"/>
      </w:pPr>
      <w:bookmarkStart w:id="295" w:name="_Toc518384968"/>
      <w:r w:rsidRPr="00406245">
        <w:lastRenderedPageBreak/>
        <w:t xml:space="preserve">Related Example </w:t>
      </w:r>
      <w:r w:rsidR="003E6A10">
        <w:t>"</w:t>
      </w:r>
      <w:r w:rsidRPr="00406245">
        <w:t>Apps</w:t>
      </w:r>
      <w:r w:rsidR="003E6A10">
        <w:t>"</w:t>
      </w:r>
      <w:bookmarkEnd w:id="2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296" w:name="_Toc518384969"/>
      <w:r w:rsidRPr="00406245">
        <w:t>Known Errata + Enhancements + Comments</w:t>
      </w:r>
      <w:bookmarkEnd w:id="296"/>
    </w:p>
    <w:p w14:paraId="51799040" w14:textId="0B78B793" w:rsidR="00DD31EC" w:rsidRDefault="00DD31EC">
      <w:r>
        <w:br w:type="page"/>
      </w:r>
    </w:p>
    <w:bookmarkEnd w:id="0"/>
    <w:p w14:paraId="31272F5C" w14:textId="77777777" w:rsidR="00857DC2" w:rsidRPr="000A73EB" w:rsidRDefault="00857DC2" w:rsidP="000A73EB"/>
    <w:sectPr w:rsidR="00857DC2" w:rsidRPr="000A73EB">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29183" w14:textId="77777777" w:rsidR="00D6618B" w:rsidRDefault="00D6618B" w:rsidP="00DF6D18">
      <w:r>
        <w:separator/>
      </w:r>
    </w:p>
  </w:endnote>
  <w:endnote w:type="continuationSeparator" w:id="0">
    <w:p w14:paraId="6E68C717" w14:textId="77777777" w:rsidR="00D6618B" w:rsidRDefault="00D6618B"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7CB16AE3"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9F2E91">
              <w:rPr>
                <w:noProof/>
              </w:rPr>
              <w:t>29</w:t>
            </w:r>
            <w:r>
              <w:fldChar w:fldCharType="end"/>
            </w:r>
            <w:r>
              <w:t xml:space="preserve"> of </w:t>
            </w:r>
            <w:fldSimple w:instr=" NUMPAGES  ">
              <w:r w:rsidR="009F2E91">
                <w:rPr>
                  <w:noProof/>
                </w:rPr>
                <w:t>34</w:t>
              </w:r>
            </w:fldSimple>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7ECBD" w14:textId="77777777" w:rsidR="00D6618B" w:rsidRDefault="00D6618B" w:rsidP="00DF6D18">
      <w:r>
        <w:separator/>
      </w:r>
    </w:p>
  </w:footnote>
  <w:footnote w:type="continuationSeparator" w:id="0">
    <w:p w14:paraId="040B8249" w14:textId="77777777" w:rsidR="00D6618B" w:rsidRDefault="00D6618B"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126"/>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308F"/>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53279"/>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32E4"/>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A10"/>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246B"/>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01AF"/>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057E3"/>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34F"/>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4EA"/>
    <w:rsid w:val="00633C0D"/>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99C"/>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67"/>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100"/>
    <w:rsid w:val="00905BBE"/>
    <w:rsid w:val="009062B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28E2"/>
    <w:rsid w:val="00975754"/>
    <w:rsid w:val="009757B8"/>
    <w:rsid w:val="00981F4D"/>
    <w:rsid w:val="009827E2"/>
    <w:rsid w:val="009839C1"/>
    <w:rsid w:val="00984038"/>
    <w:rsid w:val="009861E4"/>
    <w:rsid w:val="0098674F"/>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2E91"/>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160E"/>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069B8"/>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95881"/>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556C2"/>
    <w:rsid w:val="00D60BD5"/>
    <w:rsid w:val="00D60F56"/>
    <w:rsid w:val="00D61D1F"/>
    <w:rsid w:val="00D6618B"/>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B2F"/>
    <w:rsid w:val="00DC7DEF"/>
    <w:rsid w:val="00DD070E"/>
    <w:rsid w:val="00DD2AF3"/>
    <w:rsid w:val="00DD31EC"/>
    <w:rsid w:val="00DD669D"/>
    <w:rsid w:val="00DD7E6F"/>
    <w:rsid w:val="00DE180B"/>
    <w:rsid w:val="00DE1C05"/>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2BFE"/>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2CD5"/>
    <w:rsid w:val="00F54F87"/>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3279"/>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35327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3279"/>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70ADC-2D69-49E1-A3CD-349B4ED32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10573</TotalTime>
  <Pages>34</Pages>
  <Words>6987</Words>
  <Characters>39832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353</cp:revision>
  <cp:lastPrinted>2018-07-03T16:40:00Z</cp:lastPrinted>
  <dcterms:created xsi:type="dcterms:W3CDTF">2017-09-07T15:15:00Z</dcterms:created>
  <dcterms:modified xsi:type="dcterms:W3CDTF">2018-07-03T16:40:00Z</dcterms:modified>
</cp:coreProperties>
</file>
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572F5A5C" w:rsidR="00663C19" w:rsidRPr="00406245" w:rsidRDefault="00663C19" w:rsidP="00663C19">
      <w:pPr>
        <w:rPr>
          <w:rStyle w:val="BookTitle"/>
        </w:rPr>
      </w:pPr>
      <w:bookmarkStart w:id="0" w:name="_GoBack"/>
      <w:bookmarkEnd w:id="0"/>
      <w:r w:rsidRPr="00406245">
        <w:rPr>
          <w:rStyle w:val="BookTitle"/>
        </w:rPr>
        <w:t xml:space="preserve">Chapter </w:t>
      </w:r>
      <w:r>
        <w:rPr>
          <w:rStyle w:val="BookTitle"/>
        </w:rPr>
        <w:t>7</w:t>
      </w:r>
      <w:r w:rsidR="00405EDD">
        <w:rPr>
          <w:rStyle w:val="BookTitle"/>
        </w:rPr>
        <w:t>B</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421F45D6" w14:textId="39027AFA" w:rsidR="003B4337" w:rsidRDefault="003B4337" w:rsidP="00663C19">
      <w:r>
        <w:t>Time 2 Hours</w:t>
      </w:r>
    </w:p>
    <w:p w14:paraId="7BC4D3AA" w14:textId="51E0AD07" w:rsidR="00663C19" w:rsidRPr="00406245" w:rsidRDefault="00663C19" w:rsidP="00663C19">
      <w:r w:rsidRPr="00406245">
        <w:t xml:space="preserve">At this end of Chapter </w:t>
      </w:r>
      <w:r>
        <w:t>7</w:t>
      </w:r>
      <w:r w:rsidR="00405EDD">
        <w:t>B</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 xml:space="preserve">rchitecture and use model of the WICED </w:t>
      </w:r>
      <w:proofErr w:type="spellStart"/>
      <w:r w:rsidRPr="004C1AEE">
        <w:t>http_client</w:t>
      </w:r>
      <w:proofErr w:type="spellEnd"/>
      <w:r w:rsidRPr="004C1AEE">
        <w:t xml:space="preserve">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121EA700" w14:textId="3738AF90" w:rsidR="009879F0"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9879F0">
        <w:rPr>
          <w:noProof/>
        </w:rPr>
        <w:t>7B.1</w:t>
      </w:r>
      <w:r w:rsidR="009879F0">
        <w:rPr>
          <w:rFonts w:asciiTheme="minorHAnsi" w:eastAsiaTheme="minorEastAsia" w:hAnsiTheme="minorHAnsi"/>
          <w:b w:val="0"/>
          <w:bCs w:val="0"/>
          <w:caps w:val="0"/>
          <w:noProof/>
        </w:rPr>
        <w:tab/>
      </w:r>
      <w:r w:rsidR="009879F0">
        <w:rPr>
          <w:noProof/>
        </w:rPr>
        <w:t>Introduction</w:t>
      </w:r>
      <w:r w:rsidR="009879F0">
        <w:rPr>
          <w:noProof/>
        </w:rPr>
        <w:tab/>
      </w:r>
      <w:r w:rsidR="009879F0">
        <w:rPr>
          <w:noProof/>
        </w:rPr>
        <w:fldChar w:fldCharType="begin"/>
      </w:r>
      <w:r w:rsidR="009879F0">
        <w:rPr>
          <w:noProof/>
        </w:rPr>
        <w:instrText xml:space="preserve"> PAGEREF _Toc521412430 \h </w:instrText>
      </w:r>
      <w:r w:rsidR="009879F0">
        <w:rPr>
          <w:noProof/>
        </w:rPr>
      </w:r>
      <w:r w:rsidR="009879F0">
        <w:rPr>
          <w:noProof/>
        </w:rPr>
        <w:fldChar w:fldCharType="separate"/>
      </w:r>
      <w:r w:rsidR="00DD1D83">
        <w:rPr>
          <w:noProof/>
        </w:rPr>
        <w:t>3</w:t>
      </w:r>
      <w:r w:rsidR="009879F0">
        <w:rPr>
          <w:noProof/>
        </w:rPr>
        <w:fldChar w:fldCharType="end"/>
      </w:r>
    </w:p>
    <w:p w14:paraId="3CF96C1D" w14:textId="5929E080" w:rsidR="009879F0" w:rsidRDefault="009879F0">
      <w:pPr>
        <w:pStyle w:val="TOC1"/>
        <w:tabs>
          <w:tab w:val="left" w:pos="720"/>
          <w:tab w:val="right" w:leader="dot" w:pos="9350"/>
        </w:tabs>
        <w:rPr>
          <w:rFonts w:asciiTheme="minorHAnsi" w:eastAsiaTheme="minorEastAsia" w:hAnsiTheme="minorHAnsi"/>
          <w:b w:val="0"/>
          <w:bCs w:val="0"/>
          <w:caps w:val="0"/>
          <w:noProof/>
        </w:rPr>
      </w:pPr>
      <w:r>
        <w:rPr>
          <w:noProof/>
        </w:rPr>
        <w:t>7B.2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_Toc521412431 \h </w:instrText>
      </w:r>
      <w:r>
        <w:rPr>
          <w:noProof/>
        </w:rPr>
      </w:r>
      <w:r>
        <w:rPr>
          <w:noProof/>
        </w:rPr>
        <w:fldChar w:fldCharType="separate"/>
      </w:r>
      <w:r w:rsidR="00DD1D83">
        <w:rPr>
          <w:noProof/>
        </w:rPr>
        <w:t>3</w:t>
      </w:r>
      <w:r>
        <w:rPr>
          <w:noProof/>
        </w:rPr>
        <w:fldChar w:fldCharType="end"/>
      </w:r>
    </w:p>
    <w:p w14:paraId="47B56874" w14:textId="4758134C" w:rsidR="009879F0" w:rsidRDefault="009879F0">
      <w:pPr>
        <w:pStyle w:val="TOC2"/>
        <w:rPr>
          <w:rFonts w:asciiTheme="minorHAnsi" w:eastAsiaTheme="minorEastAsia" w:hAnsiTheme="minorHAnsi"/>
          <w:smallCaps w:val="0"/>
          <w:noProof/>
          <w:sz w:val="22"/>
        </w:rPr>
      </w:pPr>
      <w:r>
        <w:rPr>
          <w:noProof/>
        </w:rPr>
        <w:t>7B.2.1 Client Request Message Format</w:t>
      </w:r>
      <w:r>
        <w:rPr>
          <w:noProof/>
        </w:rPr>
        <w:tab/>
      </w:r>
      <w:r>
        <w:rPr>
          <w:noProof/>
        </w:rPr>
        <w:fldChar w:fldCharType="begin"/>
      </w:r>
      <w:r>
        <w:rPr>
          <w:noProof/>
        </w:rPr>
        <w:instrText xml:space="preserve"> PAGEREF _Toc521412432 \h </w:instrText>
      </w:r>
      <w:r>
        <w:rPr>
          <w:noProof/>
        </w:rPr>
      </w:r>
      <w:r>
        <w:rPr>
          <w:noProof/>
        </w:rPr>
        <w:fldChar w:fldCharType="separate"/>
      </w:r>
      <w:r w:rsidR="00DD1D83">
        <w:rPr>
          <w:noProof/>
        </w:rPr>
        <w:t>4</w:t>
      </w:r>
      <w:r>
        <w:rPr>
          <w:noProof/>
        </w:rPr>
        <w:fldChar w:fldCharType="end"/>
      </w:r>
    </w:p>
    <w:p w14:paraId="157514C4" w14:textId="43EE7887" w:rsidR="009879F0" w:rsidRDefault="009879F0">
      <w:pPr>
        <w:pStyle w:val="TOC2"/>
        <w:rPr>
          <w:rFonts w:asciiTheme="minorHAnsi" w:eastAsiaTheme="minorEastAsia" w:hAnsiTheme="minorHAnsi"/>
          <w:smallCaps w:val="0"/>
          <w:noProof/>
          <w:sz w:val="22"/>
        </w:rPr>
      </w:pPr>
      <w:r>
        <w:rPr>
          <w:noProof/>
        </w:rPr>
        <w:t xml:space="preserve">7B.2.2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_Toc521412433 \h </w:instrText>
      </w:r>
      <w:r>
        <w:rPr>
          <w:noProof/>
        </w:rPr>
      </w:r>
      <w:r>
        <w:rPr>
          <w:noProof/>
        </w:rPr>
        <w:fldChar w:fldCharType="separate"/>
      </w:r>
      <w:r w:rsidR="00DD1D83">
        <w:rPr>
          <w:noProof/>
        </w:rPr>
        <w:t>4</w:t>
      </w:r>
      <w:r>
        <w:rPr>
          <w:noProof/>
        </w:rPr>
        <w:fldChar w:fldCharType="end"/>
      </w:r>
    </w:p>
    <w:p w14:paraId="47AA68E3" w14:textId="498F67D6" w:rsidR="009879F0" w:rsidRDefault="009879F0">
      <w:pPr>
        <w:pStyle w:val="TOC2"/>
        <w:rPr>
          <w:rFonts w:asciiTheme="minorHAnsi" w:eastAsiaTheme="minorEastAsia" w:hAnsiTheme="minorHAnsi"/>
          <w:smallCaps w:val="0"/>
          <w:noProof/>
          <w:sz w:val="22"/>
        </w:rPr>
      </w:pPr>
      <w:r>
        <w:rPr>
          <w:noProof/>
        </w:rPr>
        <w:t xml:space="preserve">7B.2.3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_Toc521412434 \h </w:instrText>
      </w:r>
      <w:r>
        <w:rPr>
          <w:noProof/>
        </w:rPr>
      </w:r>
      <w:r>
        <w:rPr>
          <w:noProof/>
        </w:rPr>
        <w:fldChar w:fldCharType="separate"/>
      </w:r>
      <w:r w:rsidR="00DD1D83">
        <w:rPr>
          <w:noProof/>
        </w:rPr>
        <w:t>4</w:t>
      </w:r>
      <w:r>
        <w:rPr>
          <w:noProof/>
        </w:rPr>
        <w:fldChar w:fldCharType="end"/>
      </w:r>
    </w:p>
    <w:p w14:paraId="6F86A374" w14:textId="20B13004" w:rsidR="009879F0" w:rsidRDefault="009879F0">
      <w:pPr>
        <w:pStyle w:val="TOC2"/>
        <w:rPr>
          <w:rFonts w:asciiTheme="minorHAnsi" w:eastAsiaTheme="minorEastAsia" w:hAnsiTheme="minorHAnsi"/>
          <w:smallCaps w:val="0"/>
          <w:noProof/>
          <w:sz w:val="22"/>
        </w:rPr>
      </w:pPr>
      <w:r>
        <w:rPr>
          <w:noProof/>
        </w:rPr>
        <w:t xml:space="preserve">7B.2.4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_Toc521412435 \h </w:instrText>
      </w:r>
      <w:r>
        <w:rPr>
          <w:noProof/>
        </w:rPr>
      </w:r>
      <w:r>
        <w:rPr>
          <w:noProof/>
        </w:rPr>
        <w:fldChar w:fldCharType="separate"/>
      </w:r>
      <w:r w:rsidR="00DD1D83">
        <w:rPr>
          <w:noProof/>
        </w:rPr>
        <w:t>5</w:t>
      </w:r>
      <w:r>
        <w:rPr>
          <w:noProof/>
        </w:rPr>
        <w:fldChar w:fldCharType="end"/>
      </w:r>
    </w:p>
    <w:p w14:paraId="1B3994ED" w14:textId="37094389" w:rsidR="009879F0" w:rsidRDefault="009879F0">
      <w:pPr>
        <w:pStyle w:val="TOC2"/>
        <w:rPr>
          <w:rFonts w:asciiTheme="minorHAnsi" w:eastAsiaTheme="minorEastAsia" w:hAnsiTheme="minorHAnsi"/>
          <w:smallCaps w:val="0"/>
          <w:noProof/>
          <w:sz w:val="22"/>
        </w:rPr>
      </w:pPr>
      <w:r>
        <w:rPr>
          <w:noProof/>
        </w:rPr>
        <w:t xml:space="preserve">7B.2.5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_Toc521412436 \h </w:instrText>
      </w:r>
      <w:r>
        <w:rPr>
          <w:noProof/>
        </w:rPr>
      </w:r>
      <w:r>
        <w:rPr>
          <w:noProof/>
        </w:rPr>
        <w:fldChar w:fldCharType="separate"/>
      </w:r>
      <w:r w:rsidR="00DD1D83">
        <w:rPr>
          <w:noProof/>
        </w:rPr>
        <w:t>6</w:t>
      </w:r>
      <w:r>
        <w:rPr>
          <w:noProof/>
        </w:rPr>
        <w:fldChar w:fldCharType="end"/>
      </w:r>
    </w:p>
    <w:p w14:paraId="0B12FE46" w14:textId="720885A1" w:rsidR="009879F0" w:rsidRDefault="009879F0">
      <w:pPr>
        <w:pStyle w:val="TOC2"/>
        <w:rPr>
          <w:rFonts w:asciiTheme="minorHAnsi" w:eastAsiaTheme="minorEastAsia" w:hAnsiTheme="minorHAnsi"/>
          <w:smallCaps w:val="0"/>
          <w:noProof/>
          <w:sz w:val="22"/>
        </w:rPr>
      </w:pPr>
      <w:r>
        <w:rPr>
          <w:noProof/>
        </w:rPr>
        <w:t xml:space="preserve">7B.2.6 Client Request </w:t>
      </w:r>
      <w:r>
        <w:rPr>
          <w:noProof/>
        </w:rPr>
        <w:sym w:font="Wingdings" w:char="F0E0"/>
      </w:r>
      <w:r>
        <w:rPr>
          <w:noProof/>
        </w:rPr>
        <w:t xml:space="preserve"> Headers</w:t>
      </w:r>
      <w:r>
        <w:rPr>
          <w:noProof/>
        </w:rPr>
        <w:tab/>
      </w:r>
      <w:r>
        <w:rPr>
          <w:noProof/>
        </w:rPr>
        <w:fldChar w:fldCharType="begin"/>
      </w:r>
      <w:r>
        <w:rPr>
          <w:noProof/>
        </w:rPr>
        <w:instrText xml:space="preserve"> PAGEREF _Toc521412437 \h </w:instrText>
      </w:r>
      <w:r>
        <w:rPr>
          <w:noProof/>
        </w:rPr>
      </w:r>
      <w:r>
        <w:rPr>
          <w:noProof/>
        </w:rPr>
        <w:fldChar w:fldCharType="separate"/>
      </w:r>
      <w:r w:rsidR="00DD1D83">
        <w:rPr>
          <w:noProof/>
        </w:rPr>
        <w:t>6</w:t>
      </w:r>
      <w:r>
        <w:rPr>
          <w:noProof/>
        </w:rPr>
        <w:fldChar w:fldCharType="end"/>
      </w:r>
    </w:p>
    <w:p w14:paraId="72B1836A" w14:textId="064B7BD0" w:rsidR="009879F0" w:rsidRDefault="009879F0">
      <w:pPr>
        <w:pStyle w:val="TOC2"/>
        <w:rPr>
          <w:rFonts w:asciiTheme="minorHAnsi" w:eastAsiaTheme="minorEastAsia" w:hAnsiTheme="minorHAnsi"/>
          <w:smallCaps w:val="0"/>
          <w:noProof/>
          <w:sz w:val="22"/>
        </w:rPr>
      </w:pPr>
      <w:r>
        <w:rPr>
          <w:noProof/>
        </w:rPr>
        <w:t xml:space="preserve">7B.2.7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_Toc521412438 \h </w:instrText>
      </w:r>
      <w:r>
        <w:rPr>
          <w:noProof/>
        </w:rPr>
      </w:r>
      <w:r>
        <w:rPr>
          <w:noProof/>
        </w:rPr>
        <w:fldChar w:fldCharType="separate"/>
      </w:r>
      <w:r w:rsidR="00DD1D83">
        <w:rPr>
          <w:noProof/>
        </w:rPr>
        <w:t>7</w:t>
      </w:r>
      <w:r>
        <w:rPr>
          <w:noProof/>
        </w:rPr>
        <w:fldChar w:fldCharType="end"/>
      </w:r>
    </w:p>
    <w:p w14:paraId="1F0B7E5C" w14:textId="6D9B0242" w:rsidR="009879F0" w:rsidRDefault="009879F0">
      <w:pPr>
        <w:pStyle w:val="TOC2"/>
        <w:rPr>
          <w:rFonts w:asciiTheme="minorHAnsi" w:eastAsiaTheme="minorEastAsia" w:hAnsiTheme="minorHAnsi"/>
          <w:smallCaps w:val="0"/>
          <w:noProof/>
          <w:sz w:val="22"/>
        </w:rPr>
      </w:pPr>
      <w:r>
        <w:rPr>
          <w:noProof/>
        </w:rPr>
        <w:t>7B.2.8 Server Response Message Format</w:t>
      </w:r>
      <w:r>
        <w:rPr>
          <w:noProof/>
        </w:rPr>
        <w:tab/>
      </w:r>
      <w:r>
        <w:rPr>
          <w:noProof/>
        </w:rPr>
        <w:fldChar w:fldCharType="begin"/>
      </w:r>
      <w:r>
        <w:rPr>
          <w:noProof/>
        </w:rPr>
        <w:instrText xml:space="preserve"> PAGEREF _Toc521412439 \h </w:instrText>
      </w:r>
      <w:r>
        <w:rPr>
          <w:noProof/>
        </w:rPr>
      </w:r>
      <w:r>
        <w:rPr>
          <w:noProof/>
        </w:rPr>
        <w:fldChar w:fldCharType="separate"/>
      </w:r>
      <w:r w:rsidR="00DD1D83">
        <w:rPr>
          <w:noProof/>
        </w:rPr>
        <w:t>7</w:t>
      </w:r>
      <w:r>
        <w:rPr>
          <w:noProof/>
        </w:rPr>
        <w:fldChar w:fldCharType="end"/>
      </w:r>
    </w:p>
    <w:p w14:paraId="16FB44D9" w14:textId="544309B4" w:rsidR="009879F0" w:rsidRDefault="009879F0">
      <w:pPr>
        <w:pStyle w:val="TOC2"/>
        <w:rPr>
          <w:rFonts w:asciiTheme="minorHAnsi" w:eastAsiaTheme="minorEastAsia" w:hAnsiTheme="minorHAnsi"/>
          <w:smallCaps w:val="0"/>
          <w:noProof/>
          <w:sz w:val="22"/>
        </w:rPr>
      </w:pPr>
      <w:r>
        <w:rPr>
          <w:noProof/>
        </w:rPr>
        <w:t xml:space="preserve">7B.2.9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_Toc521412440 \h </w:instrText>
      </w:r>
      <w:r>
        <w:rPr>
          <w:noProof/>
        </w:rPr>
      </w:r>
      <w:r>
        <w:rPr>
          <w:noProof/>
        </w:rPr>
        <w:fldChar w:fldCharType="separate"/>
      </w:r>
      <w:r w:rsidR="00DD1D83">
        <w:rPr>
          <w:noProof/>
        </w:rPr>
        <w:t>8</w:t>
      </w:r>
      <w:r>
        <w:rPr>
          <w:noProof/>
        </w:rPr>
        <w:fldChar w:fldCharType="end"/>
      </w:r>
    </w:p>
    <w:p w14:paraId="408CFFDD" w14:textId="3F76DD7C" w:rsidR="009879F0" w:rsidRDefault="009879F0">
      <w:pPr>
        <w:pStyle w:val="TOC2"/>
        <w:rPr>
          <w:rFonts w:asciiTheme="minorHAnsi" w:eastAsiaTheme="minorEastAsia" w:hAnsiTheme="minorHAnsi"/>
          <w:smallCaps w:val="0"/>
          <w:noProof/>
          <w:sz w:val="22"/>
        </w:rPr>
      </w:pPr>
      <w:r>
        <w:rPr>
          <w:noProof/>
        </w:rPr>
        <w:t xml:space="preserve">7B.2.10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_Toc521412441 \h </w:instrText>
      </w:r>
      <w:r>
        <w:rPr>
          <w:noProof/>
        </w:rPr>
      </w:r>
      <w:r>
        <w:rPr>
          <w:noProof/>
        </w:rPr>
        <w:fldChar w:fldCharType="separate"/>
      </w:r>
      <w:r w:rsidR="00DD1D83">
        <w:rPr>
          <w:noProof/>
        </w:rPr>
        <w:t>8</w:t>
      </w:r>
      <w:r>
        <w:rPr>
          <w:noProof/>
        </w:rPr>
        <w:fldChar w:fldCharType="end"/>
      </w:r>
    </w:p>
    <w:p w14:paraId="7C40A29D" w14:textId="184D926F" w:rsidR="009879F0" w:rsidRDefault="009879F0">
      <w:pPr>
        <w:pStyle w:val="TOC2"/>
        <w:rPr>
          <w:rFonts w:asciiTheme="minorHAnsi" w:eastAsiaTheme="minorEastAsia" w:hAnsiTheme="minorHAnsi"/>
          <w:smallCaps w:val="0"/>
          <w:noProof/>
          <w:sz w:val="22"/>
        </w:rPr>
      </w:pPr>
      <w:r>
        <w:rPr>
          <w:noProof/>
        </w:rPr>
        <w:t xml:space="preserve">7B.2.11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_Toc521412442 \h </w:instrText>
      </w:r>
      <w:r>
        <w:rPr>
          <w:noProof/>
        </w:rPr>
      </w:r>
      <w:r>
        <w:rPr>
          <w:noProof/>
        </w:rPr>
        <w:fldChar w:fldCharType="separate"/>
      </w:r>
      <w:r w:rsidR="00DD1D83">
        <w:rPr>
          <w:noProof/>
        </w:rPr>
        <w:t>8</w:t>
      </w:r>
      <w:r>
        <w:rPr>
          <w:noProof/>
        </w:rPr>
        <w:fldChar w:fldCharType="end"/>
      </w:r>
    </w:p>
    <w:p w14:paraId="56AB5F5D" w14:textId="177F0902" w:rsidR="009879F0" w:rsidRDefault="009879F0">
      <w:pPr>
        <w:pStyle w:val="TOC2"/>
        <w:rPr>
          <w:rFonts w:asciiTheme="minorHAnsi" w:eastAsiaTheme="minorEastAsia" w:hAnsiTheme="minorHAnsi"/>
          <w:smallCaps w:val="0"/>
          <w:noProof/>
          <w:sz w:val="22"/>
        </w:rPr>
      </w:pPr>
      <w:r>
        <w:rPr>
          <w:noProof/>
        </w:rPr>
        <w:t xml:space="preserve">7B.2.12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_Toc521412443 \h </w:instrText>
      </w:r>
      <w:r>
        <w:rPr>
          <w:noProof/>
        </w:rPr>
      </w:r>
      <w:r>
        <w:rPr>
          <w:noProof/>
        </w:rPr>
        <w:fldChar w:fldCharType="separate"/>
      </w:r>
      <w:r w:rsidR="00DD1D83">
        <w:rPr>
          <w:noProof/>
        </w:rPr>
        <w:t>9</w:t>
      </w:r>
      <w:r>
        <w:rPr>
          <w:noProof/>
        </w:rPr>
        <w:fldChar w:fldCharType="end"/>
      </w:r>
    </w:p>
    <w:p w14:paraId="07765638" w14:textId="536108D5" w:rsidR="009879F0" w:rsidRDefault="009879F0">
      <w:pPr>
        <w:pStyle w:val="TOC2"/>
        <w:rPr>
          <w:rFonts w:asciiTheme="minorHAnsi" w:eastAsiaTheme="minorEastAsia" w:hAnsiTheme="minorHAnsi"/>
          <w:smallCaps w:val="0"/>
          <w:noProof/>
          <w:sz w:val="22"/>
        </w:rPr>
      </w:pPr>
      <w:r>
        <w:rPr>
          <w:noProof/>
        </w:rPr>
        <w:t xml:space="preserve">7B.2.13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_Toc521412444 \h </w:instrText>
      </w:r>
      <w:r>
        <w:rPr>
          <w:noProof/>
        </w:rPr>
      </w:r>
      <w:r>
        <w:rPr>
          <w:noProof/>
        </w:rPr>
        <w:fldChar w:fldCharType="separate"/>
      </w:r>
      <w:r w:rsidR="00DD1D83">
        <w:rPr>
          <w:noProof/>
        </w:rPr>
        <w:t>9</w:t>
      </w:r>
      <w:r>
        <w:rPr>
          <w:noProof/>
        </w:rPr>
        <w:fldChar w:fldCharType="end"/>
      </w:r>
    </w:p>
    <w:p w14:paraId="61D6573E" w14:textId="3476EEF2" w:rsidR="009879F0" w:rsidRDefault="009879F0">
      <w:pPr>
        <w:pStyle w:val="TOC1"/>
        <w:tabs>
          <w:tab w:val="left" w:pos="720"/>
          <w:tab w:val="right" w:leader="dot" w:pos="9350"/>
        </w:tabs>
        <w:rPr>
          <w:rFonts w:asciiTheme="minorHAnsi" w:eastAsiaTheme="minorEastAsia" w:hAnsiTheme="minorHAnsi"/>
          <w:b w:val="0"/>
          <w:bCs w:val="0"/>
          <w:caps w:val="0"/>
          <w:noProof/>
        </w:rPr>
      </w:pPr>
      <w:r>
        <w:rPr>
          <w:noProof/>
        </w:rPr>
        <w:t>7B.3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_Toc521412445 \h </w:instrText>
      </w:r>
      <w:r>
        <w:rPr>
          <w:noProof/>
        </w:rPr>
      </w:r>
      <w:r>
        <w:rPr>
          <w:noProof/>
        </w:rPr>
        <w:fldChar w:fldCharType="separate"/>
      </w:r>
      <w:r w:rsidR="00DD1D83">
        <w:rPr>
          <w:noProof/>
        </w:rPr>
        <w:t>9</w:t>
      </w:r>
      <w:r>
        <w:rPr>
          <w:noProof/>
        </w:rPr>
        <w:fldChar w:fldCharType="end"/>
      </w:r>
    </w:p>
    <w:p w14:paraId="76DDC880" w14:textId="53A60FFB" w:rsidR="009879F0" w:rsidRDefault="009879F0">
      <w:pPr>
        <w:pStyle w:val="TOC1"/>
        <w:tabs>
          <w:tab w:val="left" w:pos="720"/>
          <w:tab w:val="right" w:leader="dot" w:pos="9350"/>
        </w:tabs>
        <w:rPr>
          <w:rFonts w:asciiTheme="minorHAnsi" w:eastAsiaTheme="minorEastAsia" w:hAnsiTheme="minorHAnsi"/>
          <w:b w:val="0"/>
          <w:bCs w:val="0"/>
          <w:caps w:val="0"/>
          <w:noProof/>
        </w:rPr>
      </w:pPr>
      <w:r>
        <w:rPr>
          <w:noProof/>
        </w:rPr>
        <w:t>7B.4</w:t>
      </w:r>
      <w:r>
        <w:rPr>
          <w:rFonts w:asciiTheme="minorHAnsi" w:eastAsiaTheme="minorEastAsia" w:hAnsiTheme="minorHAnsi"/>
          <w:b w:val="0"/>
          <w:bCs w:val="0"/>
          <w:caps w:val="0"/>
          <w:noProof/>
        </w:rPr>
        <w:tab/>
      </w:r>
      <w:r>
        <w:rPr>
          <w:noProof/>
        </w:rPr>
        <w:t>Representational State Transfer (</w:t>
      </w:r>
      <w:r w:rsidRPr="003071A0">
        <w:rPr>
          <w:noProof/>
          <w:color w:val="0000FF"/>
          <w:u w:val="single"/>
        </w:rPr>
        <w:t>REST</w:t>
      </w:r>
      <w:r>
        <w:rPr>
          <w:noProof/>
        </w:rPr>
        <w:t>) &amp; RESTful APIs</w:t>
      </w:r>
      <w:r>
        <w:rPr>
          <w:noProof/>
        </w:rPr>
        <w:tab/>
      </w:r>
      <w:r>
        <w:rPr>
          <w:noProof/>
        </w:rPr>
        <w:fldChar w:fldCharType="begin"/>
      </w:r>
      <w:r>
        <w:rPr>
          <w:noProof/>
        </w:rPr>
        <w:instrText xml:space="preserve"> PAGEREF _Toc521412446 \h </w:instrText>
      </w:r>
      <w:r>
        <w:rPr>
          <w:noProof/>
        </w:rPr>
      </w:r>
      <w:r>
        <w:rPr>
          <w:noProof/>
        </w:rPr>
        <w:fldChar w:fldCharType="separate"/>
      </w:r>
      <w:r w:rsidR="00DD1D83">
        <w:rPr>
          <w:noProof/>
        </w:rPr>
        <w:t>14</w:t>
      </w:r>
      <w:r>
        <w:rPr>
          <w:noProof/>
        </w:rPr>
        <w:fldChar w:fldCharType="end"/>
      </w:r>
    </w:p>
    <w:p w14:paraId="3561D4AE" w14:textId="70BE42A5" w:rsidR="009879F0" w:rsidRDefault="009879F0">
      <w:pPr>
        <w:pStyle w:val="TOC2"/>
        <w:rPr>
          <w:rFonts w:asciiTheme="minorHAnsi" w:eastAsiaTheme="minorEastAsia" w:hAnsiTheme="minorHAnsi"/>
          <w:smallCaps w:val="0"/>
          <w:noProof/>
          <w:sz w:val="22"/>
        </w:rPr>
      </w:pPr>
      <w:r>
        <w:rPr>
          <w:noProof/>
        </w:rPr>
        <w:t>7B.4.1 Web APIs</w:t>
      </w:r>
      <w:r>
        <w:rPr>
          <w:noProof/>
        </w:rPr>
        <w:tab/>
      </w:r>
      <w:r>
        <w:rPr>
          <w:noProof/>
        </w:rPr>
        <w:fldChar w:fldCharType="begin"/>
      </w:r>
      <w:r>
        <w:rPr>
          <w:noProof/>
        </w:rPr>
        <w:instrText xml:space="preserve"> PAGEREF _Toc521412447 \h </w:instrText>
      </w:r>
      <w:r>
        <w:rPr>
          <w:noProof/>
        </w:rPr>
      </w:r>
      <w:r>
        <w:rPr>
          <w:noProof/>
        </w:rPr>
        <w:fldChar w:fldCharType="separate"/>
      </w:r>
      <w:r w:rsidR="00DD1D83">
        <w:rPr>
          <w:noProof/>
        </w:rPr>
        <w:t>15</w:t>
      </w:r>
      <w:r>
        <w:rPr>
          <w:noProof/>
        </w:rPr>
        <w:fldChar w:fldCharType="end"/>
      </w:r>
    </w:p>
    <w:p w14:paraId="0528EC8F" w14:textId="476E3001" w:rsidR="009879F0" w:rsidRDefault="009879F0">
      <w:pPr>
        <w:pStyle w:val="TOC1"/>
        <w:tabs>
          <w:tab w:val="left" w:pos="720"/>
          <w:tab w:val="right" w:leader="dot" w:pos="9350"/>
        </w:tabs>
        <w:rPr>
          <w:rFonts w:asciiTheme="minorHAnsi" w:eastAsiaTheme="minorEastAsia" w:hAnsiTheme="minorHAnsi"/>
          <w:b w:val="0"/>
          <w:bCs w:val="0"/>
          <w:caps w:val="0"/>
          <w:noProof/>
        </w:rPr>
      </w:pPr>
      <w:r>
        <w:rPr>
          <w:noProof/>
        </w:rPr>
        <w:t>7B.5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_Toc521412448 \h </w:instrText>
      </w:r>
      <w:r>
        <w:rPr>
          <w:noProof/>
        </w:rPr>
      </w:r>
      <w:r>
        <w:rPr>
          <w:noProof/>
        </w:rPr>
        <w:fldChar w:fldCharType="separate"/>
      </w:r>
      <w:r w:rsidR="00DD1D83">
        <w:rPr>
          <w:noProof/>
        </w:rPr>
        <w:t>16</w:t>
      </w:r>
      <w:r>
        <w:rPr>
          <w:noProof/>
        </w:rPr>
        <w:fldChar w:fldCharType="end"/>
      </w:r>
    </w:p>
    <w:p w14:paraId="0E07D928" w14:textId="1C14A8D1" w:rsidR="009879F0" w:rsidRDefault="009879F0">
      <w:pPr>
        <w:pStyle w:val="TOC1"/>
        <w:tabs>
          <w:tab w:val="left" w:pos="720"/>
          <w:tab w:val="right" w:leader="dot" w:pos="9350"/>
        </w:tabs>
        <w:rPr>
          <w:rFonts w:asciiTheme="minorHAnsi" w:eastAsiaTheme="minorEastAsia" w:hAnsiTheme="minorHAnsi"/>
          <w:b w:val="0"/>
          <w:bCs w:val="0"/>
          <w:caps w:val="0"/>
          <w:noProof/>
        </w:rPr>
      </w:pPr>
      <w:r>
        <w:rPr>
          <w:noProof/>
        </w:rPr>
        <w:t>7B.6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_Toc521412449 \h </w:instrText>
      </w:r>
      <w:r>
        <w:rPr>
          <w:noProof/>
        </w:rPr>
      </w:r>
      <w:r>
        <w:rPr>
          <w:noProof/>
        </w:rPr>
        <w:fldChar w:fldCharType="separate"/>
      </w:r>
      <w:r w:rsidR="00DD1D83">
        <w:rPr>
          <w:noProof/>
        </w:rPr>
        <w:t>18</w:t>
      </w:r>
      <w:r>
        <w:rPr>
          <w:noProof/>
        </w:rPr>
        <w:fldChar w:fldCharType="end"/>
      </w:r>
    </w:p>
    <w:p w14:paraId="5E2297A4" w14:textId="265D227F" w:rsidR="009879F0" w:rsidRDefault="009879F0">
      <w:pPr>
        <w:pStyle w:val="TOC1"/>
        <w:tabs>
          <w:tab w:val="left" w:pos="720"/>
          <w:tab w:val="right" w:leader="dot" w:pos="9350"/>
        </w:tabs>
        <w:rPr>
          <w:rFonts w:asciiTheme="minorHAnsi" w:eastAsiaTheme="minorEastAsia" w:hAnsiTheme="minorHAnsi"/>
          <w:b w:val="0"/>
          <w:bCs w:val="0"/>
          <w:caps w:val="0"/>
          <w:noProof/>
        </w:rPr>
      </w:pPr>
      <w:r>
        <w:rPr>
          <w:noProof/>
        </w:rPr>
        <w:t>7B.7</w:t>
      </w:r>
      <w:r>
        <w:rPr>
          <w:rFonts w:asciiTheme="minorHAnsi" w:eastAsiaTheme="minorEastAsia" w:hAnsiTheme="minorHAnsi"/>
          <w:b w:val="0"/>
          <w:bCs w:val="0"/>
          <w:caps w:val="0"/>
          <w:noProof/>
        </w:rPr>
        <w:tab/>
      </w:r>
      <w:r>
        <w:rPr>
          <w:noProof/>
        </w:rPr>
        <w:t>Initial State (Advanced)</w:t>
      </w:r>
      <w:r>
        <w:rPr>
          <w:noProof/>
        </w:rPr>
        <w:tab/>
      </w:r>
      <w:r>
        <w:rPr>
          <w:noProof/>
        </w:rPr>
        <w:fldChar w:fldCharType="begin"/>
      </w:r>
      <w:r>
        <w:rPr>
          <w:noProof/>
        </w:rPr>
        <w:instrText xml:space="preserve"> PAGEREF _Toc521412450 \h </w:instrText>
      </w:r>
      <w:r>
        <w:rPr>
          <w:noProof/>
        </w:rPr>
      </w:r>
      <w:r>
        <w:rPr>
          <w:noProof/>
        </w:rPr>
        <w:fldChar w:fldCharType="separate"/>
      </w:r>
      <w:r w:rsidR="00DD1D83">
        <w:rPr>
          <w:noProof/>
        </w:rPr>
        <w:t>19</w:t>
      </w:r>
      <w:r>
        <w:rPr>
          <w:noProof/>
        </w:rPr>
        <w:fldChar w:fldCharType="end"/>
      </w:r>
    </w:p>
    <w:p w14:paraId="70204CAF" w14:textId="703B996E" w:rsidR="009879F0" w:rsidRDefault="009879F0">
      <w:pPr>
        <w:pStyle w:val="TOC2"/>
        <w:rPr>
          <w:rFonts w:asciiTheme="minorHAnsi" w:eastAsiaTheme="minorEastAsia" w:hAnsiTheme="minorHAnsi"/>
          <w:smallCaps w:val="0"/>
          <w:noProof/>
          <w:sz w:val="22"/>
        </w:rPr>
      </w:pPr>
      <w:r>
        <w:rPr>
          <w:noProof/>
        </w:rPr>
        <w:t>7B.7.1 Introduction</w:t>
      </w:r>
      <w:r>
        <w:rPr>
          <w:noProof/>
        </w:rPr>
        <w:tab/>
      </w:r>
      <w:r>
        <w:rPr>
          <w:noProof/>
        </w:rPr>
        <w:fldChar w:fldCharType="begin"/>
      </w:r>
      <w:r>
        <w:rPr>
          <w:noProof/>
        </w:rPr>
        <w:instrText xml:space="preserve"> PAGEREF _Toc521412451 \h </w:instrText>
      </w:r>
      <w:r>
        <w:rPr>
          <w:noProof/>
        </w:rPr>
      </w:r>
      <w:r>
        <w:rPr>
          <w:noProof/>
        </w:rPr>
        <w:fldChar w:fldCharType="separate"/>
      </w:r>
      <w:r w:rsidR="00DD1D83">
        <w:rPr>
          <w:noProof/>
        </w:rPr>
        <w:t>19</w:t>
      </w:r>
      <w:r>
        <w:rPr>
          <w:noProof/>
        </w:rPr>
        <w:fldChar w:fldCharType="end"/>
      </w:r>
    </w:p>
    <w:p w14:paraId="222ADB2C" w14:textId="18A40498" w:rsidR="009879F0" w:rsidRDefault="009879F0">
      <w:pPr>
        <w:pStyle w:val="TOC2"/>
        <w:rPr>
          <w:rFonts w:asciiTheme="minorHAnsi" w:eastAsiaTheme="minorEastAsia" w:hAnsiTheme="minorHAnsi"/>
          <w:smallCaps w:val="0"/>
          <w:noProof/>
          <w:sz w:val="22"/>
        </w:rPr>
      </w:pPr>
      <w:r>
        <w:rPr>
          <w:noProof/>
        </w:rPr>
        <w:t>7B.7.2 Using Initial State</w:t>
      </w:r>
      <w:r>
        <w:rPr>
          <w:noProof/>
        </w:rPr>
        <w:tab/>
      </w:r>
      <w:r>
        <w:rPr>
          <w:noProof/>
        </w:rPr>
        <w:fldChar w:fldCharType="begin"/>
      </w:r>
      <w:r>
        <w:rPr>
          <w:noProof/>
        </w:rPr>
        <w:instrText xml:space="preserve"> PAGEREF _Toc521412452 \h </w:instrText>
      </w:r>
      <w:r>
        <w:rPr>
          <w:noProof/>
        </w:rPr>
      </w:r>
      <w:r>
        <w:rPr>
          <w:noProof/>
        </w:rPr>
        <w:fldChar w:fldCharType="separate"/>
      </w:r>
      <w:r w:rsidR="00DD1D83">
        <w:rPr>
          <w:noProof/>
        </w:rPr>
        <w:t>21</w:t>
      </w:r>
      <w:r>
        <w:rPr>
          <w:noProof/>
        </w:rPr>
        <w:fldChar w:fldCharType="end"/>
      </w:r>
    </w:p>
    <w:p w14:paraId="6126FBBA" w14:textId="2906FBA3" w:rsidR="009879F0" w:rsidRDefault="009879F0">
      <w:pPr>
        <w:pStyle w:val="TOC1"/>
        <w:tabs>
          <w:tab w:val="left" w:pos="720"/>
          <w:tab w:val="right" w:leader="dot" w:pos="9350"/>
        </w:tabs>
        <w:rPr>
          <w:rFonts w:asciiTheme="minorHAnsi" w:eastAsiaTheme="minorEastAsia" w:hAnsiTheme="minorHAnsi"/>
          <w:b w:val="0"/>
          <w:bCs w:val="0"/>
          <w:caps w:val="0"/>
          <w:noProof/>
        </w:rPr>
      </w:pPr>
      <w:r>
        <w:rPr>
          <w:noProof/>
        </w:rPr>
        <w:t>7B.8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_Toc521412453 \h </w:instrText>
      </w:r>
      <w:r>
        <w:rPr>
          <w:noProof/>
        </w:rPr>
      </w:r>
      <w:r>
        <w:rPr>
          <w:noProof/>
        </w:rPr>
        <w:fldChar w:fldCharType="separate"/>
      </w:r>
      <w:r w:rsidR="00DD1D83">
        <w:rPr>
          <w:noProof/>
        </w:rPr>
        <w:t>27</w:t>
      </w:r>
      <w:r>
        <w:rPr>
          <w:noProof/>
        </w:rPr>
        <w:fldChar w:fldCharType="end"/>
      </w:r>
    </w:p>
    <w:p w14:paraId="2F93F91F" w14:textId="1FE2CBCF"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- 7B.1</w:t>
      </w:r>
      <w:r>
        <w:rPr>
          <w:noProof/>
        </w:rPr>
        <w:t xml:space="preserve"> Use CURL to access </w:t>
      </w:r>
      <w:r w:rsidRPr="003071A0">
        <w:rPr>
          <w:noProof/>
          <w:color w:val="0000FF"/>
          <w:u w:val="single"/>
        </w:rPr>
        <w:t>http://httpbin.org</w:t>
      </w:r>
      <w:r>
        <w:rPr>
          <w:noProof/>
        </w:rPr>
        <w:tab/>
      </w:r>
      <w:r>
        <w:rPr>
          <w:noProof/>
        </w:rPr>
        <w:fldChar w:fldCharType="begin"/>
      </w:r>
      <w:r>
        <w:rPr>
          <w:noProof/>
        </w:rPr>
        <w:instrText xml:space="preserve"> PAGEREF _Toc521412454 \h </w:instrText>
      </w:r>
      <w:r>
        <w:rPr>
          <w:noProof/>
        </w:rPr>
      </w:r>
      <w:r>
        <w:rPr>
          <w:noProof/>
        </w:rPr>
        <w:fldChar w:fldCharType="separate"/>
      </w:r>
      <w:r w:rsidR="00DD1D83">
        <w:rPr>
          <w:noProof/>
        </w:rPr>
        <w:t>27</w:t>
      </w:r>
      <w:r>
        <w:rPr>
          <w:noProof/>
        </w:rPr>
        <w:fldChar w:fldCharType="end"/>
      </w:r>
    </w:p>
    <w:p w14:paraId="5AC8D8FA" w14:textId="65DB92EC"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- 7B.2</w:t>
      </w:r>
      <w:r>
        <w:rPr>
          <w:noProof/>
        </w:rPr>
        <w:t xml:space="preserve"> Use CURL to access </w:t>
      </w:r>
      <w:r w:rsidRPr="003071A0">
        <w:rPr>
          <w:noProof/>
          <w:color w:val="0000FF"/>
          <w:u w:val="single"/>
        </w:rPr>
        <w:t>https://httpbin.org</w:t>
      </w:r>
      <w:r>
        <w:rPr>
          <w:noProof/>
        </w:rPr>
        <w:t xml:space="preserve"> using TLS</w:t>
      </w:r>
      <w:r>
        <w:rPr>
          <w:noProof/>
        </w:rPr>
        <w:tab/>
      </w:r>
      <w:r>
        <w:rPr>
          <w:noProof/>
        </w:rPr>
        <w:fldChar w:fldCharType="begin"/>
      </w:r>
      <w:r>
        <w:rPr>
          <w:noProof/>
        </w:rPr>
        <w:instrText xml:space="preserve"> PAGEREF _Toc521412455 \h </w:instrText>
      </w:r>
      <w:r>
        <w:rPr>
          <w:noProof/>
        </w:rPr>
      </w:r>
      <w:r>
        <w:rPr>
          <w:noProof/>
        </w:rPr>
        <w:fldChar w:fldCharType="separate"/>
      </w:r>
      <w:r w:rsidR="00DD1D83">
        <w:rPr>
          <w:noProof/>
        </w:rPr>
        <w:t>27</w:t>
      </w:r>
      <w:r>
        <w:rPr>
          <w:noProof/>
        </w:rPr>
        <w:fldChar w:fldCharType="end"/>
      </w:r>
    </w:p>
    <w:p w14:paraId="6638C9EE" w14:textId="28EEB452"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- 7B.3</w:t>
      </w:r>
      <w:r>
        <w:rPr>
          <w:noProof/>
        </w:rPr>
        <w:t xml:space="preserve"> Use the WICED kit to Get Data from httpbin.org</w:t>
      </w:r>
      <w:r>
        <w:rPr>
          <w:noProof/>
        </w:rPr>
        <w:tab/>
      </w:r>
      <w:r>
        <w:rPr>
          <w:noProof/>
        </w:rPr>
        <w:fldChar w:fldCharType="begin"/>
      </w:r>
      <w:r>
        <w:rPr>
          <w:noProof/>
        </w:rPr>
        <w:instrText xml:space="preserve"> PAGEREF _Toc521412456 \h </w:instrText>
      </w:r>
      <w:r>
        <w:rPr>
          <w:noProof/>
        </w:rPr>
      </w:r>
      <w:r>
        <w:rPr>
          <w:noProof/>
        </w:rPr>
        <w:fldChar w:fldCharType="separate"/>
      </w:r>
      <w:r w:rsidR="00DD1D83">
        <w:rPr>
          <w:noProof/>
        </w:rPr>
        <w:t>28</w:t>
      </w:r>
      <w:r>
        <w:rPr>
          <w:noProof/>
        </w:rPr>
        <w:fldChar w:fldCharType="end"/>
      </w:r>
    </w:p>
    <w:p w14:paraId="2BA7AADF" w14:textId="58802064"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- 7B.4</w:t>
      </w:r>
      <w:r>
        <w:rPr>
          <w:noProof/>
        </w:rPr>
        <w:t xml:space="preserve"> Use the WICED kit to Get Data from httpbin.org using TLS</w:t>
      </w:r>
      <w:r>
        <w:rPr>
          <w:noProof/>
        </w:rPr>
        <w:tab/>
      </w:r>
      <w:r>
        <w:rPr>
          <w:noProof/>
        </w:rPr>
        <w:fldChar w:fldCharType="begin"/>
      </w:r>
      <w:r>
        <w:rPr>
          <w:noProof/>
        </w:rPr>
        <w:instrText xml:space="preserve"> PAGEREF _Toc521412457 \h </w:instrText>
      </w:r>
      <w:r>
        <w:rPr>
          <w:noProof/>
        </w:rPr>
      </w:r>
      <w:r>
        <w:rPr>
          <w:noProof/>
        </w:rPr>
        <w:fldChar w:fldCharType="separate"/>
      </w:r>
      <w:r w:rsidR="00DD1D83">
        <w:rPr>
          <w:noProof/>
        </w:rPr>
        <w:t>29</w:t>
      </w:r>
      <w:r>
        <w:rPr>
          <w:noProof/>
        </w:rPr>
        <w:fldChar w:fldCharType="end"/>
      </w:r>
    </w:p>
    <w:p w14:paraId="5A52E6B5" w14:textId="0E0CD4AE"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- 7B.5</w:t>
      </w:r>
      <w:r>
        <w:rPr>
          <w:noProof/>
        </w:rPr>
        <w:t xml:space="preserve"> Use the WICED kit to Post Data to httpbin.org</w:t>
      </w:r>
      <w:r>
        <w:rPr>
          <w:noProof/>
        </w:rPr>
        <w:tab/>
      </w:r>
      <w:r>
        <w:rPr>
          <w:noProof/>
        </w:rPr>
        <w:fldChar w:fldCharType="begin"/>
      </w:r>
      <w:r>
        <w:rPr>
          <w:noProof/>
        </w:rPr>
        <w:instrText xml:space="preserve"> PAGEREF _Toc521412458 \h </w:instrText>
      </w:r>
      <w:r>
        <w:rPr>
          <w:noProof/>
        </w:rPr>
      </w:r>
      <w:r>
        <w:rPr>
          <w:noProof/>
        </w:rPr>
        <w:fldChar w:fldCharType="separate"/>
      </w:r>
      <w:r w:rsidR="00DD1D83">
        <w:rPr>
          <w:noProof/>
        </w:rPr>
        <w:t>29</w:t>
      </w:r>
      <w:r>
        <w:rPr>
          <w:noProof/>
        </w:rPr>
        <w:fldChar w:fldCharType="end"/>
      </w:r>
    </w:p>
    <w:p w14:paraId="39698259" w14:textId="65CD3864"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- 7B.6</w:t>
      </w:r>
      <w:r>
        <w:rPr>
          <w:noProof/>
        </w:rPr>
        <w:t xml:space="preserve"> Use the WICED kit to Post Data to httpbin.org using TLS</w:t>
      </w:r>
      <w:r>
        <w:rPr>
          <w:noProof/>
        </w:rPr>
        <w:tab/>
      </w:r>
      <w:r>
        <w:rPr>
          <w:noProof/>
        </w:rPr>
        <w:fldChar w:fldCharType="begin"/>
      </w:r>
      <w:r>
        <w:rPr>
          <w:noProof/>
        </w:rPr>
        <w:instrText xml:space="preserve"> PAGEREF _Toc521412459 \h </w:instrText>
      </w:r>
      <w:r>
        <w:rPr>
          <w:noProof/>
        </w:rPr>
      </w:r>
      <w:r>
        <w:rPr>
          <w:noProof/>
        </w:rPr>
        <w:fldChar w:fldCharType="separate"/>
      </w:r>
      <w:r w:rsidR="00DD1D83">
        <w:rPr>
          <w:noProof/>
        </w:rPr>
        <w:t>30</w:t>
      </w:r>
      <w:r>
        <w:rPr>
          <w:noProof/>
        </w:rPr>
        <w:fldChar w:fldCharType="end"/>
      </w:r>
    </w:p>
    <w:p w14:paraId="1FBA6CF2" w14:textId="53F61989"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- 7B.7</w:t>
      </w:r>
      <w:r>
        <w:rPr>
          <w:noProof/>
        </w:rPr>
        <w:t xml:space="preserve"> Use a Web API for Temperature Conversion</w:t>
      </w:r>
      <w:r>
        <w:rPr>
          <w:noProof/>
        </w:rPr>
        <w:tab/>
      </w:r>
      <w:r>
        <w:rPr>
          <w:noProof/>
        </w:rPr>
        <w:fldChar w:fldCharType="begin"/>
      </w:r>
      <w:r>
        <w:rPr>
          <w:noProof/>
        </w:rPr>
        <w:instrText xml:space="preserve"> PAGEREF _Toc521412460 \h </w:instrText>
      </w:r>
      <w:r>
        <w:rPr>
          <w:noProof/>
        </w:rPr>
      </w:r>
      <w:r>
        <w:rPr>
          <w:noProof/>
        </w:rPr>
        <w:fldChar w:fldCharType="separate"/>
      </w:r>
      <w:r w:rsidR="00DD1D83">
        <w:rPr>
          <w:noProof/>
        </w:rPr>
        <w:t>30</w:t>
      </w:r>
      <w:r>
        <w:rPr>
          <w:noProof/>
        </w:rPr>
        <w:fldChar w:fldCharType="end"/>
      </w:r>
    </w:p>
    <w:p w14:paraId="4DF246DF" w14:textId="2E842E68"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- 7B.8</w:t>
      </w:r>
      <w:r>
        <w:rPr>
          <w:noProof/>
        </w:rPr>
        <w:t xml:space="preserve"> (Advanced) Initial State – Virtual LED Controlled using APIARY and CURL</w:t>
      </w:r>
      <w:r>
        <w:rPr>
          <w:noProof/>
        </w:rPr>
        <w:tab/>
      </w:r>
      <w:r>
        <w:rPr>
          <w:noProof/>
        </w:rPr>
        <w:fldChar w:fldCharType="begin"/>
      </w:r>
      <w:r>
        <w:rPr>
          <w:noProof/>
        </w:rPr>
        <w:instrText xml:space="preserve"> PAGEREF _Toc521412461 \h </w:instrText>
      </w:r>
      <w:r>
        <w:rPr>
          <w:noProof/>
        </w:rPr>
      </w:r>
      <w:r>
        <w:rPr>
          <w:noProof/>
        </w:rPr>
        <w:fldChar w:fldCharType="separate"/>
      </w:r>
      <w:r w:rsidR="00DD1D83">
        <w:rPr>
          <w:noProof/>
        </w:rPr>
        <w:t>31</w:t>
      </w:r>
      <w:r>
        <w:rPr>
          <w:noProof/>
        </w:rPr>
        <w:fldChar w:fldCharType="end"/>
      </w:r>
    </w:p>
    <w:p w14:paraId="6295B360" w14:textId="171C1FB1"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- 7B.9</w:t>
      </w:r>
      <w:r>
        <w:rPr>
          <w:noProof/>
        </w:rPr>
        <w:t xml:space="preserve"> (Advanced) Initial State – LED State Controlled by Hardware</w:t>
      </w:r>
      <w:r>
        <w:rPr>
          <w:noProof/>
        </w:rPr>
        <w:tab/>
      </w:r>
      <w:r>
        <w:rPr>
          <w:noProof/>
        </w:rPr>
        <w:fldChar w:fldCharType="begin"/>
      </w:r>
      <w:r>
        <w:rPr>
          <w:noProof/>
        </w:rPr>
        <w:instrText xml:space="preserve"> PAGEREF _Toc521412462 \h </w:instrText>
      </w:r>
      <w:r>
        <w:rPr>
          <w:noProof/>
        </w:rPr>
      </w:r>
      <w:r>
        <w:rPr>
          <w:noProof/>
        </w:rPr>
        <w:fldChar w:fldCharType="separate"/>
      </w:r>
      <w:r w:rsidR="00DD1D83">
        <w:rPr>
          <w:noProof/>
        </w:rPr>
        <w:t>31</w:t>
      </w:r>
      <w:r>
        <w:rPr>
          <w:noProof/>
        </w:rPr>
        <w:fldChar w:fldCharType="end"/>
      </w:r>
    </w:p>
    <w:p w14:paraId="240F45F7" w14:textId="55503F06"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- 7B.10</w:t>
      </w:r>
      <w:r>
        <w:rPr>
          <w:noProof/>
        </w:rPr>
        <w:t xml:space="preserve"> (Advanced) Initial State – Temperature &amp; Humidity</w:t>
      </w:r>
      <w:r>
        <w:rPr>
          <w:noProof/>
        </w:rPr>
        <w:tab/>
      </w:r>
      <w:r>
        <w:rPr>
          <w:noProof/>
        </w:rPr>
        <w:fldChar w:fldCharType="begin"/>
      </w:r>
      <w:r>
        <w:rPr>
          <w:noProof/>
        </w:rPr>
        <w:instrText xml:space="preserve"> PAGEREF _Toc521412463 \h </w:instrText>
      </w:r>
      <w:r>
        <w:rPr>
          <w:noProof/>
        </w:rPr>
      </w:r>
      <w:r>
        <w:rPr>
          <w:noProof/>
        </w:rPr>
        <w:fldChar w:fldCharType="separate"/>
      </w:r>
      <w:r w:rsidR="00DD1D83">
        <w:rPr>
          <w:noProof/>
        </w:rPr>
        <w:t>32</w:t>
      </w:r>
      <w:r>
        <w:rPr>
          <w:noProof/>
        </w:rPr>
        <w:fldChar w:fldCharType="end"/>
      </w:r>
    </w:p>
    <w:p w14:paraId="78FBD145" w14:textId="34952E0D"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- 7B.11</w:t>
      </w:r>
      <w:r>
        <w:rPr>
          <w:noProof/>
        </w:rPr>
        <w:t xml:space="preserve"> (Advanced) Initial State – Graphing Temperature &amp; Humidity</w:t>
      </w:r>
      <w:r>
        <w:rPr>
          <w:noProof/>
        </w:rPr>
        <w:tab/>
      </w:r>
      <w:r>
        <w:rPr>
          <w:noProof/>
        </w:rPr>
        <w:fldChar w:fldCharType="begin"/>
      </w:r>
      <w:r>
        <w:rPr>
          <w:noProof/>
        </w:rPr>
        <w:instrText xml:space="preserve"> PAGEREF _Toc521412464 \h </w:instrText>
      </w:r>
      <w:r>
        <w:rPr>
          <w:noProof/>
        </w:rPr>
      </w:r>
      <w:r>
        <w:rPr>
          <w:noProof/>
        </w:rPr>
        <w:fldChar w:fldCharType="separate"/>
      </w:r>
      <w:r w:rsidR="00DD1D83">
        <w:rPr>
          <w:noProof/>
        </w:rPr>
        <w:t>32</w:t>
      </w:r>
      <w:r>
        <w:rPr>
          <w:noProof/>
        </w:rPr>
        <w:fldChar w:fldCharType="end"/>
      </w:r>
    </w:p>
    <w:p w14:paraId="6F983B46" w14:textId="5D9FF0FB" w:rsidR="009879F0" w:rsidRDefault="009879F0">
      <w:pPr>
        <w:pStyle w:val="TOC2"/>
        <w:rPr>
          <w:rFonts w:asciiTheme="minorHAnsi" w:eastAsiaTheme="minorEastAsia" w:hAnsiTheme="minorHAnsi"/>
          <w:smallCaps w:val="0"/>
          <w:noProof/>
          <w:sz w:val="22"/>
        </w:rPr>
      </w:pPr>
      <w:r w:rsidRPr="003071A0">
        <w:rPr>
          <w:noProof/>
          <w14:scene3d>
            <w14:camera w14:prst="orthographicFront"/>
            <w14:lightRig w14:rig="threePt" w14:dir="t">
              <w14:rot w14:lat="0" w14:lon="0" w14:rev="0"/>
            </w14:lightRig>
          </w14:scene3d>
        </w:rPr>
        <w:t>Exercise - 7B.12</w:t>
      </w:r>
      <w:r>
        <w:rPr>
          <w:noProof/>
        </w:rPr>
        <w:t xml:space="preserve"> (Advanced) Send Request Using Text Strings</w:t>
      </w:r>
      <w:r>
        <w:rPr>
          <w:noProof/>
        </w:rPr>
        <w:tab/>
      </w:r>
      <w:r>
        <w:rPr>
          <w:noProof/>
        </w:rPr>
        <w:fldChar w:fldCharType="begin"/>
      </w:r>
      <w:r>
        <w:rPr>
          <w:noProof/>
        </w:rPr>
        <w:instrText xml:space="preserve"> PAGEREF _Toc521412465 \h </w:instrText>
      </w:r>
      <w:r>
        <w:rPr>
          <w:noProof/>
        </w:rPr>
      </w:r>
      <w:r>
        <w:rPr>
          <w:noProof/>
        </w:rPr>
        <w:fldChar w:fldCharType="separate"/>
      </w:r>
      <w:r w:rsidR="00DD1D83">
        <w:rPr>
          <w:noProof/>
        </w:rPr>
        <w:t>32</w:t>
      </w:r>
      <w:r>
        <w:rPr>
          <w:noProof/>
        </w:rPr>
        <w:fldChar w:fldCharType="end"/>
      </w:r>
    </w:p>
    <w:p w14:paraId="3E26EC55" w14:textId="5BECB435" w:rsidR="009879F0" w:rsidRDefault="009879F0">
      <w:pPr>
        <w:pStyle w:val="TOC1"/>
        <w:tabs>
          <w:tab w:val="left" w:pos="720"/>
          <w:tab w:val="right" w:leader="dot" w:pos="9350"/>
        </w:tabs>
        <w:rPr>
          <w:rFonts w:asciiTheme="minorHAnsi" w:eastAsiaTheme="minorEastAsia" w:hAnsiTheme="minorHAnsi"/>
          <w:b w:val="0"/>
          <w:bCs w:val="0"/>
          <w:caps w:val="0"/>
          <w:noProof/>
        </w:rPr>
      </w:pPr>
      <w:r>
        <w:rPr>
          <w:noProof/>
        </w:rPr>
        <w:lastRenderedPageBreak/>
        <w:t>7B.9</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_Toc521412466 \h </w:instrText>
      </w:r>
      <w:r>
        <w:rPr>
          <w:noProof/>
        </w:rPr>
      </w:r>
      <w:r>
        <w:rPr>
          <w:noProof/>
        </w:rPr>
        <w:fldChar w:fldCharType="separate"/>
      </w:r>
      <w:ins w:id="1" w:author="Greg Landry" w:date="2019-02-07T09:16:00Z">
        <w:r w:rsidR="00DD1D83">
          <w:rPr>
            <w:noProof/>
          </w:rPr>
          <w:t>34</w:t>
        </w:r>
      </w:ins>
      <w:del w:id="2" w:author="Greg Landry" w:date="2019-02-07T09:16:00Z">
        <w:r w:rsidR="005D6B5E" w:rsidDel="00DD1D83">
          <w:rPr>
            <w:noProof/>
          </w:rPr>
          <w:delText>33</w:delText>
        </w:r>
      </w:del>
      <w:r>
        <w:rPr>
          <w:noProof/>
        </w:rPr>
        <w:fldChar w:fldCharType="end"/>
      </w:r>
    </w:p>
    <w:p w14:paraId="7645551D" w14:textId="22CA4C18" w:rsidR="009879F0" w:rsidRDefault="009879F0">
      <w:pPr>
        <w:pStyle w:val="TOC1"/>
        <w:tabs>
          <w:tab w:val="left" w:pos="960"/>
          <w:tab w:val="right" w:leader="dot" w:pos="9350"/>
        </w:tabs>
        <w:rPr>
          <w:rFonts w:asciiTheme="minorHAnsi" w:eastAsiaTheme="minorEastAsia" w:hAnsiTheme="minorHAnsi"/>
          <w:b w:val="0"/>
          <w:bCs w:val="0"/>
          <w:caps w:val="0"/>
          <w:noProof/>
        </w:rPr>
      </w:pPr>
      <w:r>
        <w:rPr>
          <w:noProof/>
        </w:rPr>
        <w:t>7B.10</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_Toc521412467 \h </w:instrText>
      </w:r>
      <w:r>
        <w:rPr>
          <w:noProof/>
        </w:rPr>
      </w:r>
      <w:r>
        <w:rPr>
          <w:noProof/>
        </w:rPr>
        <w:fldChar w:fldCharType="separate"/>
      </w:r>
      <w:ins w:id="3" w:author="Greg Landry" w:date="2019-02-07T09:16:00Z">
        <w:r w:rsidR="00DD1D83">
          <w:rPr>
            <w:noProof/>
          </w:rPr>
          <w:t>34</w:t>
        </w:r>
      </w:ins>
      <w:del w:id="4" w:author="Greg Landry" w:date="2019-02-07T09:16:00Z">
        <w:r w:rsidR="005D6B5E" w:rsidDel="00DD1D83">
          <w:rPr>
            <w:noProof/>
          </w:rPr>
          <w:delText>33</w:delText>
        </w:r>
      </w:del>
      <w:r>
        <w:rPr>
          <w:noProof/>
        </w:rPr>
        <w:fldChar w:fldCharType="end"/>
      </w:r>
    </w:p>
    <w:p w14:paraId="2095554E" w14:textId="16F03D71" w:rsidR="00663C19" w:rsidRDefault="00663C19" w:rsidP="00663C19">
      <w:r w:rsidRPr="00406245">
        <w:fldChar w:fldCharType="end"/>
      </w:r>
      <w:r>
        <w:br w:type="page"/>
      </w:r>
    </w:p>
    <w:p w14:paraId="1BF65500" w14:textId="77777777" w:rsidR="00663C19" w:rsidRPr="00406245" w:rsidRDefault="00663C19" w:rsidP="00BF60BC">
      <w:pPr>
        <w:pStyle w:val="Heading1"/>
      </w:pPr>
      <w:bookmarkStart w:id="5" w:name="_Toc521412430"/>
      <w:r w:rsidRPr="004F5363">
        <w:lastRenderedPageBreak/>
        <w:t>Introduction</w:t>
      </w:r>
      <w:bookmarkEnd w:id="5"/>
    </w:p>
    <w:p w14:paraId="5427954D" w14:textId="012A06A2" w:rsidR="00663C19" w:rsidRPr="006E18DC" w:rsidRDefault="00663C19" w:rsidP="00663C19">
      <w:r w:rsidRPr="00406245">
        <w:t xml:space="preserve">When HTTP came on the scene in the </w:t>
      </w:r>
      <w:r w:rsidRPr="00E53A81">
        <w:t>early</w:t>
      </w:r>
      <w:r w:rsidRPr="00406245">
        <w:t xml:space="preserve"> 90</w:t>
      </w:r>
      <w:r w:rsidR="003E6A10">
        <w:t>'</w:t>
      </w:r>
      <w:r w:rsidRPr="00406245">
        <w:t xml:space="preserve">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2209D279" w:rsidR="00663C19" w:rsidRDefault="00663C19" w:rsidP="00663C19">
      <w:r w:rsidRPr="00406245">
        <w:t xml:space="preserve">As IoT emerged, it was only natural and financially advantageous for companies to extend their existing infrastructure to enable IoT devices to communicate with the existing Web services.  Although HTTP has issues which make it less than </w:t>
      </w:r>
      <w:r w:rsidR="003E6A10">
        <w:t>"</w:t>
      </w:r>
      <w:r w:rsidRPr="00406245">
        <w:t>perfect</w:t>
      </w:r>
      <w:r w:rsidR="003E6A10">
        <w:t>"</w:t>
      </w:r>
      <w:r w:rsidRPr="00406245">
        <w:t xml:space="preserve">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BF60BC">
      <w:pPr>
        <w:pStyle w:val="Heading1"/>
      </w:pPr>
      <w:bookmarkStart w:id="6" w:name="_Toc521412431"/>
      <w:r w:rsidRPr="00406245">
        <w:t>HTTP 1.1</w:t>
      </w:r>
      <w:r>
        <w:t xml:space="preserve"> Protocol</w:t>
      </w:r>
      <w:bookmarkEnd w:id="6"/>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67E2095B" w:rsidR="00663C19" w:rsidRDefault="00663C19" w:rsidP="00663C19">
      <w:r>
        <w:lastRenderedPageBreak/>
        <w:t xml:space="preserve">HTTP Requests </w:t>
      </w:r>
      <w:r w:rsidR="00EB6847">
        <w:t>and responses</w:t>
      </w:r>
      <w:r>
        <w:t xml:space="preserve"> are made up of one mandatory </w:t>
      </w:r>
      <w:r w:rsidR="00372ACA">
        <w:t>start</w:t>
      </w:r>
      <w:r>
        <w:t xml:space="preserve"> line, an optional group of HTTP headers (same format for Client and Server) and one optional Content body (same format for Client and Server).</w:t>
      </w:r>
    </w:p>
    <w:p w14:paraId="36CA0DA0" w14:textId="77777777" w:rsidR="00663C19" w:rsidRPr="00EC3102" w:rsidRDefault="00663C19" w:rsidP="00BF60BC">
      <w:pPr>
        <w:pStyle w:val="Heading2"/>
      </w:pPr>
      <w:bookmarkStart w:id="7" w:name="_Toc521412432"/>
      <w:r>
        <w:t xml:space="preserve">Client Request Message </w:t>
      </w:r>
      <w:r w:rsidRPr="00C467E8">
        <w:t>Format</w:t>
      </w:r>
      <w:bookmarkEnd w:id="7"/>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7FAB9D5C"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DD1D83">
        <w:rPr>
          <w:b/>
        </w:rPr>
        <w:t xml:space="preserve">7B.2.2 </w:t>
      </w:r>
      <w:r>
        <w:rPr>
          <w:b/>
        </w:rPr>
        <w:fldChar w:fldCharType="end"/>
      </w:r>
      <w:r>
        <w:rPr>
          <w:b/>
        </w:rPr>
        <w:t>)</w:t>
      </w:r>
    </w:p>
    <w:p w14:paraId="14F3A4EC" w14:textId="02B6065B"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DD1D83">
        <w:rPr>
          <w:b/>
        </w:rPr>
        <w:t xml:space="preserve">7B.2.6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w:t>
      </w:r>
      <w:r w:rsidR="003E6A10">
        <w:t>"</w:t>
      </w:r>
      <w:proofErr w:type="spellStart"/>
      <w:proofErr w:type="gramStart"/>
      <w:r w:rsidR="00CD6D4C">
        <w:t>headername:</w:t>
      </w:r>
      <w:r w:rsidRPr="004C1AEE">
        <w:t>headervalue</w:t>
      </w:r>
      <w:proofErr w:type="spellEnd"/>
      <w:proofErr w:type="gramEnd"/>
      <w:r w:rsidRPr="004C1AEE">
        <w:t>\r\n</w:t>
      </w:r>
      <w:r w:rsidR="003E6A10">
        <w:t>"</w:t>
      </w:r>
      <w:r w:rsidRPr="004C1AEE">
        <w:t>)</w:t>
      </w:r>
    </w:p>
    <w:p w14:paraId="74342FD4" w14:textId="227CB9A4" w:rsidR="0077415D" w:rsidRPr="004C1AEE" w:rsidRDefault="00D03931" w:rsidP="00663C19">
      <w:pPr>
        <w:pStyle w:val="ListParagraph"/>
        <w:numPr>
          <w:ilvl w:val="0"/>
          <w:numId w:val="14"/>
        </w:numPr>
      </w:pPr>
      <w:r>
        <w:t>A</w:t>
      </w:r>
      <w:r w:rsidR="0077415D">
        <w:t xml:space="preserve"> </w:t>
      </w:r>
      <w:r w:rsidR="003E6A10">
        <w:t>"</w:t>
      </w:r>
      <w:r w:rsidR="0077415D">
        <w:t>\r\n</w:t>
      </w:r>
      <w:r w:rsidR="003E6A10">
        <w:t>"</w:t>
      </w:r>
      <w:r w:rsidR="0077415D">
        <w:t xml:space="preserve"> </w:t>
      </w:r>
      <w:r w:rsidR="00482E16">
        <w:t>line after the last header</w:t>
      </w:r>
    </w:p>
    <w:p w14:paraId="620ABCA9" w14:textId="5B6D3AD2"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DD1D83">
        <w:rPr>
          <w:b/>
        </w:rPr>
        <w:t xml:space="preserve">7B.2.7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BF60BC">
      <w:pPr>
        <w:pStyle w:val="Heading2"/>
      </w:pPr>
      <w:bookmarkStart w:id="8" w:name="_Ref492380102"/>
      <w:bookmarkStart w:id="9" w:name="_Toc521412433"/>
      <w:r w:rsidRPr="005F73D7">
        <w:t xml:space="preserve">Client Request </w:t>
      </w:r>
      <w:r w:rsidR="00624016">
        <w:sym w:font="Wingdings" w:char="F0E0"/>
      </w:r>
      <w:r w:rsidR="00624016">
        <w:t xml:space="preserve"> </w:t>
      </w:r>
      <w:r w:rsidRPr="005F73D7">
        <w:t>Start Line</w:t>
      </w:r>
      <w:bookmarkEnd w:id="8"/>
      <w:bookmarkEnd w:id="9"/>
    </w:p>
    <w:p w14:paraId="518A9A0D" w14:textId="7C12E805"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r w:rsidR="00A57077">
        <w:t>:</w:t>
      </w:r>
    </w:p>
    <w:p w14:paraId="4D44B51F" w14:textId="419B6FC5"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DD1D83">
        <w:rPr>
          <w:b/>
        </w:rPr>
        <w:t xml:space="preserve">7B.2.3 </w:t>
      </w:r>
      <w:r>
        <w:rPr>
          <w:b/>
        </w:rPr>
        <w:fldChar w:fldCharType="end"/>
      </w:r>
      <w:r>
        <w:rPr>
          <w:b/>
        </w:rPr>
        <w:t>)</w:t>
      </w:r>
    </w:p>
    <w:p w14:paraId="5FE53C47" w14:textId="5B19149D"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DD1D83">
        <w:rPr>
          <w:b/>
        </w:rPr>
        <w:t xml:space="preserve">7B.2.4 </w:t>
      </w:r>
      <w:r w:rsidRPr="009915BE">
        <w:rPr>
          <w:b/>
        </w:rPr>
        <w:fldChar w:fldCharType="end"/>
      </w:r>
      <w:r w:rsidRPr="009915BE">
        <w:rPr>
          <w:b/>
        </w:rPr>
        <w:t>)</w:t>
      </w:r>
      <w:r>
        <w:t xml:space="preserve"> </w:t>
      </w:r>
      <w:r w:rsidRPr="004C1AEE">
        <w:t>path</w:t>
      </w:r>
    </w:p>
    <w:p w14:paraId="78465DB6" w14:textId="544AEBDA"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DD1D83">
        <w:rPr>
          <w:b/>
        </w:rPr>
        <w:t xml:space="preserve">7B.2.5 </w:t>
      </w:r>
      <w:r w:rsidR="00663C19">
        <w:rPr>
          <w:b/>
        </w:rPr>
        <w:fldChar w:fldCharType="end"/>
      </w:r>
      <w:r w:rsidR="00663C19">
        <w:rPr>
          <w:b/>
        </w:rPr>
        <w:t>)</w:t>
      </w:r>
      <w:r w:rsidR="00663C19">
        <w:t xml:space="preserve"> </w:t>
      </w:r>
      <w:r w:rsidR="000D7C43">
        <w:t>(</w:t>
      </w:r>
      <w:r w:rsidR="00663C19">
        <w:t xml:space="preserve">a </w:t>
      </w:r>
      <w:r w:rsidR="003E6A10">
        <w:t>'</w:t>
      </w:r>
      <w:r w:rsidR="00663C19">
        <w:t>?</w:t>
      </w:r>
      <w:r w:rsidR="003E6A10">
        <w:t>'</w:t>
      </w:r>
      <w:r w:rsidR="00663C19">
        <w:t xml:space="preserve"> followed by a list of </w:t>
      </w:r>
      <w:r w:rsidR="00663C19" w:rsidRPr="004C1AEE">
        <w:t>optional arguments</w:t>
      </w:r>
      <w:r w:rsidR="00663C19">
        <w:t xml:space="preserve"> separated by </w:t>
      </w:r>
      <w:r w:rsidR="003E6A10">
        <w:t>'</w:t>
      </w:r>
      <w:r w:rsidR="00663C19">
        <w:t>&amp;</w:t>
      </w:r>
      <w:r w:rsidR="003E6A10">
        <w:t>'</w:t>
      </w:r>
      <w:r w:rsidR="000D7C43">
        <w:t>)</w:t>
      </w:r>
    </w:p>
    <w:p w14:paraId="3E85FADD" w14:textId="72632A9E" w:rsidR="00663C19" w:rsidRPr="004C1AEE" w:rsidRDefault="00663C19" w:rsidP="00663C19">
      <w:pPr>
        <w:pStyle w:val="ListParagraph"/>
        <w:numPr>
          <w:ilvl w:val="0"/>
          <w:numId w:val="13"/>
        </w:numPr>
      </w:pPr>
      <w:r w:rsidRPr="004C1AEE">
        <w:t xml:space="preserve">The version of HTTP (for this chapter it will always be </w:t>
      </w:r>
      <w:r w:rsidR="003E6A10">
        <w:t>"</w:t>
      </w:r>
      <w:r w:rsidRPr="004C1AEE">
        <w:t>HTTP/1.1</w:t>
      </w:r>
      <w:r w:rsidR="003E6A10">
        <w:t>"</w:t>
      </w:r>
    </w:p>
    <w:p w14:paraId="34F5D1EB" w14:textId="3ED375E3" w:rsidR="00663C19" w:rsidRPr="004C1AEE" w:rsidRDefault="00663C19" w:rsidP="00663C19">
      <w:pPr>
        <w:pStyle w:val="ListParagraph"/>
        <w:numPr>
          <w:ilvl w:val="0"/>
          <w:numId w:val="13"/>
        </w:numPr>
      </w:pPr>
      <w:r w:rsidRPr="004C1AEE">
        <w:t xml:space="preserve">A </w:t>
      </w:r>
      <w:r w:rsidR="003E6A10">
        <w:t>"</w:t>
      </w:r>
      <w:r w:rsidRPr="004C1AEE">
        <w:t>\r\n</w:t>
      </w:r>
      <w:r w:rsidR="003E6A10">
        <w:t>"</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52C6829" w:rsidR="00663C19" w:rsidRPr="00193126" w:rsidRDefault="00663C19" w:rsidP="00663C19">
      <w:pPr>
        <w:pStyle w:val="CCode"/>
        <w:rPr>
          <w:color w:val="1F4E79" w:themeColor="accent1" w:themeShade="80"/>
        </w:rPr>
      </w:pPr>
      <w:r w:rsidRPr="00193126">
        <w:rPr>
          <w:color w:val="1F4E79" w:themeColor="accent1" w:themeShade="80"/>
        </w:rPr>
        <w:t>GET /ask HTTP/1.1</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BF60BC">
      <w:pPr>
        <w:pStyle w:val="Heading2"/>
      </w:pPr>
      <w:bookmarkStart w:id="10" w:name="_Ref492380147"/>
      <w:bookmarkStart w:id="11" w:name="_Toc521412434"/>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10"/>
      <w:bookmarkEnd w:id="11"/>
    </w:p>
    <w:p w14:paraId="46A8B133" w14:textId="1B623B2C"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w:t>
      </w:r>
      <w:r w:rsidR="003E6A10">
        <w:t>"</w:t>
      </w:r>
      <w:r w:rsidRPr="00406245">
        <w:t>verbs</w:t>
      </w:r>
      <w:r w:rsidR="003E6A10">
        <w:t>"</w:t>
      </w:r>
      <w:r w:rsidRPr="00406245">
        <w:t xml:space="preserve">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26B718CC" w:rsidR="00663C19" w:rsidRPr="004C1AEE" w:rsidRDefault="00663C19" w:rsidP="00663C19">
      <w:r w:rsidRPr="004C1AEE">
        <w:t>Safe</w:t>
      </w:r>
      <w:r>
        <w:t xml:space="preserve"> </w:t>
      </w:r>
      <w:r w:rsidRPr="004C1AEE">
        <w:t>– the method doesn</w:t>
      </w:r>
      <w:r w:rsidR="003E6A10">
        <w:t>'</w:t>
      </w:r>
      <w:r w:rsidRPr="004C1AEE">
        <w:t>t change anything on the Server and can be run without fear of side effects</w:t>
      </w:r>
      <w:r>
        <w:t>.</w:t>
      </w:r>
      <w:r w:rsidR="00170060">
        <w:t xml:space="preserve"> Any method that changes anything on the server is therefore Unsafe.</w:t>
      </w:r>
    </w:p>
    <w:p w14:paraId="0F1BD570" w14:textId="1F9EF3E2"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w:t>
      </w:r>
      <w:r w:rsidR="003E6A10">
        <w:t>"</w:t>
      </w:r>
      <w:r w:rsidRPr="004C1AEE">
        <w:t>PUT</w:t>
      </w:r>
      <w:r w:rsidR="003E6A10">
        <w:t>"</w:t>
      </w:r>
      <w:r w:rsidRPr="004C1AEE">
        <w:t xml:space="preserve">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0F3F839A" w:rsidR="00663C19" w:rsidRPr="004C1AEE" w:rsidRDefault="00910FF0"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 xml:space="preserve">is </w:t>
      </w:r>
      <w:r w:rsidR="003E6A10">
        <w:t>"</w:t>
      </w:r>
      <w:r w:rsidR="00663C19" w:rsidRPr="004C1AEE">
        <w:t>Content-length</w:t>
      </w:r>
      <w:r w:rsidR="003E6A10">
        <w:t>"</w:t>
      </w:r>
      <w:r w:rsidR="00663C19" w:rsidRPr="004C1AEE">
        <w:t xml:space="preserve"> and what is the MIME-Type</w:t>
      </w:r>
      <w:r w:rsidR="00663C19">
        <w:t xml:space="preserve"> (</w:t>
      </w:r>
      <w:r w:rsidR="00663C19">
        <w:fldChar w:fldCharType="begin"/>
      </w:r>
      <w:r w:rsidR="00663C19">
        <w:instrText xml:space="preserve"> REF _Ref492386536 \r \h </w:instrText>
      </w:r>
      <w:r w:rsidR="00663C19">
        <w:fldChar w:fldCharType="separate"/>
      </w:r>
      <w:r w:rsidR="00DD1D83">
        <w:t xml:space="preserve">7B.2.7 </w:t>
      </w:r>
      <w:r w:rsidR="00663C19">
        <w:fldChar w:fldCharType="end"/>
      </w:r>
      <w:r w:rsidR="00663C19">
        <w:t xml:space="preserve">) </w:t>
      </w:r>
      <w:r w:rsidR="00663C19" w:rsidRPr="004C1AEE">
        <w:t xml:space="preserve"> of the Content</w:t>
      </w:r>
      <w:r w:rsidR="00663C19">
        <w:t xml:space="preserve"> Body</w:t>
      </w:r>
      <w:r w:rsidR="00663C19" w:rsidRPr="004C1AEE">
        <w:t xml:space="preserve"> </w:t>
      </w:r>
      <w:r w:rsidR="003E6A10">
        <w:t>"</w:t>
      </w:r>
      <w:r w:rsidR="00663C19" w:rsidRPr="004C1AEE">
        <w:t>Content-type</w:t>
      </w:r>
      <w:r w:rsidR="003E6A10">
        <w:t>"</w:t>
      </w:r>
      <w:r w:rsidR="00663C19" w:rsidRPr="004C1AEE">
        <w:t>.</w:t>
      </w:r>
    </w:p>
    <w:p w14:paraId="2A073D86" w14:textId="0FFA8223" w:rsidR="00663C19" w:rsidRPr="004C1AEE" w:rsidRDefault="00910FF0"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w:t>
      </w:r>
      <w:r w:rsidR="003E6A10">
        <w:t>"</w:t>
      </w:r>
      <w:r w:rsidR="00663C19" w:rsidRPr="004C1AEE">
        <w:t>GET</w:t>
      </w:r>
      <w:r w:rsidR="003E6A10">
        <w:t>"</w:t>
      </w:r>
      <w:r w:rsidR="00663C19" w:rsidRPr="004C1AEE">
        <w:t xml:space="preserve"> except it only replies with the Headers and does not return the Content</w:t>
      </w:r>
      <w:r w:rsidR="00663C19">
        <w:t xml:space="preserve"> Body</w:t>
      </w:r>
      <w:r w:rsidR="00663C19" w:rsidRPr="004C1AEE">
        <w:t>.</w:t>
      </w:r>
    </w:p>
    <w:p w14:paraId="72D017BE" w14:textId="185F4418" w:rsidR="00663C19" w:rsidRPr="004C1AEE" w:rsidRDefault="00910FF0"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w:t>
      </w:r>
      <w:r w:rsidR="003E6A10">
        <w:t>"</w:t>
      </w:r>
      <w:r w:rsidR="00663C19" w:rsidRPr="004C1AEE">
        <w:t>Content-length</w:t>
      </w:r>
      <w:r w:rsidR="003E6A10">
        <w:t>"</w:t>
      </w:r>
      <w:r w:rsidR="00663C19" w:rsidRPr="004C1AEE">
        <w:t xml:space="preserve"> and the MIME Type based on the Header </w:t>
      </w:r>
      <w:r w:rsidR="003E6A10">
        <w:t>"</w:t>
      </w:r>
      <w:r w:rsidR="00663C19" w:rsidRPr="004C1AEE">
        <w:t>Content-type</w:t>
      </w:r>
      <w:r w:rsidR="003E6A10">
        <w:t>"</w:t>
      </w:r>
      <w:r w:rsidR="00663C19" w:rsidRPr="004C1AEE">
        <w:t>.</w:t>
      </w:r>
    </w:p>
    <w:p w14:paraId="342BBA9A" w14:textId="19C41C38" w:rsidR="00663C19" w:rsidRPr="004C1AEE" w:rsidRDefault="00910FF0"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 xml:space="preserve">a new age by having content with the updated age by sending a JSON document with </w:t>
      </w:r>
      <w:r w:rsidR="003E6A10">
        <w:t>"</w:t>
      </w:r>
      <w:r w:rsidR="00663C19" w:rsidRPr="004C1AEE">
        <w:t>{age:49}</w:t>
      </w:r>
      <w:r w:rsidR="003E6A10">
        <w:t>"</w:t>
      </w:r>
      <w:r w:rsidR="00AB6099">
        <w:t>.</w:t>
      </w:r>
    </w:p>
    <w:p w14:paraId="0CA2730D" w14:textId="137B5F79" w:rsidR="00663C19" w:rsidRPr="004C1AEE" w:rsidRDefault="00910FF0"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w:t>
      </w:r>
      <w:r w:rsidR="003E6A10">
        <w:t>"</w:t>
      </w:r>
      <w:r w:rsidR="00663C19" w:rsidRPr="004C1AEE">
        <w:t>Content-length</w:t>
      </w:r>
      <w:r w:rsidR="003E6A10">
        <w:t>"</w:t>
      </w:r>
      <w:r w:rsidR="00663C19" w:rsidRPr="004C1AEE">
        <w:t xml:space="preserve"> and the MIME Type based on the Header </w:t>
      </w:r>
      <w:r w:rsidR="003E6A10">
        <w:t>"</w:t>
      </w:r>
      <w:r w:rsidR="00663C19" w:rsidRPr="004C1AEE">
        <w:t>Content-type</w:t>
      </w:r>
      <w:r w:rsidR="003E6A10">
        <w:t>"</w:t>
      </w:r>
      <w:r w:rsidR="00663C19" w:rsidRPr="004C1AEE">
        <w:t>.</w:t>
      </w:r>
    </w:p>
    <w:p w14:paraId="4F2469AD" w14:textId="7F0A513C" w:rsidR="00663C19" w:rsidRPr="004C1AEE" w:rsidRDefault="00910FF0"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49DB7869" w:rsidR="00663C19" w:rsidRPr="004C1AEE" w:rsidRDefault="00910FF0"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w:t>
      </w:r>
      <w:proofErr w:type="gramStart"/>
      <w:r w:rsidR="00663C19" w:rsidRPr="004C1AEE">
        <w:t>a</w:t>
      </w:r>
      <w:proofErr w:type="gramEnd"/>
      <w:r w:rsidR="00663C19" w:rsidRPr="004C1AEE">
        <w:t xml:space="preserve"> </w:t>
      </w:r>
      <w:r w:rsidR="003E6A10">
        <w:t>"</w:t>
      </w:r>
      <w:r w:rsidR="00663C19" w:rsidRPr="004C1AEE">
        <w:t>Options</w:t>
      </w:r>
      <w:r w:rsidR="003E6A10">
        <w:t>"</w:t>
      </w:r>
      <w:r w:rsidR="00663C19" w:rsidRPr="004C1AEE">
        <w:t xml:space="preserve"> header that enumerates the list of legal HTTP Methods</w:t>
      </w:r>
      <w:r w:rsidR="00AB6099">
        <w:t xml:space="preserve"> for that server</w:t>
      </w:r>
      <w:r w:rsidR="00663C19" w:rsidRPr="004C1AEE">
        <w:t>.</w:t>
      </w:r>
    </w:p>
    <w:p w14:paraId="172C800F" w14:textId="63817368"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w:t>
      </w:r>
      <w:proofErr w:type="spellStart"/>
      <w:r w:rsidRPr="004C1AEE">
        <w:t>echo</w:t>
      </w:r>
      <w:r w:rsidR="003E6A10">
        <w:t>'</w:t>
      </w:r>
      <w:r w:rsidRPr="004C1AEE">
        <w:t>d</w:t>
      </w:r>
      <w:proofErr w:type="spellEnd"/>
      <w:r w:rsidRPr="004C1AEE">
        <w:t xml:space="preserve"> back)</w:t>
      </w:r>
      <w:r w:rsidR="00AB6099">
        <w:t>.</w:t>
      </w:r>
    </w:p>
    <w:p w14:paraId="21397C12" w14:textId="03A739AD" w:rsidR="00663C19" w:rsidRPr="00406245" w:rsidRDefault="00910FF0"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011FF754" w:rsidR="00663C19" w:rsidRPr="00406245" w:rsidRDefault="00663C19" w:rsidP="00663C19">
      <w:r w:rsidRPr="00406245">
        <w:t xml:space="preserve">You should be aware that the idempotence and safety of these methods is established by convention.  There is no technical reason why a </w:t>
      </w:r>
      <w:r w:rsidR="003E6A10">
        <w:t>"</w:t>
      </w:r>
      <w:r w:rsidRPr="00406245">
        <w:t>GET</w:t>
      </w:r>
      <w:r w:rsidR="003E6A10">
        <w:t>"</w:t>
      </w:r>
      <w:r w:rsidRPr="00406245">
        <w:t xml:space="preserve"> couldn</w:t>
      </w:r>
      <w:r w:rsidR="003E6A10">
        <w:t>'</w:t>
      </w:r>
      <w:r w:rsidRPr="00406245">
        <w:t xml:space="preserve">t delete the resource or a </w:t>
      </w:r>
      <w:r w:rsidR="003E6A10">
        <w:t>"</w:t>
      </w:r>
      <w:r w:rsidRPr="00406245">
        <w:t>PUT</w:t>
      </w:r>
      <w:r w:rsidR="003E6A10">
        <w:t>"</w:t>
      </w:r>
      <w:r w:rsidRPr="00406245">
        <w:t xml:space="preserve"> couldn</w:t>
      </w:r>
      <w:r w:rsidR="003E6A10">
        <w:t>'</w:t>
      </w:r>
      <w:r w:rsidRPr="00406245">
        <w:t xml:space="preserve">t return the resource, but people who implement web servers like that should be beaten for the </w:t>
      </w:r>
      <w:r>
        <w:t>dogs</w:t>
      </w:r>
      <w:r w:rsidRPr="00406245">
        <w:t xml:space="preserve"> that they are.</w:t>
      </w:r>
    </w:p>
    <w:p w14:paraId="432A389E" w14:textId="06509DBC" w:rsidR="00663C19" w:rsidRPr="00406245" w:rsidRDefault="00663C19" w:rsidP="00BF60BC">
      <w:pPr>
        <w:pStyle w:val="Heading2"/>
      </w:pPr>
      <w:bookmarkStart w:id="12" w:name="_Ref492380163"/>
      <w:bookmarkStart w:id="13" w:name="_Toc521412435"/>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12"/>
      <w:bookmarkEnd w:id="13"/>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5B53A1A7" w:rsidR="00663C19" w:rsidRPr="00406245" w:rsidRDefault="003E6A10" w:rsidP="00663C19">
      <w:pPr>
        <w:pStyle w:val="NumList"/>
        <w:numPr>
          <w:ilvl w:val="0"/>
          <w:numId w:val="21"/>
        </w:numPr>
      </w:pPr>
      <w:r>
        <w:lastRenderedPageBreak/>
        <w:t>"</w:t>
      </w:r>
      <w:r w:rsidR="00663C19" w:rsidRPr="00406245">
        <w:t>http:</w:t>
      </w:r>
      <w:r>
        <w:t>"</w:t>
      </w:r>
      <w:r w:rsidR="00663C19" w:rsidRPr="00406245">
        <w:t xml:space="preserve"> specifies the protocol.</w:t>
      </w:r>
    </w:p>
    <w:p w14:paraId="01169C7A" w14:textId="1BB001FB" w:rsidR="00663C19" w:rsidRPr="00406245" w:rsidRDefault="003E6A10" w:rsidP="00663C19">
      <w:pPr>
        <w:pStyle w:val="NumList"/>
        <w:numPr>
          <w:ilvl w:val="0"/>
          <w:numId w:val="21"/>
        </w:numPr>
      </w:pPr>
      <w:r>
        <w:t>"</w:t>
      </w:r>
      <w:r w:rsidR="00663C19" w:rsidRPr="00406245">
        <w:t>server.com</w:t>
      </w:r>
      <w:r>
        <w:t>"</w:t>
      </w:r>
      <w:r w:rsidR="00663C19" w:rsidRPr="00406245">
        <w:t xml:space="preserve"> is the DNS name of the HTTP server</w:t>
      </w:r>
    </w:p>
    <w:p w14:paraId="5B7DAFAA" w14:textId="09D67A47" w:rsidR="00663C19" w:rsidRPr="00406245" w:rsidRDefault="003E6A10" w:rsidP="00663C19">
      <w:pPr>
        <w:pStyle w:val="NumList"/>
        <w:numPr>
          <w:ilvl w:val="0"/>
          <w:numId w:val="21"/>
        </w:numPr>
      </w:pPr>
      <w:r>
        <w:t>"</w:t>
      </w:r>
      <w:r w:rsidR="00663C19" w:rsidRPr="00406245">
        <w:t>/path</w:t>
      </w:r>
      <w:r>
        <w:t>"</w:t>
      </w:r>
      <w:r w:rsidR="00663C19" w:rsidRPr="00406245">
        <w:t xml:space="preserve"> the location of the resource on the HTTP server. </w:t>
      </w:r>
    </w:p>
    <w:p w14:paraId="7FC8E133" w14:textId="1EA1E5D8" w:rsidR="00663C19" w:rsidRPr="00406245" w:rsidRDefault="003E6A10" w:rsidP="00663C19">
      <w:pPr>
        <w:pStyle w:val="NumList"/>
        <w:numPr>
          <w:ilvl w:val="0"/>
          <w:numId w:val="21"/>
        </w:numPr>
      </w:pPr>
      <w:r>
        <w:t>"</w:t>
      </w:r>
      <w:r w:rsidR="00663C19" w:rsidRPr="00406245">
        <w:t>?option=28</w:t>
      </w:r>
      <w:r>
        <w:t>"</w:t>
      </w:r>
      <w:r w:rsidR="00663C19" w:rsidRPr="00406245">
        <w:t xml:space="preserve"> is an option that is sent to the server (see next section) </w:t>
      </w:r>
    </w:p>
    <w:p w14:paraId="58746207" w14:textId="77777777" w:rsidR="00663C19" w:rsidRDefault="00663C19" w:rsidP="00663C19"/>
    <w:p w14:paraId="03E1942B" w14:textId="617618B4"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w:t>
      </w:r>
      <w:r w:rsidR="003E6A10">
        <w:t>"</w:t>
      </w:r>
      <w:r w:rsidRPr="00406245">
        <w:t>protocol://</w:t>
      </w:r>
      <w:proofErr w:type="spellStart"/>
      <w:r w:rsidRPr="00406245">
        <w:t>serverName</w:t>
      </w:r>
      <w:proofErr w:type="spellEnd"/>
      <w:r w:rsidRPr="00406245">
        <w:t>/</w:t>
      </w:r>
      <w:proofErr w:type="spellStart"/>
      <w:r w:rsidRPr="00406245">
        <w:t>path?option</w:t>
      </w:r>
      <w:proofErr w:type="spellEnd"/>
      <w:r w:rsidR="003E6A10">
        <w:t>"</w:t>
      </w:r>
      <w:r w:rsidRPr="00406245">
        <w:t xml:space="preserve">.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55A87FCB" w:rsidR="00D22053" w:rsidRPr="00406245" w:rsidRDefault="00663C19" w:rsidP="00D22053">
      <w:pPr>
        <w:pStyle w:val="CCode"/>
      </w:pPr>
      <w:r w:rsidRPr="00406245">
        <w:t>GET /resource HTTP/1.1</w:t>
      </w:r>
    </w:p>
    <w:p w14:paraId="655A031E" w14:textId="59B7F1DF" w:rsidR="00663C19" w:rsidRDefault="00663C19" w:rsidP="00663C19">
      <w:r w:rsidRPr="00406245">
        <w:t xml:space="preserve">Which </w:t>
      </w:r>
      <w:r>
        <w:t xml:space="preserve">is a request to the server to please send the document located at </w:t>
      </w:r>
      <w:r w:rsidR="003E6A10">
        <w:t>"</w:t>
      </w:r>
      <w:r>
        <w:t>/resource</w:t>
      </w:r>
      <w:r w:rsidR="003E6A10">
        <w:t>"</w:t>
      </w:r>
      <w:r>
        <w:t xml:space="preserve"> as an </w:t>
      </w:r>
      <w:r w:rsidRPr="00406245">
        <w:t>HTTP response</w:t>
      </w:r>
      <w:r>
        <w:t>.</w:t>
      </w:r>
    </w:p>
    <w:p w14:paraId="13D91E84" w14:textId="5DBFEADE" w:rsidR="00663C19" w:rsidRPr="00406245" w:rsidRDefault="00624016" w:rsidP="00BF60BC">
      <w:pPr>
        <w:pStyle w:val="Heading2"/>
      </w:pPr>
      <w:bookmarkStart w:id="14" w:name="_Ref492380194"/>
      <w:bookmarkStart w:id="15" w:name="_Toc521412436"/>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14"/>
      <w:bookmarkEnd w:id="15"/>
    </w:p>
    <w:p w14:paraId="0B746F98" w14:textId="37C4F717" w:rsidR="00663C19" w:rsidRDefault="00663C19" w:rsidP="00663C19">
      <w:r>
        <w:t>O</w:t>
      </w:r>
      <w:r w:rsidRPr="00406245">
        <w:t xml:space="preserve">ptions are appended to the resource location by placing a </w:t>
      </w:r>
      <w:r w:rsidR="003E6A10">
        <w:t>"</w:t>
      </w:r>
      <w:r w:rsidRPr="00406245">
        <w:t>?</w:t>
      </w:r>
      <w:r w:rsidR="003E6A10">
        <w:t>"</w:t>
      </w:r>
      <w:r w:rsidRPr="00406245">
        <w:t xml:space="preserve"> at the end of the resource</w:t>
      </w:r>
      <w:r w:rsidR="000A1F26">
        <w:t xml:space="preserve"> path</w:t>
      </w:r>
      <w:r w:rsidRPr="00406245">
        <w:t xml:space="preserve">.  You can then specify options by adding </w:t>
      </w:r>
      <w:r w:rsidR="003E6A10">
        <w:t>"</w:t>
      </w:r>
      <w:r w:rsidRPr="00406245">
        <w:t>option=value</w:t>
      </w:r>
      <w:r w:rsidR="003E6A10">
        <w:t>"</w:t>
      </w:r>
      <w:r w:rsidRPr="00406245">
        <w:t xml:space="preserve"> or just </w:t>
      </w:r>
      <w:r w:rsidR="003E6A10">
        <w:t>"</w:t>
      </w:r>
      <w:r w:rsidRPr="00406245">
        <w:t>option</w:t>
      </w:r>
      <w:r w:rsidR="003E6A10">
        <w:t>"</w:t>
      </w:r>
      <w:r w:rsidRPr="00406245">
        <w:t xml:space="preserve">.  You can specify multiple options by separating them with </w:t>
      </w:r>
      <w:r w:rsidR="003E6A10">
        <w:t>"</w:t>
      </w:r>
      <w:r w:rsidRPr="00406245">
        <w:t>&amp;</w:t>
      </w:r>
      <w:r w:rsidR="003E6A10">
        <w:t>"</w:t>
      </w:r>
      <w:r w:rsidRPr="00406245">
        <w:t>.  These options are sometimes used to send commands or other information to the server e.</w:t>
      </w:r>
      <w:r w:rsidR="000C3049">
        <w:t xml:space="preserve">g. </w:t>
      </w:r>
      <w:r w:rsidR="003E6A10">
        <w:t>"</w:t>
      </w:r>
      <w:r w:rsidR="000C3049">
        <w:t>user=</w:t>
      </w:r>
      <w:proofErr w:type="spellStart"/>
      <w:r w:rsidR="000C3049">
        <w:t>arh&amp;password</w:t>
      </w:r>
      <w:proofErr w:type="spellEnd"/>
      <w:r w:rsidR="000C3049">
        <w:t>=secret</w:t>
      </w:r>
      <w:r w:rsidR="003E6A10">
        <w:t>"</w:t>
      </w:r>
      <w:r w:rsidR="000C3049">
        <w:t>.</w:t>
      </w:r>
    </w:p>
    <w:p w14:paraId="7B98A070" w14:textId="369E7948" w:rsidR="001B33D8" w:rsidRDefault="001B33D8" w:rsidP="00663C19">
      <w:r>
        <w:t xml:space="preserve">An example </w:t>
      </w:r>
      <w:proofErr w:type="gramStart"/>
      <w:r>
        <w:t>request</w:t>
      </w:r>
      <w:proofErr w:type="gramEnd"/>
      <w:r>
        <w:t xml:space="preserve"> with an option to format the response as </w:t>
      </w:r>
      <w:r w:rsidR="003E6A10">
        <w:t>"</w:t>
      </w:r>
      <w:r>
        <w:t>simple</w:t>
      </w:r>
      <w:r w:rsidR="003E6A10">
        <w:t>"</w:t>
      </w:r>
      <w:r>
        <w:t xml:space="preserve"> (what </w:t>
      </w:r>
      <w:r w:rsidR="003E6A10">
        <w:t>"</w:t>
      </w:r>
      <w:r>
        <w:t>simple</w:t>
      </w:r>
      <w:r w:rsidR="003E6A10">
        <w:t>"</w:t>
      </w:r>
      <w:r>
        <w:t xml:space="preserve"> means is part of the application semantics) might look like this:</w:t>
      </w:r>
    </w:p>
    <w:p w14:paraId="35621697" w14:textId="4E5DAEA8" w:rsidR="001B33D8" w:rsidRPr="00193126" w:rsidRDefault="001B33D8" w:rsidP="001B33D8">
      <w:pPr>
        <w:pStyle w:val="CCode"/>
        <w:rPr>
          <w:color w:val="1F4E79" w:themeColor="accent1" w:themeShade="80"/>
        </w:rPr>
      </w:pPr>
      <w:r w:rsidRPr="00193126">
        <w:rPr>
          <w:color w:val="1F4E79" w:themeColor="accent1" w:themeShade="80"/>
        </w:rPr>
        <w:t>GET /</w:t>
      </w:r>
      <w:proofErr w:type="spellStart"/>
      <w:r w:rsidRPr="00193126">
        <w:rPr>
          <w:color w:val="1F4E79" w:themeColor="accent1" w:themeShade="80"/>
        </w:rPr>
        <w:t>resource?format</w:t>
      </w:r>
      <w:proofErr w:type="spellEnd"/>
      <w:r w:rsidRPr="00193126">
        <w:rPr>
          <w:color w:val="1F4E79" w:themeColor="accent1" w:themeShade="80"/>
        </w:rPr>
        <w:t>=simple HTTP/1.1</w:t>
      </w:r>
    </w:p>
    <w:p w14:paraId="0CE9DDB2" w14:textId="5D6F34FF" w:rsidR="00663C19" w:rsidRPr="000F2E84" w:rsidRDefault="00663C19" w:rsidP="00BF60BC">
      <w:pPr>
        <w:pStyle w:val="Heading2"/>
      </w:pPr>
      <w:bookmarkStart w:id="16" w:name="_Ref492380119"/>
      <w:bookmarkStart w:id="17" w:name="_Toc521412437"/>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6"/>
      <w:bookmarkEnd w:id="17"/>
    </w:p>
    <w:p w14:paraId="02EAABBB" w14:textId="415C5A0B" w:rsidR="00663C19" w:rsidRPr="00406245" w:rsidRDefault="00663C19" w:rsidP="00663C19">
      <w:r>
        <w:t xml:space="preserve">The </w:t>
      </w:r>
      <w:hyperlink r:id="rId18" w:history="1">
        <w:r w:rsidRPr="00074015">
          <w:rPr>
            <w:rStyle w:val="Hyperlink"/>
          </w:rPr>
          <w:t>HTTP Headers</w:t>
        </w:r>
      </w:hyperlink>
      <w:r w:rsidRPr="00406245">
        <w:t xml:space="preserve"> are just a list of </w:t>
      </w:r>
      <w:r w:rsidR="003E6A10">
        <w:t>"</w:t>
      </w:r>
      <w:r w:rsidRPr="00406245">
        <w:t>name:</w:t>
      </w:r>
      <w:r w:rsidR="004E7BFB">
        <w:t xml:space="preserve"> </w:t>
      </w:r>
      <w:r w:rsidRPr="00406245">
        <w:t>value</w:t>
      </w:r>
      <w:r w:rsidR="003E6A10">
        <w:t>"</w:t>
      </w:r>
      <w:r w:rsidRPr="00406245">
        <w:t xml:space="preserve"> pairs, one per line with the name and the value separated by a </w:t>
      </w:r>
      <w:r w:rsidR="003E6A10">
        <w:t>"</w:t>
      </w:r>
      <w:r w:rsidRPr="00406245">
        <w:t>:</w:t>
      </w:r>
      <w:r w:rsidR="008B2F0A">
        <w:t xml:space="preserve"> </w:t>
      </w:r>
      <w:r w:rsidR="003E6A10">
        <w:t>"</w:t>
      </w:r>
      <w:r w:rsidRPr="00406245">
        <w:t>.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w:t>
      </w:r>
      <w:r w:rsidR="00230A39">
        <w:t xml:space="preserve">The Host header is required in all client requests. Other headers may be required depending on the request. </w:t>
      </w:r>
      <w:r w:rsidRPr="00406245">
        <w:t>Here are a few example Header lines</w:t>
      </w:r>
      <w:r w:rsidR="002A385C">
        <w:t>:</w:t>
      </w:r>
    </w:p>
    <w:p w14:paraId="4BF4A81A" w14:textId="43D898A3" w:rsidR="00230A39" w:rsidRPr="00193126" w:rsidRDefault="00230A39" w:rsidP="00663C19">
      <w:pPr>
        <w:pStyle w:val="CCode"/>
        <w:rPr>
          <w:color w:val="1F4E79" w:themeColor="accent1" w:themeShade="80"/>
        </w:rPr>
      </w:pPr>
      <w:r w:rsidRPr="00193126">
        <w:rPr>
          <w:color w:val="1F4E79" w:themeColor="accent1" w:themeShade="80"/>
        </w:rPr>
        <w:t>Host: example.com</w:t>
      </w:r>
    </w:p>
    <w:p w14:paraId="7FCAC749" w14:textId="0D1078BD" w:rsidR="00663C19" w:rsidRPr="00193126" w:rsidRDefault="00663C19" w:rsidP="00663C19">
      <w:pPr>
        <w:pStyle w:val="CCode"/>
        <w:rPr>
          <w:color w:val="1F4E79" w:themeColor="accent1" w:themeShade="80"/>
        </w:rPr>
      </w:pPr>
      <w:r w:rsidRPr="00193126">
        <w:rPr>
          <w:color w:val="1F4E79" w:themeColor="accent1" w:themeShade="80"/>
        </w:rPr>
        <w:t>Content-type: application/json</w:t>
      </w:r>
    </w:p>
    <w:p w14:paraId="6A99AF6B" w14:textId="77777777" w:rsidR="00663C19" w:rsidRPr="00193126" w:rsidRDefault="00663C19" w:rsidP="00663C19">
      <w:pPr>
        <w:pStyle w:val="CCode"/>
        <w:rPr>
          <w:color w:val="1F4E79" w:themeColor="accent1" w:themeShade="80"/>
        </w:rPr>
      </w:pPr>
      <w:r w:rsidRPr="00193126">
        <w:rPr>
          <w:color w:val="1F4E79" w:themeColor="accent1" w:themeShade="80"/>
        </w:rPr>
        <w:t>Content-length: 129</w:t>
      </w:r>
    </w:p>
    <w:p w14:paraId="24EB9AE0" w14:textId="77777777" w:rsidR="00663C19" w:rsidRPr="00193126" w:rsidRDefault="00663C19" w:rsidP="00663C19">
      <w:pPr>
        <w:pStyle w:val="CCode"/>
        <w:rPr>
          <w:color w:val="1F4E79" w:themeColor="accent1" w:themeShade="80"/>
        </w:rPr>
      </w:pPr>
      <w:r w:rsidRPr="00193126">
        <w:rPr>
          <w:color w:val="1F4E79" w:themeColor="accent1" w:themeShade="80"/>
        </w:rPr>
        <w:t>Accept: application/json</w:t>
      </w:r>
    </w:p>
    <w:p w14:paraId="31D2808B" w14:textId="77777777" w:rsidR="00663C19" w:rsidRPr="00193126" w:rsidRDefault="00663C19" w:rsidP="00663C19">
      <w:pPr>
        <w:pStyle w:val="CCode"/>
        <w:rPr>
          <w:color w:val="1F4E79" w:themeColor="accent1" w:themeShade="80"/>
        </w:rPr>
      </w:pPr>
      <w:r w:rsidRPr="00193126">
        <w:rPr>
          <w:color w:val="1F4E79" w:themeColor="accent1" w:themeShade="80"/>
        </w:rPr>
        <w:t>X-Some-Header: 1239asdf</w:t>
      </w:r>
    </w:p>
    <w:p w14:paraId="739A1CCD" w14:textId="77777777" w:rsidR="00663C19" w:rsidRPr="00193126" w:rsidRDefault="00663C19" w:rsidP="00663C19">
      <w:pPr>
        <w:pStyle w:val="CCode"/>
        <w:rPr>
          <w:color w:val="1F4E79" w:themeColor="accent1" w:themeShade="80"/>
        </w:rPr>
      </w:pPr>
      <w:r w:rsidRPr="00193126">
        <w:rPr>
          <w:color w:val="1F4E79" w:themeColor="accent1" w:themeShade="80"/>
        </w:rPr>
        <w:t xml:space="preserve">Set-cookie: </w:t>
      </w:r>
      <w:proofErr w:type="spellStart"/>
      <w:r w:rsidRPr="00193126">
        <w:rPr>
          <w:color w:val="1F4E79" w:themeColor="accent1" w:themeShade="80"/>
        </w:rPr>
        <w:t>nsatrack</w:t>
      </w:r>
      <w:proofErr w:type="spellEnd"/>
      <w:r w:rsidRPr="00193126">
        <w:rPr>
          <w:color w:val="1F4E79" w:themeColor="accent1" w:themeShade="80"/>
        </w:rPr>
        <w:t>=129</w:t>
      </w:r>
    </w:p>
    <w:p w14:paraId="2F363D94" w14:textId="7A04E8CD" w:rsidR="0017583D" w:rsidRPr="00EE372F" w:rsidRDefault="0017583D" w:rsidP="00663C19">
      <w:pPr>
        <w:rPr>
          <w:b/>
          <w:u w:val="single"/>
        </w:rPr>
      </w:pPr>
      <w:r w:rsidRPr="00EE372F">
        <w:rPr>
          <w:b/>
          <w:u w:val="single"/>
        </w:rPr>
        <w:t xml:space="preserve">You must send </w:t>
      </w:r>
      <w:r w:rsidR="003E6A10">
        <w:rPr>
          <w:b/>
          <w:u w:val="single"/>
        </w:rPr>
        <w:t>"</w:t>
      </w:r>
      <w:r w:rsidRPr="00EE372F">
        <w:rPr>
          <w:b/>
          <w:u w:val="single"/>
        </w:rPr>
        <w:t>\r\n</w:t>
      </w:r>
      <w:r w:rsidR="003E6A10">
        <w:rPr>
          <w:b/>
          <w:u w:val="single"/>
        </w:rPr>
        <w:t>"</w:t>
      </w:r>
      <w:r w:rsidRPr="00EE372F">
        <w:rPr>
          <w:b/>
          <w:u w:val="single"/>
        </w:rPr>
        <w:t xml:space="preserve"> </w:t>
      </w:r>
      <w:r w:rsidR="00EE372F">
        <w:rPr>
          <w:b/>
          <w:u w:val="single"/>
        </w:rPr>
        <w:t>at the end of</w:t>
      </w:r>
      <w:r w:rsidR="00CD6D4C" w:rsidRPr="00EE372F">
        <w:rPr>
          <w:b/>
          <w:u w:val="single"/>
        </w:rPr>
        <w:t xml:space="preserve"> each</w:t>
      </w:r>
      <w:r w:rsidRPr="00EE372F">
        <w:rPr>
          <w:b/>
          <w:u w:val="single"/>
        </w:rPr>
        <w:t xml:space="preserve"> header</w:t>
      </w:r>
      <w:r w:rsidR="00CD6D4C" w:rsidRPr="00EE372F">
        <w:rPr>
          <w:b/>
          <w:u w:val="single"/>
        </w:rPr>
        <w:t xml:space="preserve"> line</w:t>
      </w:r>
      <w:r w:rsidR="00C36211" w:rsidRPr="00EE372F">
        <w:rPr>
          <w:b/>
          <w:u w:val="single"/>
        </w:rPr>
        <w:t>, but WICED inserts this automatically for you</w:t>
      </w:r>
      <w:r w:rsidR="00E40997" w:rsidRPr="00EE372F">
        <w:rPr>
          <w:b/>
          <w:u w:val="single"/>
        </w:rPr>
        <w:t xml:space="preserve"> if you use the WICED HTTP library API functions</w:t>
      </w:r>
      <w:r w:rsidRPr="00EE372F">
        <w:rPr>
          <w:b/>
          <w:u w:val="single"/>
        </w:rPr>
        <w:t>.</w:t>
      </w:r>
    </w:p>
    <w:p w14:paraId="7A4FC92C" w14:textId="0EF73AAE"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 xml:space="preserve">The names of these Headers are generally in the form of </w:t>
      </w:r>
      <w:r w:rsidR="003E6A10">
        <w:t>"</w:t>
      </w:r>
      <w:r w:rsidRPr="00406245">
        <w:t>X-something</w:t>
      </w:r>
      <w:r w:rsidR="003E6A10">
        <w:t>"</w:t>
      </w:r>
      <w:r w:rsidRPr="00406245">
        <w:t>.</w:t>
      </w:r>
    </w:p>
    <w:p w14:paraId="61E5A1FB" w14:textId="4BB4E62A" w:rsidR="00663C19" w:rsidRPr="00406245" w:rsidRDefault="00F67E2E" w:rsidP="00663C19">
      <w:r>
        <w:t xml:space="preserve">Every request to a server </w:t>
      </w:r>
      <w:r w:rsidR="00CF744B">
        <w:t>must</w:t>
      </w:r>
      <w:r w:rsidR="002178E8">
        <w:t xml:space="preserve"> </w:t>
      </w:r>
      <w:r>
        <w:t xml:space="preserve">include the </w:t>
      </w:r>
      <w:r w:rsidR="003E6A10">
        <w:t>"</w:t>
      </w:r>
      <w:r>
        <w:t>Host</w:t>
      </w:r>
      <w:r w:rsidR="003E6A10">
        <w:t>"</w:t>
      </w:r>
      <w:r>
        <w:t xml:space="preserve">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w:t>
      </w:r>
      <w:r w:rsidR="003E6A10">
        <w:t>"</w:t>
      </w:r>
      <w:r w:rsidR="00663C19" w:rsidRPr="00406245">
        <w:t>Content-type</w:t>
      </w:r>
      <w:r w:rsidR="003E6A10">
        <w:t>"</w:t>
      </w:r>
      <w:r w:rsidR="00663C19" w:rsidRPr="00406245">
        <w:t xml:space="preserve"> and </w:t>
      </w:r>
      <w:r w:rsidR="003E6A10">
        <w:t>"</w:t>
      </w:r>
      <w:r w:rsidR="00663C19" w:rsidRPr="00406245">
        <w:t>Content-length</w:t>
      </w:r>
      <w:r w:rsidR="003E6A10">
        <w:t>"</w:t>
      </w:r>
      <w:r>
        <w:t xml:space="preserve"> which are required for any request that includes a payload.</w:t>
      </w:r>
    </w:p>
    <w:p w14:paraId="418403E8" w14:textId="15EF89E5" w:rsidR="00663C19" w:rsidRPr="00406245" w:rsidRDefault="00624016" w:rsidP="00BF60BC">
      <w:pPr>
        <w:pStyle w:val="Heading2"/>
      </w:pPr>
      <w:bookmarkStart w:id="18" w:name="_Ref492380069"/>
      <w:bookmarkStart w:id="19" w:name="_Ref492386536"/>
      <w:bookmarkStart w:id="20" w:name="_Toc521412438"/>
      <w:r>
        <w:t xml:space="preserve">Client Request </w:t>
      </w:r>
      <w:r>
        <w:sym w:font="Wingdings" w:char="F0E0"/>
      </w:r>
      <w:r w:rsidR="00663C19">
        <w:t xml:space="preserve"> Content Body</w:t>
      </w:r>
      <w:bookmarkEnd w:id="18"/>
      <w:bookmarkEnd w:id="19"/>
      <w:bookmarkEnd w:id="20"/>
    </w:p>
    <w:p w14:paraId="0096C070" w14:textId="66247CB5" w:rsidR="00663C19" w:rsidRDefault="00663C19" w:rsidP="00663C19">
      <w:r>
        <w:t xml:space="preserve">The optional body of the message can be sent by the client.  It is just a string of bytes that starts right after the </w:t>
      </w:r>
      <w:r w:rsidR="003E6A10">
        <w:t>"</w:t>
      </w:r>
      <w:r>
        <w:t>\r\n</w:t>
      </w:r>
      <w:r w:rsidR="003E6A10">
        <w:t>"</w:t>
      </w:r>
      <w:r w:rsidR="0017583D">
        <w:t xml:space="preserve"> after the header</w:t>
      </w:r>
      <w:r w:rsidR="00F8188A">
        <w:t>s</w:t>
      </w:r>
      <w:r>
        <w:t xml:space="preserve">.  The number of bytes sent is specified by the header </w:t>
      </w:r>
      <w:r w:rsidR="003E6A10">
        <w:t>"</w:t>
      </w:r>
      <w:r>
        <w:t>Content-length</w:t>
      </w:r>
      <w:r w:rsidR="003E6A10">
        <w:t>"</w:t>
      </w:r>
      <w:r>
        <w:t xml:space="preserve"> and the format of the body is specified by the header </w:t>
      </w:r>
      <w:r w:rsidR="003E6A10">
        <w:t>"</w:t>
      </w:r>
      <w:r>
        <w:t>Content-type</w:t>
      </w:r>
      <w:r w:rsidR="003E6A10">
        <w:t>"</w:t>
      </w:r>
      <w:r w:rsidR="0017583D">
        <w:t>.</w:t>
      </w:r>
    </w:p>
    <w:p w14:paraId="32614468" w14:textId="46D47AFF" w:rsidR="00663C19" w:rsidRPr="00406245" w:rsidRDefault="00663C19" w:rsidP="00663C19">
      <w:r w:rsidRPr="00406245">
        <w:t xml:space="preserve">The legal values of the </w:t>
      </w:r>
      <w:r w:rsidR="003E6A10">
        <w:t>"</w:t>
      </w:r>
      <w:r w:rsidRPr="00406245">
        <w:t>Content-Type</w:t>
      </w:r>
      <w:r w:rsidR="003E6A10">
        <w:t>"</w:t>
      </w:r>
      <w:r w:rsidRPr="00406245">
        <w:t xml:space="preserve"> header is also known as a </w:t>
      </w:r>
      <w:r w:rsidR="003E6A10">
        <w:t>"</w:t>
      </w:r>
      <w:r w:rsidRPr="00406245">
        <w:t>MIME Type</w:t>
      </w:r>
      <w:r w:rsidR="003E6A10">
        <w:t>"</w:t>
      </w:r>
      <w:r w:rsidRPr="00406245">
        <w:t xml:space="preserv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application/json</w:t>
      </w:r>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A3E1D7" w:rsidR="00663C19" w:rsidRPr="00406245" w:rsidRDefault="00663C19" w:rsidP="00663C19">
      <w:r w:rsidRPr="00406245">
        <w:t>The list runs to 100</w:t>
      </w:r>
      <w:r w:rsidR="003E6A10">
        <w:t>'</w:t>
      </w:r>
      <w:r w:rsidRPr="00406245">
        <w:t>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BF60BC">
      <w:pPr>
        <w:pStyle w:val="Heading2"/>
      </w:pPr>
      <w:bookmarkStart w:id="21" w:name="_Toc521412439"/>
      <w:r>
        <w:t>Server Response</w:t>
      </w:r>
      <w:r w:rsidR="00663C19">
        <w:t xml:space="preserve"> Message Format</w:t>
      </w:r>
      <w:bookmarkEnd w:id="21"/>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BF60BC">
      <w:pPr>
        <w:pStyle w:val="Heading2"/>
      </w:pPr>
      <w:bookmarkStart w:id="22" w:name="_Toc521412440"/>
      <w:r w:rsidRPr="00406245">
        <w:t>Server Response</w:t>
      </w:r>
      <w:r w:rsidR="00624016">
        <w:t xml:space="preserve"> </w:t>
      </w:r>
      <w:r w:rsidR="00624016">
        <w:sym w:font="Wingdings" w:char="F0E0"/>
      </w:r>
      <w:r>
        <w:t xml:space="preserve"> Start Line</w:t>
      </w:r>
      <w:bookmarkEnd w:id="22"/>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01DEC85D"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The protocol (probably </w:t>
      </w:r>
      <w:r w:rsidR="003E6A10">
        <w:rPr>
          <w:rFonts w:asciiTheme="minorHAnsi" w:hAnsiTheme="minorHAnsi"/>
          <w:sz w:val="22"/>
          <w:szCs w:val="22"/>
        </w:rPr>
        <w:t>"</w:t>
      </w:r>
      <w:r w:rsidRPr="009B2A63">
        <w:rPr>
          <w:rFonts w:asciiTheme="minorHAnsi" w:hAnsiTheme="minorHAnsi"/>
          <w:sz w:val="22"/>
          <w:szCs w:val="22"/>
        </w:rPr>
        <w:t>HTTP/1.1</w:t>
      </w:r>
      <w:r w:rsidR="003E6A10">
        <w:rPr>
          <w:rFonts w:asciiTheme="minorHAnsi" w:hAnsiTheme="minorHAnsi"/>
          <w:sz w:val="22"/>
          <w:szCs w:val="22"/>
        </w:rPr>
        <w:t>"</w:t>
      </w:r>
      <w:r w:rsidRPr="009B2A63">
        <w:rPr>
          <w:rFonts w:asciiTheme="minorHAnsi" w:hAnsiTheme="minorHAnsi"/>
          <w:sz w:val="22"/>
          <w:szCs w:val="22"/>
        </w:rPr>
        <w:t>)</w:t>
      </w:r>
    </w:p>
    <w:p w14:paraId="5F52EB07" w14:textId="607F5CB4"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The </w:t>
      </w:r>
      <w:hyperlink r:id="rId23" w:history="1">
        <w:r w:rsidRPr="009B2A63">
          <w:rPr>
            <w:rFonts w:asciiTheme="minorHAnsi" w:hAnsiTheme="minorHAnsi"/>
            <w:sz w:val="22"/>
            <w:szCs w:val="22"/>
          </w:rPr>
          <w:t>Status Code</w:t>
        </w:r>
      </w:hyperlink>
      <w:r w:rsidRPr="009B2A63">
        <w:rPr>
          <w:rFonts w:asciiTheme="minorHAnsi" w:hAnsiTheme="minorHAnsi"/>
          <w:sz w:val="22"/>
          <w:szCs w:val="22"/>
        </w:rPr>
        <w:t xml:space="preserve"> (a number as defined by the </w:t>
      </w:r>
      <w:r w:rsidR="00D00F9E" w:rsidRPr="009B2A63">
        <w:rPr>
          <w:rFonts w:asciiTheme="minorHAnsi" w:hAnsiTheme="minorHAnsi"/>
          <w:sz w:val="22"/>
          <w:szCs w:val="22"/>
        </w:rPr>
        <w:t>IETF</w:t>
      </w:r>
      <w:r w:rsidRPr="009B2A63">
        <w:rPr>
          <w:rFonts w:asciiTheme="minorHAnsi" w:hAnsiTheme="minorHAnsi"/>
          <w:sz w:val="22"/>
          <w:szCs w:val="22"/>
        </w:rPr>
        <w:t>)</w:t>
      </w:r>
    </w:p>
    <w:p w14:paraId="0B0F5771" w14:textId="77777777" w:rsidR="00663C19" w:rsidRPr="009B2A63" w:rsidRDefault="00663C19"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The Status Message (a short human readable text version of the status code).  This should not be processed by your client to act, use the Status Code instead.</w:t>
      </w:r>
    </w:p>
    <w:p w14:paraId="669A531B" w14:textId="2BF25608" w:rsidR="00663C19" w:rsidRDefault="00B56EB2" w:rsidP="00663C19">
      <w:pPr>
        <w:pStyle w:val="NumList"/>
        <w:numPr>
          <w:ilvl w:val="0"/>
          <w:numId w:val="15"/>
        </w:numPr>
        <w:rPr>
          <w:rFonts w:asciiTheme="minorHAnsi" w:hAnsiTheme="minorHAnsi"/>
          <w:sz w:val="22"/>
          <w:szCs w:val="22"/>
        </w:rPr>
      </w:pPr>
      <w:r w:rsidRPr="009B2A63">
        <w:rPr>
          <w:rFonts w:asciiTheme="minorHAnsi" w:hAnsiTheme="minorHAnsi"/>
          <w:sz w:val="22"/>
          <w:szCs w:val="22"/>
        </w:rPr>
        <w:t xml:space="preserve">A line </w:t>
      </w:r>
      <w:r w:rsidR="009B2A63">
        <w:rPr>
          <w:rFonts w:asciiTheme="minorHAnsi" w:hAnsiTheme="minorHAnsi"/>
          <w:sz w:val="22"/>
          <w:szCs w:val="22"/>
        </w:rPr>
        <w:t>with just</w:t>
      </w:r>
      <w:r w:rsidRPr="009B2A63">
        <w:rPr>
          <w:rFonts w:asciiTheme="minorHAnsi" w:hAnsiTheme="minorHAnsi"/>
          <w:sz w:val="22"/>
          <w:szCs w:val="22"/>
        </w:rPr>
        <w:t xml:space="preserve"> </w:t>
      </w:r>
      <w:r w:rsidR="003E6A10">
        <w:rPr>
          <w:rFonts w:asciiTheme="minorHAnsi" w:hAnsiTheme="minorHAnsi"/>
          <w:sz w:val="22"/>
          <w:szCs w:val="22"/>
        </w:rPr>
        <w:t>"</w:t>
      </w:r>
      <w:r w:rsidRPr="009B2A63">
        <w:rPr>
          <w:rFonts w:asciiTheme="minorHAnsi" w:hAnsiTheme="minorHAnsi"/>
          <w:sz w:val="22"/>
          <w:szCs w:val="22"/>
        </w:rPr>
        <w:t>\r\</w:t>
      </w:r>
      <w:r w:rsidR="00663C19" w:rsidRPr="009B2A63">
        <w:rPr>
          <w:rFonts w:asciiTheme="minorHAnsi" w:hAnsiTheme="minorHAnsi"/>
          <w:sz w:val="22"/>
          <w:szCs w:val="22"/>
        </w:rPr>
        <w:t>n</w:t>
      </w:r>
      <w:r w:rsidR="003E6A10">
        <w:rPr>
          <w:rFonts w:asciiTheme="minorHAnsi" w:hAnsiTheme="minorHAnsi"/>
          <w:sz w:val="22"/>
          <w:szCs w:val="22"/>
        </w:rPr>
        <w:t>"</w:t>
      </w:r>
    </w:p>
    <w:p w14:paraId="1290DAD0" w14:textId="77777777" w:rsidR="009B2A63" w:rsidRPr="009B2A63" w:rsidRDefault="009B2A63" w:rsidP="009B2A63">
      <w:pPr>
        <w:pStyle w:val="NumList"/>
        <w:numPr>
          <w:ilvl w:val="0"/>
          <w:numId w:val="0"/>
        </w:numPr>
        <w:ind w:left="720"/>
        <w:rPr>
          <w:rFonts w:asciiTheme="minorHAnsi" w:hAnsiTheme="minorHAnsi"/>
          <w:sz w:val="22"/>
          <w:szCs w:val="22"/>
        </w:rPr>
      </w:pPr>
    </w:p>
    <w:p w14:paraId="49731078" w14:textId="7AD48864" w:rsidR="00663C19" w:rsidRPr="00406245" w:rsidRDefault="00663C19" w:rsidP="00663C19">
      <w:r w:rsidRPr="00406245">
        <w:t>An example server response</w:t>
      </w:r>
      <w:r w:rsidR="009B2A63">
        <w:t xml:space="preserve"> start</w:t>
      </w:r>
      <w:r w:rsidRPr="00406245">
        <w:t xml:space="preserve"> line (indicating success) is:</w:t>
      </w:r>
    </w:p>
    <w:p w14:paraId="5E4BA761" w14:textId="77777777" w:rsidR="00663C19" w:rsidRPr="00193126" w:rsidRDefault="00663C19" w:rsidP="00663C19">
      <w:pPr>
        <w:pStyle w:val="CCode"/>
        <w:rPr>
          <w:color w:val="1F4E79" w:themeColor="accent1" w:themeShade="80"/>
        </w:rPr>
      </w:pPr>
      <w:r w:rsidRPr="00193126">
        <w:rPr>
          <w:color w:val="1F4E79" w:themeColor="accent1" w:themeShade="80"/>
        </w:rPr>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Pr="00193126" w:rsidRDefault="00663C19" w:rsidP="00663C19">
      <w:pPr>
        <w:pStyle w:val="CCode"/>
        <w:rPr>
          <w:color w:val="1F4E79" w:themeColor="accent1" w:themeShade="80"/>
        </w:rPr>
      </w:pPr>
      <w:r w:rsidRPr="00193126">
        <w:rPr>
          <w:color w:val="1F4E79" w:themeColor="accent1" w:themeShade="80"/>
        </w:rPr>
        <w:t>HTTP/1.1 404 NOT FOUND</w:t>
      </w:r>
    </w:p>
    <w:p w14:paraId="7D82556B" w14:textId="26A241FB" w:rsidR="000A12B1" w:rsidRDefault="000A12B1" w:rsidP="00BF60BC">
      <w:pPr>
        <w:pStyle w:val="Heading2"/>
      </w:pPr>
      <w:bookmarkStart w:id="23" w:name="_Toc521412441"/>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23"/>
    </w:p>
    <w:p w14:paraId="7708F996" w14:textId="11145DF4"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55651715" w:rsidR="00D00F9E" w:rsidRPr="0021494A" w:rsidRDefault="00D00F9E" w:rsidP="00D00F9E">
      <w:r>
        <w:t>There is a practical discussion of these code</w:t>
      </w:r>
      <w:r w:rsidR="001B631B">
        <w:t>s</w:t>
      </w:r>
      <w:r>
        <w:t xml:space="preserve"> on the Mozilla foundation </w:t>
      </w:r>
      <w:hyperlink r:id="rId25" w:history="1">
        <w:r w:rsidRPr="00D00F9E">
          <w:rPr>
            <w:rStyle w:val="Hyperlink"/>
          </w:rPr>
          <w:t>website</w:t>
        </w:r>
      </w:hyperlink>
      <w:r>
        <w:t>.</w:t>
      </w:r>
    </w:p>
    <w:p w14:paraId="50FA7A72" w14:textId="39CA1346" w:rsidR="000A12B1" w:rsidRDefault="000A12B1" w:rsidP="00BF60BC">
      <w:pPr>
        <w:pStyle w:val="Heading2"/>
      </w:pPr>
      <w:bookmarkStart w:id="24" w:name="_Toc521412442"/>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24"/>
    </w:p>
    <w:p w14:paraId="176B02C3" w14:textId="131ACED8" w:rsidR="00D00F9E" w:rsidRPr="00D00F9E" w:rsidRDefault="00D00F9E" w:rsidP="00D00F9E">
      <w:r>
        <w:t xml:space="preserve">In addition to the Server Status Code, the server will respond with a short description of the status code e.g. </w:t>
      </w:r>
      <w:r w:rsidR="003E6A10">
        <w:t>"</w:t>
      </w:r>
      <w:r>
        <w:t>OK</w:t>
      </w:r>
      <w:r w:rsidR="003E6A10">
        <w:t>"</w:t>
      </w:r>
      <w:r w:rsidR="005B4FF6">
        <w:t xml:space="preserve"> or </w:t>
      </w:r>
      <w:r w:rsidR="003E6A10">
        <w:t>"</w:t>
      </w:r>
      <w:r w:rsidR="005B4FF6">
        <w:t>Created</w:t>
      </w:r>
      <w:r w:rsidR="003E6A10">
        <w:t>"</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BF60BC">
      <w:pPr>
        <w:pStyle w:val="Heading2"/>
      </w:pPr>
      <w:bookmarkStart w:id="25" w:name="_Toc521412443"/>
      <w:r w:rsidRPr="00406245">
        <w:lastRenderedPageBreak/>
        <w:t>Server Response</w:t>
      </w:r>
      <w:r w:rsidR="00624016">
        <w:t xml:space="preserve"> </w:t>
      </w:r>
      <w:r w:rsidR="00624016">
        <w:sym w:font="Wingdings" w:char="F0E0"/>
      </w:r>
      <w:r>
        <w:t xml:space="preserve"> Header</w:t>
      </w:r>
      <w:r w:rsidR="00624016">
        <w:t>s</w:t>
      </w:r>
      <w:bookmarkEnd w:id="25"/>
    </w:p>
    <w:p w14:paraId="055BE6EB" w14:textId="77777777" w:rsidR="00663C19" w:rsidRPr="00E75544" w:rsidRDefault="00663C19" w:rsidP="00663C19">
      <w:r>
        <w:t xml:space="preserve">The server uses </w:t>
      </w:r>
      <w:proofErr w:type="gramStart"/>
      <w:r>
        <w:t>exactly the same</w:t>
      </w:r>
      <w:proofErr w:type="gramEnd"/>
      <w:r>
        <w:t xml:space="preserve"> Header format scheme as the client.</w:t>
      </w:r>
    </w:p>
    <w:p w14:paraId="31B66C56" w14:textId="7F4240C9" w:rsidR="00663C19" w:rsidRPr="00406245" w:rsidRDefault="00663C19" w:rsidP="00BF60BC">
      <w:pPr>
        <w:pStyle w:val="Heading2"/>
      </w:pPr>
      <w:bookmarkStart w:id="26" w:name="_Toc521412444"/>
      <w:r w:rsidRPr="00406245">
        <w:t>Server Response</w:t>
      </w:r>
      <w:r w:rsidR="00624016">
        <w:t xml:space="preserve"> </w:t>
      </w:r>
      <w:r w:rsidR="00624016">
        <w:sym w:font="Wingdings" w:char="F0E0"/>
      </w:r>
      <w:r>
        <w:t xml:space="preserve"> Content Body</w:t>
      </w:r>
      <w:bookmarkEnd w:id="26"/>
    </w:p>
    <w:p w14:paraId="3E66E41A" w14:textId="77777777" w:rsidR="00663C19" w:rsidRPr="00406245" w:rsidRDefault="00663C19" w:rsidP="00663C19">
      <w:r>
        <w:t xml:space="preserve">The server uses </w:t>
      </w:r>
      <w:proofErr w:type="gramStart"/>
      <w:r>
        <w:t>exactly the same</w:t>
      </w:r>
      <w:proofErr w:type="gramEnd"/>
      <w:r>
        <w:t xml:space="preserve"> Content Body format scheme as the client.</w:t>
      </w:r>
    </w:p>
    <w:p w14:paraId="0C499084" w14:textId="49B0EA09" w:rsidR="00663C19" w:rsidRPr="00406245" w:rsidRDefault="00663C19" w:rsidP="00BF60BC">
      <w:pPr>
        <w:pStyle w:val="Heading1"/>
      </w:pPr>
      <w:bookmarkStart w:id="27" w:name="_Toc521412445"/>
      <w:r w:rsidRPr="00406245">
        <w:t xml:space="preserve">Client for URLs or </w:t>
      </w:r>
      <w:r w:rsidR="003E6A10">
        <w:t>"</w:t>
      </w:r>
      <w:r w:rsidR="0011677D">
        <w:t>C</w:t>
      </w:r>
      <w:r w:rsidR="003E6A10">
        <w:t>"</w:t>
      </w:r>
      <w:r w:rsidRPr="00406245">
        <w:t xml:space="preserve"> URL </w:t>
      </w:r>
      <w:r>
        <w:t>(CURL)</w:t>
      </w:r>
      <w:bookmarkEnd w:id="27"/>
    </w:p>
    <w:p w14:paraId="7D39CDF9" w14:textId="15AD55F4"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w:t>
      </w:r>
      <w:r w:rsidR="007076A2">
        <w:t>built into</w:t>
      </w:r>
      <w:r w:rsidR="00690139">
        <w:t xml:space="preserve"> Unix (Linux, MacOS) and</w:t>
      </w:r>
      <w:r w:rsidR="007076A2">
        <w:t xml:space="preserve"> is </w:t>
      </w:r>
      <w:r w:rsidR="00046051">
        <w:t xml:space="preserve">also </w:t>
      </w:r>
      <w:r w:rsidR="007076A2">
        <w:t>available for</w:t>
      </w:r>
      <w:r w:rsidR="00690139">
        <w:t xml:space="preserve"> Windows</w:t>
      </w:r>
      <w:r w:rsidR="00046051">
        <w:t xml:space="preserve"> (but not built in)</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3C98C2DD" w:rsidR="00663C19" w:rsidRDefault="00663C19" w:rsidP="00663C19">
      <w:r w:rsidRPr="00406245">
        <w:t xml:space="preserve">For example, if you want to see </w:t>
      </w:r>
      <w:r w:rsidR="00794AA5">
        <w:t xml:space="preserve">what options are available on the </w:t>
      </w:r>
      <w:r w:rsidR="003E6A10">
        <w:t>"</w:t>
      </w:r>
      <w:r w:rsidR="00794AA5">
        <w:t>anything</w:t>
      </w:r>
      <w:r w:rsidR="003E6A10">
        <w:t>"</w:t>
      </w:r>
      <w:r w:rsidR="00794AA5">
        <w:t xml:space="preserve"> resource on the httpbin.org </w:t>
      </w:r>
      <w:r w:rsidRPr="00406245">
        <w:t>we</w:t>
      </w:r>
      <w:r>
        <w:t>bsite you can type the command</w:t>
      </w:r>
      <w:r w:rsidR="00794AA5">
        <w:t>:</w:t>
      </w:r>
    </w:p>
    <w:p w14:paraId="65D18C86" w14:textId="46E14ECB" w:rsidR="00663C19" w:rsidRPr="00193126" w:rsidRDefault="00663C19" w:rsidP="00663C19">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OPTIONS</w:t>
      </w:r>
      <w:r w:rsidRPr="00193126">
        <w:rPr>
          <w:color w:val="1F4E79" w:themeColor="accent1" w:themeShade="80"/>
        </w:rPr>
        <w:t xml:space="preserve"> </w:t>
      </w:r>
      <w:r w:rsidR="00794AA5" w:rsidRPr="00193126">
        <w:rPr>
          <w:color w:val="1F4E79" w:themeColor="accent1" w:themeShade="80"/>
        </w:rPr>
        <w:t>http://httpbin.org/anything</w:t>
      </w:r>
    </w:p>
    <w:p w14:paraId="3308CBA5" w14:textId="77777777" w:rsidR="00663C19" w:rsidRPr="00406245" w:rsidRDefault="00663C19" w:rsidP="00663C19">
      <w:r w:rsidRPr="00406245">
        <w:t>This example will build an HTTP message that looks like this:</w:t>
      </w:r>
    </w:p>
    <w:p w14:paraId="7379400C" w14:textId="6785717E" w:rsidR="00663C19" w:rsidRPr="00193126" w:rsidRDefault="00663C19" w:rsidP="00663C19">
      <w:pPr>
        <w:pStyle w:val="CCode"/>
        <w:rPr>
          <w:color w:val="1F4E79" w:themeColor="accent1" w:themeShade="80"/>
        </w:rPr>
      </w:pPr>
      <w:r w:rsidRPr="00193126">
        <w:rPr>
          <w:color w:val="1F4E79" w:themeColor="accent1" w:themeShade="80"/>
        </w:rPr>
        <w:t>OPTIONS /</w:t>
      </w:r>
      <w:r w:rsidR="00794AA5" w:rsidRPr="00193126">
        <w:rPr>
          <w:color w:val="1F4E79" w:themeColor="accent1" w:themeShade="80"/>
        </w:rPr>
        <w:t>anything HTTP</w:t>
      </w:r>
      <w:r w:rsidRPr="00193126">
        <w:rPr>
          <w:color w:val="1F4E79" w:themeColor="accent1" w:themeShade="80"/>
        </w:rPr>
        <w:t>/1.1</w:t>
      </w:r>
    </w:p>
    <w:p w14:paraId="055FD26F" w14:textId="5F8FB7EC" w:rsidR="00EA4B91" w:rsidRPr="00193126" w:rsidRDefault="00EA4B91" w:rsidP="00663C19">
      <w:pPr>
        <w:pStyle w:val="CCode"/>
        <w:rPr>
          <w:color w:val="1F4E79" w:themeColor="accent1" w:themeShade="80"/>
        </w:rPr>
      </w:pPr>
      <w:r w:rsidRPr="00193126">
        <w:rPr>
          <w:color w:val="1F4E79" w:themeColor="accent1" w:themeShade="80"/>
        </w:rPr>
        <w:t>Host: httpbin.org</w:t>
      </w:r>
    </w:p>
    <w:p w14:paraId="0CA8CB3E" w14:textId="56346EAB" w:rsidR="00663C19" w:rsidRDefault="00663C19" w:rsidP="00663C19">
      <w:r w:rsidRPr="00406245">
        <w:t xml:space="preserve">The website will then reply with the HTTP options that it </w:t>
      </w:r>
      <w:proofErr w:type="gramStart"/>
      <w:r w:rsidRPr="00406245">
        <w:t>supports</w:t>
      </w:r>
      <w:proofErr w:type="gramEnd"/>
      <w:r w:rsidRPr="00406245">
        <w:t xml:space="preserve"> and you will see the output on the terminal (because of the -v)</w:t>
      </w:r>
      <w:r w:rsidR="00EA4B91">
        <w:t>.</w:t>
      </w:r>
    </w:p>
    <w:p w14:paraId="4B7CCA30" w14:textId="380A79BA" w:rsidR="00EA4B91" w:rsidRPr="00406245" w:rsidRDefault="00EA4B91" w:rsidP="00663C19">
      <w:r>
        <w:t>The data sent from you</w:t>
      </w:r>
      <w:r w:rsidR="003E6A10">
        <w:t>r</w:t>
      </w:r>
      <w:r>
        <w:t xml:space="preserve"> client to the server is shown as lines starting with </w:t>
      </w:r>
      <w:r w:rsidR="003E6A10">
        <w:t>"</w:t>
      </w:r>
      <w:r>
        <w:t>&gt;</w:t>
      </w:r>
      <w:r w:rsidR="003E6A10">
        <w:t>"</w:t>
      </w:r>
      <w:r>
        <w:t xml:space="preserve"> while the response data from the server is shown as lines starting with </w:t>
      </w:r>
      <w:r w:rsidR="003E6A10">
        <w:t>"</w:t>
      </w:r>
      <w:r>
        <w:t>&lt;</w:t>
      </w:r>
      <w:r w:rsidR="003E6A10">
        <w:t>"</w:t>
      </w:r>
      <w:r>
        <w:t>.</w:t>
      </w:r>
    </w:p>
    <w:p w14:paraId="4289C6D1" w14:textId="11A3C0C1" w:rsidR="00663C19" w:rsidRPr="00406245" w:rsidRDefault="00EA4B91" w:rsidP="00663C19">
      <w:r>
        <w:rPr>
          <w:noProof/>
        </w:rPr>
        <w:drawing>
          <wp:inline distT="0" distB="0" distL="0" distR="0" wp14:anchorId="5226711F" wp14:editId="21C18196">
            <wp:extent cx="4872000" cy="248440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940" cy="2501714"/>
                    </a:xfrm>
                    <a:prstGeom prst="rect">
                      <a:avLst/>
                    </a:prstGeom>
                  </pic:spPr>
                </pic:pic>
              </a:graphicData>
            </a:graphic>
          </wp:inline>
        </w:drawing>
      </w:r>
    </w:p>
    <w:p w14:paraId="3A9D09BB" w14:textId="7D98BE44" w:rsidR="00663C19" w:rsidRDefault="00663C19" w:rsidP="00663C19">
      <w:r>
        <w:lastRenderedPageBreak/>
        <w:t>CURL</w:t>
      </w:r>
      <w:r w:rsidRPr="00406245">
        <w:t xml:space="preserve"> support</w:t>
      </w:r>
      <w:r w:rsidR="00E103BA">
        <w:t>s</w:t>
      </w:r>
      <w:r w:rsidRPr="00406245">
        <w:t xml:space="preserve"> both http and https.  If you specify the root certificate using the --</w:t>
      </w:r>
      <w:proofErr w:type="spellStart"/>
      <w:r w:rsidRPr="00406245">
        <w:t>cacert</w:t>
      </w:r>
      <w:proofErr w:type="spellEnd"/>
      <w:r w:rsidRPr="00406245">
        <w:t xml:space="preserve"> option, </w:t>
      </w:r>
      <w:r>
        <w:t>CURL</w:t>
      </w:r>
      <w:r w:rsidRPr="00406245">
        <w:t xml:space="preserve"> will validate the certificate before proceeding with the http transaction.</w:t>
      </w:r>
      <w:r w:rsidR="00794AA5">
        <w:t xml:space="preserve"> If the server requires the client certificate</w:t>
      </w:r>
      <w:r w:rsidR="005220A2">
        <w:t xml:space="preserve"> (</w:t>
      </w:r>
      <w:r w:rsidR="00240CD3">
        <w:t>e.g.</w:t>
      </w:r>
      <w:r w:rsidR="005220A2">
        <w:t xml:space="preserve"> AWS)</w:t>
      </w:r>
      <w:r w:rsidR="00794AA5">
        <w:t xml:space="preserve">, using the </w:t>
      </w:r>
      <w:r w:rsidR="00240CD3">
        <w:t>--</w:t>
      </w:r>
      <w:r w:rsidR="00794AA5">
        <w:t>cert option to provide the client</w:t>
      </w:r>
      <w:r w:rsidR="003E6A10">
        <w:t>'</w:t>
      </w:r>
      <w:r w:rsidR="00794AA5">
        <w:t>s certificate file.</w:t>
      </w:r>
    </w:p>
    <w:p w14:paraId="2820CA12" w14:textId="79D448E7" w:rsidR="009006D9" w:rsidRDefault="009006D9" w:rsidP="001B631B">
      <w:pPr>
        <w:keepNext/>
      </w:pPr>
      <w:r>
        <w:t>Note that if you specify JSON with the -d option and your JSON has quotes in it, they must be escaped using backslash (\) characters. For example:</w:t>
      </w:r>
    </w:p>
    <w:p w14:paraId="1148B428" w14:textId="04DE7A60" w:rsidR="009006D9" w:rsidRPr="00193126" w:rsidRDefault="009006D9" w:rsidP="009006D9">
      <w:pPr>
        <w:pStyle w:val="CCode"/>
        <w:rPr>
          <w:rStyle w:val="Hyperlink"/>
          <w:color w:val="1F4E79" w:themeColor="accent1" w:themeShade="80"/>
        </w:rPr>
      </w:pPr>
      <w:r w:rsidRPr="00193126">
        <w:rPr>
          <w:color w:val="1F4E79" w:themeColor="accent1" w:themeShade="80"/>
        </w:rPr>
        <w:t>curl</w:t>
      </w:r>
      <w:r w:rsidR="00794AA5" w:rsidRPr="00193126">
        <w:rPr>
          <w:color w:val="1F4E79" w:themeColor="accent1" w:themeShade="80"/>
        </w:rPr>
        <w:t xml:space="preserve"> -v -X </w:t>
      </w:r>
      <w:r w:rsidRPr="00193126">
        <w:rPr>
          <w:color w:val="1F4E79" w:themeColor="accent1" w:themeShade="80"/>
        </w:rPr>
        <w:t xml:space="preserve">POST </w:t>
      </w:r>
      <w:r w:rsidR="00794AA5" w:rsidRPr="00193126">
        <w:rPr>
          <w:color w:val="1F4E79" w:themeColor="accent1" w:themeShade="80"/>
        </w:rPr>
        <w:t xml:space="preserve">-H </w:t>
      </w:r>
      <w:r w:rsidR="003E6A10">
        <w:rPr>
          <w:color w:val="1F4E79" w:themeColor="accent1" w:themeShade="80"/>
        </w:rPr>
        <w:t>"</w:t>
      </w:r>
      <w:r w:rsidR="00794AA5" w:rsidRPr="00193126">
        <w:rPr>
          <w:color w:val="1F4E79" w:themeColor="accent1" w:themeShade="80"/>
        </w:rPr>
        <w:t>Content-type: application/json</w:t>
      </w:r>
      <w:r w:rsidR="003E6A10">
        <w:rPr>
          <w:color w:val="1F4E79" w:themeColor="accent1" w:themeShade="80"/>
        </w:rPr>
        <w:t>"</w:t>
      </w:r>
      <w:r w:rsidR="00794AA5" w:rsidRPr="00193126">
        <w:rPr>
          <w:color w:val="1F4E79" w:themeColor="accent1" w:themeShade="80"/>
        </w:rPr>
        <w:t xml:space="preserve"> -d </w:t>
      </w:r>
      <w:r w:rsidR="003E6A10">
        <w:rPr>
          <w:color w:val="1F4E79" w:themeColor="accent1" w:themeShade="80"/>
        </w:rPr>
        <w:t>"</w:t>
      </w:r>
      <w:r w:rsidRPr="00193126">
        <w:rPr>
          <w:color w:val="1F4E79" w:themeColor="accent1" w:themeShade="80"/>
        </w:rPr>
        <w:t>{\</w:t>
      </w:r>
      <w:r w:rsidR="003E6A10">
        <w:rPr>
          <w:color w:val="1F4E79" w:themeColor="accent1" w:themeShade="80"/>
        </w:rPr>
        <w:t>"</w:t>
      </w:r>
      <w:r w:rsidRPr="00193126">
        <w:rPr>
          <w:color w:val="1F4E79" w:themeColor="accent1" w:themeShade="80"/>
        </w:rPr>
        <w:t>Key1\</w:t>
      </w:r>
      <w:proofErr w:type="gramStart"/>
      <w:r w:rsidR="003E6A10">
        <w:rPr>
          <w:color w:val="1F4E79" w:themeColor="accent1" w:themeShade="80"/>
        </w:rPr>
        <w:t>"</w:t>
      </w:r>
      <w:r w:rsidRPr="00193126">
        <w:rPr>
          <w:color w:val="1F4E79" w:themeColor="accent1" w:themeShade="80"/>
        </w:rPr>
        <w:t>:</w:t>
      </w:r>
      <w:r w:rsidR="00794AA5" w:rsidRPr="00193126">
        <w:rPr>
          <w:color w:val="1F4E79" w:themeColor="accent1" w:themeShade="80"/>
        </w:rPr>
        <w:t>\</w:t>
      </w:r>
      <w:proofErr w:type="gramEnd"/>
      <w:r w:rsidR="003E6A10">
        <w:rPr>
          <w:color w:val="1F4E79" w:themeColor="accent1" w:themeShade="80"/>
        </w:rPr>
        <w:t>"</w:t>
      </w:r>
      <w:r w:rsidR="00794AA5" w:rsidRPr="00193126">
        <w:rPr>
          <w:color w:val="1F4E79" w:themeColor="accent1" w:themeShade="80"/>
        </w:rPr>
        <w:t>Value1\</w:t>
      </w:r>
      <w:r w:rsidR="003E6A10">
        <w:rPr>
          <w:color w:val="1F4E79" w:themeColor="accent1" w:themeShade="80"/>
        </w:rPr>
        <w:t>"</w:t>
      </w:r>
      <w:r w:rsidR="00794AA5" w:rsidRPr="00193126">
        <w:rPr>
          <w:color w:val="1F4E79" w:themeColor="accent1" w:themeShade="80"/>
        </w:rPr>
        <w:t>}</w:t>
      </w:r>
      <w:r w:rsidR="003E6A10">
        <w:rPr>
          <w:color w:val="1F4E79" w:themeColor="accent1" w:themeShade="80"/>
        </w:rPr>
        <w:t>"</w:t>
      </w:r>
      <w:r w:rsidR="003B25F5" w:rsidRPr="00193126">
        <w:rPr>
          <w:color w:val="1F4E79" w:themeColor="accent1" w:themeShade="80"/>
        </w:rPr>
        <w:t xml:space="preserve"> </w:t>
      </w:r>
      <w:r w:rsidR="00794AA5" w:rsidRPr="00193126">
        <w:rPr>
          <w:color w:val="1F4E79" w:themeColor="accent1" w:themeShade="80"/>
        </w:rPr>
        <w:t>http://httpbin.org/anything</w:t>
      </w:r>
    </w:p>
    <w:p w14:paraId="69AC34C3" w14:textId="77777777" w:rsidR="001B631B" w:rsidRDefault="001B631B" w:rsidP="009006D9">
      <w:pPr>
        <w:pStyle w:val="CCode"/>
        <w:rPr>
          <w:rFonts w:asciiTheme="minorHAnsi" w:eastAsiaTheme="minorHAnsi" w:hAnsiTheme="minorHAnsi"/>
          <w:color w:val="auto"/>
          <w:kern w:val="0"/>
          <w:sz w:val="22"/>
          <w:szCs w:val="22"/>
        </w:rPr>
      </w:pPr>
    </w:p>
    <w:p w14:paraId="2575B9E2" w14:textId="7D9CB38A" w:rsidR="00794AA5" w:rsidRDefault="00794AA5" w:rsidP="001B631B">
      <w:pPr>
        <w:pStyle w:val="CCode"/>
        <w:ind w:left="0"/>
        <w:rPr>
          <w:rFonts w:asciiTheme="minorHAnsi" w:eastAsiaTheme="minorHAnsi" w:hAnsiTheme="minorHAnsi"/>
          <w:color w:val="auto"/>
          <w:kern w:val="0"/>
          <w:sz w:val="22"/>
          <w:szCs w:val="22"/>
        </w:rPr>
      </w:pPr>
      <w:r>
        <w:rPr>
          <w:rFonts w:asciiTheme="minorHAnsi" w:eastAsiaTheme="minorHAnsi" w:hAnsiTheme="minorHAnsi"/>
          <w:color w:val="auto"/>
          <w:kern w:val="0"/>
          <w:sz w:val="22"/>
          <w:szCs w:val="22"/>
        </w:rPr>
        <w:t xml:space="preserve">If you are using Windows PowerShell to execute the CURL command, replace the double quotes that are </w:t>
      </w:r>
      <w:r w:rsidRPr="00794AA5">
        <w:rPr>
          <w:rFonts w:asciiTheme="minorHAnsi" w:eastAsiaTheme="minorHAnsi" w:hAnsiTheme="minorHAnsi"/>
          <w:color w:val="auto"/>
          <w:kern w:val="0"/>
          <w:sz w:val="22"/>
          <w:szCs w:val="22"/>
          <w:u w:val="single"/>
        </w:rPr>
        <w:t>not</w:t>
      </w:r>
      <w:r>
        <w:rPr>
          <w:rFonts w:asciiTheme="minorHAnsi" w:eastAsiaTheme="minorHAnsi" w:hAnsiTheme="minorHAnsi"/>
          <w:color w:val="auto"/>
          <w:kern w:val="0"/>
          <w:sz w:val="22"/>
          <w:szCs w:val="22"/>
        </w:rPr>
        <w:t xml:space="preserve"> inside the JSON message with single quotes. </w:t>
      </w:r>
      <w:r w:rsidR="00240CD3">
        <w:rPr>
          <w:rFonts w:asciiTheme="minorHAnsi" w:eastAsiaTheme="minorHAnsi" w:hAnsiTheme="minorHAnsi"/>
          <w:color w:val="auto"/>
          <w:kern w:val="0"/>
          <w:sz w:val="22"/>
          <w:szCs w:val="22"/>
        </w:rPr>
        <w:t>In that case the</w:t>
      </w:r>
      <w:r>
        <w:rPr>
          <w:rFonts w:asciiTheme="minorHAnsi" w:eastAsiaTheme="minorHAnsi" w:hAnsiTheme="minorHAnsi"/>
          <w:color w:val="auto"/>
          <w:kern w:val="0"/>
          <w:sz w:val="22"/>
          <w:szCs w:val="22"/>
        </w:rPr>
        <w:t xml:space="preserve"> above </w:t>
      </w:r>
      <w:r w:rsidR="00240CD3">
        <w:rPr>
          <w:rFonts w:asciiTheme="minorHAnsi" w:eastAsiaTheme="minorHAnsi" w:hAnsiTheme="minorHAnsi"/>
          <w:color w:val="auto"/>
          <w:kern w:val="0"/>
          <w:sz w:val="22"/>
          <w:szCs w:val="22"/>
        </w:rPr>
        <w:t xml:space="preserve">command </w:t>
      </w:r>
      <w:r>
        <w:rPr>
          <w:rFonts w:asciiTheme="minorHAnsi" w:eastAsiaTheme="minorHAnsi" w:hAnsiTheme="minorHAnsi"/>
          <w:color w:val="auto"/>
          <w:kern w:val="0"/>
          <w:sz w:val="22"/>
          <w:szCs w:val="22"/>
        </w:rPr>
        <w:t>would be:</w:t>
      </w:r>
    </w:p>
    <w:p w14:paraId="4C6950F0" w14:textId="122E1ED0" w:rsidR="00794AA5" w:rsidRDefault="00794AA5" w:rsidP="001B631B">
      <w:pPr>
        <w:pStyle w:val="CCode"/>
        <w:ind w:left="0"/>
        <w:rPr>
          <w:rFonts w:asciiTheme="minorHAnsi" w:eastAsiaTheme="minorHAnsi" w:hAnsiTheme="minorHAnsi"/>
          <w:color w:val="auto"/>
          <w:kern w:val="0"/>
          <w:sz w:val="22"/>
          <w:szCs w:val="22"/>
        </w:rPr>
      </w:pPr>
    </w:p>
    <w:p w14:paraId="0E60C2CB" w14:textId="723F8FE0" w:rsidR="00794AA5" w:rsidRPr="00193126" w:rsidRDefault="00794AA5" w:rsidP="00794AA5">
      <w:pPr>
        <w:pStyle w:val="CCode"/>
        <w:rPr>
          <w:color w:val="1F4E79" w:themeColor="accent1" w:themeShade="80"/>
          <w:u w:val="single"/>
        </w:rPr>
      </w:pPr>
      <w:r w:rsidRPr="00193126">
        <w:rPr>
          <w:color w:val="1F4E79" w:themeColor="accent1" w:themeShade="80"/>
        </w:rPr>
        <w:t xml:space="preserve">curl -v -X POST -H </w:t>
      </w:r>
      <w:r w:rsidR="003E6A10">
        <w:rPr>
          <w:color w:val="1F4E79" w:themeColor="accent1" w:themeShade="80"/>
        </w:rPr>
        <w:t>'</w:t>
      </w:r>
      <w:r w:rsidRPr="00193126">
        <w:rPr>
          <w:color w:val="1F4E79" w:themeColor="accent1" w:themeShade="80"/>
        </w:rPr>
        <w:t>Content-type: application/json</w:t>
      </w:r>
      <w:r w:rsidR="003E6A10">
        <w:rPr>
          <w:color w:val="1F4E79" w:themeColor="accent1" w:themeShade="80"/>
        </w:rPr>
        <w:t>'</w:t>
      </w:r>
      <w:r w:rsidRPr="00193126">
        <w:rPr>
          <w:color w:val="1F4E79" w:themeColor="accent1" w:themeShade="80"/>
        </w:rPr>
        <w:t xml:space="preserve"> -d </w:t>
      </w:r>
      <w:r w:rsidR="003E6A10">
        <w:rPr>
          <w:color w:val="1F4E79" w:themeColor="accent1" w:themeShade="80"/>
        </w:rPr>
        <w:t>'</w:t>
      </w:r>
      <w:r w:rsidRPr="00193126">
        <w:rPr>
          <w:color w:val="1F4E79" w:themeColor="accent1" w:themeShade="80"/>
        </w:rPr>
        <w:t>{\</w:t>
      </w:r>
      <w:r w:rsidR="003E6A10">
        <w:rPr>
          <w:color w:val="1F4E79" w:themeColor="accent1" w:themeShade="80"/>
        </w:rPr>
        <w:t>"</w:t>
      </w:r>
      <w:r w:rsidRPr="00193126">
        <w:rPr>
          <w:color w:val="1F4E79" w:themeColor="accent1" w:themeShade="80"/>
        </w:rPr>
        <w:t>Key1\</w:t>
      </w:r>
      <w:proofErr w:type="gramStart"/>
      <w:r w:rsidR="003E6A10">
        <w:rPr>
          <w:color w:val="1F4E79" w:themeColor="accent1" w:themeShade="80"/>
        </w:rPr>
        <w:t>"</w:t>
      </w:r>
      <w:r w:rsidRPr="00193126">
        <w:rPr>
          <w:color w:val="1F4E79" w:themeColor="accent1" w:themeShade="80"/>
        </w:rPr>
        <w:t>:\</w:t>
      </w:r>
      <w:proofErr w:type="gramEnd"/>
      <w:r w:rsidR="004A01AF">
        <w:rPr>
          <w:color w:val="1F4E79" w:themeColor="accent1" w:themeShade="80"/>
        </w:rPr>
        <w:t>"</w:t>
      </w:r>
      <w:r w:rsidRPr="00193126">
        <w:rPr>
          <w:color w:val="1F4E79" w:themeColor="accent1" w:themeShade="80"/>
        </w:rPr>
        <w:t>Value1\</w:t>
      </w:r>
      <w:r w:rsidR="003E6A10">
        <w:rPr>
          <w:color w:val="1F4E79" w:themeColor="accent1" w:themeShade="80"/>
        </w:rPr>
        <w:t>"</w:t>
      </w:r>
      <w:r w:rsidRPr="00193126">
        <w:rPr>
          <w:color w:val="1F4E79" w:themeColor="accent1" w:themeShade="80"/>
        </w:rPr>
        <w:t>}</w:t>
      </w:r>
      <w:r w:rsidR="003E6A10">
        <w:rPr>
          <w:color w:val="1F4E79" w:themeColor="accent1" w:themeShade="80"/>
        </w:rPr>
        <w:t>'</w:t>
      </w:r>
      <w:r w:rsidRPr="00193126">
        <w:rPr>
          <w:color w:val="1F4E79" w:themeColor="accent1" w:themeShade="80"/>
        </w:rPr>
        <w:t xml:space="preserve"> http://httpbin.org/anything</w:t>
      </w:r>
    </w:p>
    <w:p w14:paraId="6F3B0C01" w14:textId="77777777" w:rsidR="00794AA5" w:rsidRDefault="00794AA5" w:rsidP="001B631B">
      <w:pPr>
        <w:pStyle w:val="CCode"/>
        <w:ind w:left="0"/>
        <w:rPr>
          <w:rFonts w:asciiTheme="minorHAnsi" w:eastAsiaTheme="minorHAnsi" w:hAnsiTheme="minorHAnsi"/>
          <w:color w:val="auto"/>
          <w:kern w:val="0"/>
          <w:sz w:val="22"/>
          <w:szCs w:val="22"/>
        </w:rPr>
      </w:pPr>
    </w:p>
    <w:p w14:paraId="558BCE8F" w14:textId="21F3EA71" w:rsidR="000374FE" w:rsidRDefault="001B631B" w:rsidP="001B631B">
      <w:pPr>
        <w:pStyle w:val="CCode"/>
        <w:ind w:left="0"/>
      </w:pPr>
      <w:r w:rsidRPr="001B631B">
        <w:rPr>
          <w:rFonts w:asciiTheme="minorHAnsi" w:eastAsiaTheme="minorHAnsi" w:hAnsiTheme="minorHAnsi"/>
          <w:color w:val="auto"/>
          <w:kern w:val="0"/>
          <w:sz w:val="22"/>
          <w:szCs w:val="22"/>
        </w:rPr>
        <w:t>When you</w:t>
      </w:r>
      <w:r>
        <w:rPr>
          <w:rFonts w:asciiTheme="minorHAnsi" w:eastAsiaTheme="minorHAnsi" w:hAnsiTheme="minorHAnsi"/>
          <w:color w:val="auto"/>
          <w:kern w:val="0"/>
          <w:sz w:val="22"/>
          <w:szCs w:val="22"/>
        </w:rPr>
        <w:t xml:space="preserve"> specify a body (such as with -d), CURL will automatically calculate and send the Content</w:t>
      </w:r>
      <w:r>
        <w:rPr>
          <w:rFonts w:asciiTheme="minorHAnsi" w:eastAsiaTheme="minorHAnsi" w:hAnsiTheme="minorHAnsi"/>
          <w:color w:val="auto"/>
          <w:kern w:val="0"/>
          <w:sz w:val="22"/>
          <w:szCs w:val="22"/>
        </w:rPr>
        <w:noBreakHyphen/>
        <w:t>length header for you.</w:t>
      </w:r>
      <w:r>
        <w:t xml:space="preserve"> </w:t>
      </w:r>
    </w:p>
    <w:p w14:paraId="358B218D" w14:textId="09096A17" w:rsidR="00663C19" w:rsidRPr="00406245" w:rsidRDefault="00663C19" w:rsidP="00663C19">
      <w:r>
        <w:t xml:space="preserve">In the table </w:t>
      </w:r>
      <w:r w:rsidR="001B631B">
        <w:t>below,</w:t>
      </w:r>
      <w:r>
        <w:t xml:space="preserve">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522657E2" w:rsidR="00663C19" w:rsidRPr="00406245" w:rsidRDefault="00663C19" w:rsidP="00706471">
            <w:r w:rsidRPr="00406245">
              <w:t xml:space="preserve">Verbose: all the http request and response will be </w:t>
            </w:r>
            <w:proofErr w:type="spellStart"/>
            <w:r w:rsidRPr="00406245">
              <w:t>echo</w:t>
            </w:r>
            <w:r w:rsidR="003E6A10">
              <w:t>'</w:t>
            </w:r>
            <w:r w:rsidRPr="00406245">
              <w:t>d</w:t>
            </w:r>
            <w:proofErr w:type="spellEnd"/>
            <w:r w:rsidRPr="00406245">
              <w:t xml:space="preserve">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2600042B" w:rsidR="00663C19" w:rsidRPr="00406245" w:rsidRDefault="00663C19" w:rsidP="00706471">
            <w:r w:rsidRPr="00406245">
              <w:t xml:space="preserve">-X </w:t>
            </w:r>
            <w:r w:rsidR="003E6A10">
              <w:t>"</w:t>
            </w:r>
            <w:r w:rsidRPr="00406245">
              <w:t>command</w:t>
            </w:r>
            <w:r w:rsidR="003E6A10">
              <w:t>"</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w:t>
            </w:r>
            <w:r w:rsidRPr="00406245">
              <w:lastRenderedPageBreak/>
              <w:t xml:space="preserve">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64EC62CD"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OPTIONS</w:t>
            </w:r>
            <w:r w:rsidRPr="00193126">
              <w:rPr>
                <w:color w:val="1F4E79" w:themeColor="accent1" w:themeShade="80"/>
              </w:rPr>
              <w:t xml:space="preserve"> http://httpbin.org/get</w:t>
            </w:r>
          </w:p>
        </w:tc>
      </w:tr>
      <w:tr w:rsidR="00663C19" w:rsidRPr="00406245" w14:paraId="277ADA5E" w14:textId="77777777" w:rsidTr="007263B1">
        <w:tc>
          <w:tcPr>
            <w:tcW w:w="2988" w:type="dxa"/>
            <w:vMerge w:val="restart"/>
            <w:vAlign w:val="center"/>
          </w:tcPr>
          <w:p w14:paraId="63B9E1AE" w14:textId="71638E15" w:rsidR="00663C19" w:rsidRPr="00406245" w:rsidRDefault="00663C19" w:rsidP="00706471">
            <w:r w:rsidRPr="00406245">
              <w:t xml:space="preserve">-H </w:t>
            </w:r>
            <w:r w:rsidR="003E6A10">
              <w:t>"</w:t>
            </w:r>
            <w:proofErr w:type="spellStart"/>
            <w:proofErr w:type="gramStart"/>
            <w:r w:rsidRPr="00406245">
              <w:t>headername:headervalue</w:t>
            </w:r>
            <w:proofErr w:type="spellEnd"/>
            <w:proofErr w:type="gramEnd"/>
            <w:r w:rsidR="003E6A10">
              <w:t>"</w:t>
            </w:r>
          </w:p>
        </w:tc>
        <w:tc>
          <w:tcPr>
            <w:tcW w:w="8251" w:type="dxa"/>
          </w:tcPr>
          <w:p w14:paraId="6D13B104" w14:textId="2025DF3E"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w:t>
            </w:r>
            <w:r w:rsidR="003E6A10">
              <w:t>"</w:t>
            </w:r>
            <w:r w:rsidRPr="00406245">
              <w:t>Content-Type:</w:t>
            </w:r>
            <w:r w:rsidR="003E6A10">
              <w:t>"</w:t>
            </w:r>
            <w:r w:rsidRPr="00406245">
              <w:t xml:space="preserv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4666BA61"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-H </w:t>
            </w:r>
            <w:r w:rsidR="003E6A10">
              <w:rPr>
                <w:color w:val="1F4E79" w:themeColor="accent1" w:themeShade="80"/>
              </w:rPr>
              <w:t>'</w:t>
            </w:r>
            <w:r w:rsidR="00794AA5" w:rsidRPr="00193126">
              <w:rPr>
                <w:color w:val="1F4E79" w:themeColor="accent1" w:themeShade="80"/>
              </w:rPr>
              <w:t xml:space="preserve">x-some-custom: </w:t>
            </w:r>
            <w:proofErr w:type="spellStart"/>
            <w:r w:rsidR="00794AA5" w:rsidRPr="00193126">
              <w:rPr>
                <w:color w:val="1F4E79" w:themeColor="accent1" w:themeShade="80"/>
              </w:rPr>
              <w:t>someValue</w:t>
            </w:r>
            <w:proofErr w:type="spellEnd"/>
            <w:r w:rsidR="003E6A10">
              <w:rPr>
                <w:color w:val="1F4E79" w:themeColor="accent1" w:themeShade="80"/>
              </w:rPr>
              <w:t>'</w:t>
            </w:r>
            <w:r w:rsidRPr="00193126">
              <w:rPr>
                <w:color w:val="1F4E79" w:themeColor="accent1" w:themeShade="80"/>
              </w:rPr>
              <w:t xml:space="preserve"> http://httpbin.org</w:t>
            </w:r>
          </w:p>
          <w:p w14:paraId="6DA20584" w14:textId="77777777" w:rsidR="00663C19" w:rsidRPr="00406245" w:rsidRDefault="00663C19" w:rsidP="00706471">
            <w:r w:rsidRPr="00406245">
              <w:rPr>
                <w:noProof/>
              </w:rPr>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0DD43BD9" w:rsidR="00663C19" w:rsidRPr="00406245" w:rsidRDefault="00663C19" w:rsidP="00706471">
            <w:r w:rsidRPr="00406245">
              <w:t xml:space="preserve">-d </w:t>
            </w:r>
            <w:r w:rsidR="003E6A10">
              <w:t>"</w:t>
            </w:r>
            <w:r w:rsidRPr="00406245">
              <w:t>data</w:t>
            </w:r>
            <w:r w:rsidR="003E6A10">
              <w:t>"</w:t>
            </w:r>
          </w:p>
          <w:p w14:paraId="069F384E" w14:textId="00A739CE" w:rsidR="00663C19" w:rsidRPr="00406245" w:rsidRDefault="00663C19" w:rsidP="00706471">
            <w:r w:rsidRPr="00406245">
              <w:t>--</w:t>
            </w:r>
            <w:proofErr w:type="spellStart"/>
            <w:r w:rsidRPr="00406245">
              <w:t>databinary</w:t>
            </w:r>
            <w:proofErr w:type="spellEnd"/>
            <w:r w:rsidRPr="00406245">
              <w:t xml:space="preserve"> </w:t>
            </w:r>
            <w:r w:rsidR="003E6A10">
              <w:t>"</w:t>
            </w:r>
            <w:r w:rsidRPr="00406245">
              <w:t>data</w:t>
            </w:r>
            <w:r w:rsidR="003E6A10">
              <w:t>"</w:t>
            </w:r>
          </w:p>
        </w:tc>
        <w:tc>
          <w:tcPr>
            <w:tcW w:w="8251" w:type="dxa"/>
          </w:tcPr>
          <w:p w14:paraId="253FC9D3" w14:textId="4CAAA562" w:rsidR="00663C19" w:rsidRPr="00406245" w:rsidRDefault="00663C19" w:rsidP="00706471">
            <w:r w:rsidRPr="00406245">
              <w:t xml:space="preserve">Specifies the data for a PUT, POST.  </w:t>
            </w:r>
            <w:r>
              <w:t>CURL</w:t>
            </w:r>
            <w:r w:rsidRPr="00406245">
              <w:t xml:space="preserve"> will automatically add the </w:t>
            </w:r>
            <w:r w:rsidR="003E6A10">
              <w:t>"</w:t>
            </w:r>
            <w:r w:rsidRPr="00406245">
              <w:t>Content-length:</w:t>
            </w:r>
            <w:r w:rsidR="003E6A10">
              <w:t>"</w:t>
            </w:r>
            <w:r w:rsidRPr="00406245">
              <w:t xml:space="preserve">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54858876" w:rsidR="00663C19" w:rsidRPr="00193126" w:rsidRDefault="00663C19" w:rsidP="00706471">
            <w:pPr>
              <w:pStyle w:val="CCode"/>
              <w:rPr>
                <w:color w:val="1F4E79" w:themeColor="accent1" w:themeShade="80"/>
              </w:rPr>
            </w:pPr>
            <w:r w:rsidRPr="00193126">
              <w:rPr>
                <w:color w:val="1F4E79" w:themeColor="accent1" w:themeShade="80"/>
              </w:rPr>
              <w:t>curl</w:t>
            </w:r>
            <w:r w:rsidR="00794AA5" w:rsidRPr="00193126">
              <w:rPr>
                <w:color w:val="1F4E79" w:themeColor="accent1" w:themeShade="80"/>
              </w:rPr>
              <w:t xml:space="preserve"> -v -X PUT -H </w:t>
            </w:r>
            <w:r w:rsidR="003E6A10">
              <w:rPr>
                <w:color w:val="1F4E79" w:themeColor="accent1" w:themeShade="80"/>
              </w:rPr>
              <w:t>'</w:t>
            </w:r>
            <w:r w:rsidR="00794AA5" w:rsidRPr="00193126">
              <w:rPr>
                <w:color w:val="1F4E79" w:themeColor="accent1" w:themeShade="80"/>
              </w:rPr>
              <w:t>content-type: application/json</w:t>
            </w:r>
            <w:r w:rsidR="003E6A10">
              <w:rPr>
                <w:color w:val="1F4E79" w:themeColor="accent1" w:themeShade="80"/>
              </w:rPr>
              <w:t>'</w:t>
            </w:r>
            <w:r w:rsidR="00794AA5" w:rsidRPr="00193126">
              <w:rPr>
                <w:color w:val="1F4E79" w:themeColor="accent1" w:themeShade="80"/>
              </w:rPr>
              <w:t xml:space="preserve"> -d </w:t>
            </w:r>
            <w:r w:rsidR="003E6A10">
              <w:rPr>
                <w:color w:val="1F4E79" w:themeColor="accent1" w:themeShade="80"/>
              </w:rPr>
              <w:t>'</w:t>
            </w:r>
            <w:r w:rsidR="00794AA5" w:rsidRPr="00193126">
              <w:rPr>
                <w:color w:val="1F4E79" w:themeColor="accent1" w:themeShade="80"/>
              </w:rPr>
              <w:t>{</w:t>
            </w:r>
            <w:proofErr w:type="spellStart"/>
            <w:r w:rsidR="00794AA5" w:rsidRPr="00193126">
              <w:rPr>
                <w:color w:val="1F4E79" w:themeColor="accent1" w:themeShade="80"/>
              </w:rPr>
              <w:t>asdf</w:t>
            </w:r>
            <w:proofErr w:type="spellEnd"/>
            <w:r w:rsidR="00794AA5" w:rsidRPr="00193126">
              <w:rPr>
                <w:color w:val="1F4E79" w:themeColor="accent1" w:themeShade="80"/>
              </w:rPr>
              <w:t>}</w:t>
            </w:r>
            <w:r w:rsidR="003E6A10">
              <w:rPr>
                <w:color w:val="1F4E79" w:themeColor="accent1" w:themeShade="80"/>
              </w:rPr>
              <w:t>'</w:t>
            </w:r>
            <w:r w:rsidRPr="00193126">
              <w:rPr>
                <w:color w:val="1F4E79" w:themeColor="accent1" w:themeShade="80"/>
              </w:rPr>
              <w:t xml:space="preserve">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193126" w:rsidRDefault="00663C19" w:rsidP="00706471">
            <w:pPr>
              <w:pStyle w:val="CCode"/>
              <w:rPr>
                <w:color w:val="1F4E79" w:themeColor="accent1" w:themeShade="80"/>
              </w:rPr>
            </w:pPr>
            <w:r w:rsidRPr="00193126">
              <w:rPr>
                <w:color w:val="1F4E79" w:themeColor="accent1" w:themeShade="80"/>
              </w:rPr>
              <w:t xml:space="preserve">curl –o </w:t>
            </w:r>
            <w:proofErr w:type="spellStart"/>
            <w:proofErr w:type="gramStart"/>
            <w:r w:rsidRPr="00193126">
              <w:rPr>
                <w:color w:val="1F4E79" w:themeColor="accent1" w:themeShade="80"/>
              </w:rPr>
              <w:t>blah.json</w:t>
            </w:r>
            <w:proofErr w:type="spellEnd"/>
            <w:proofErr w:type="gramEnd"/>
            <w:r w:rsidRPr="00193126">
              <w:rPr>
                <w:color w:val="1F4E79" w:themeColor="accent1" w:themeShade="80"/>
              </w:rPr>
              <w:t xml:space="preserve">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193126" w:rsidRDefault="00663C19" w:rsidP="00706471">
            <w:pPr>
              <w:pStyle w:val="CCode"/>
              <w:rPr>
                <w:color w:val="1F4E79" w:themeColor="accent1" w:themeShade="80"/>
              </w:rPr>
            </w:pPr>
            <w:r w:rsidRPr="00193126">
              <w:rPr>
                <w:color w:val="1F4E79" w:themeColor="accent1" w:themeShade="80"/>
              </w:rPr>
              <w:t>curl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E8D8AA0" w:rsidR="00663C19" w:rsidRPr="00406245" w:rsidRDefault="00663C19" w:rsidP="00706471">
            <w:r w:rsidRPr="00406245">
              <w:lastRenderedPageBreak/>
              <w:t xml:space="preserve">--cookie </w:t>
            </w:r>
            <w:r w:rsidR="003E6A10">
              <w:t>"</w:t>
            </w:r>
            <w:r w:rsidRPr="00406245">
              <w:t>value</w:t>
            </w:r>
            <w:r w:rsidR="003E6A10">
              <w:t>"</w:t>
            </w:r>
          </w:p>
        </w:tc>
        <w:tc>
          <w:tcPr>
            <w:tcW w:w="8251" w:type="dxa"/>
          </w:tcPr>
          <w:p w14:paraId="642B1238" w14:textId="11629600" w:rsidR="00663C19" w:rsidRPr="00406245" w:rsidRDefault="00663C19" w:rsidP="00706471">
            <w:r w:rsidRPr="00406245">
              <w:t xml:space="preserve">This will add the header </w:t>
            </w:r>
            <w:r w:rsidR="003E6A10">
              <w:t>"</w:t>
            </w:r>
            <w:r w:rsidRPr="00406245">
              <w:t>Cookie: value</w:t>
            </w:r>
            <w:r w:rsidR="003E6A10">
              <w:t>"</w:t>
            </w:r>
            <w:r w:rsidRPr="00406245">
              <w:t xml:space="preserv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2233585F" w:rsidR="00663C19" w:rsidRPr="00406245" w:rsidRDefault="00663C19" w:rsidP="00706471">
            <w:pPr>
              <w:pStyle w:val="CCode"/>
            </w:pPr>
            <w:r w:rsidRPr="00193126">
              <w:rPr>
                <w:color w:val="1F4E79" w:themeColor="accent1" w:themeShade="80"/>
              </w:rPr>
              <w:t>curl</w:t>
            </w:r>
            <w:r w:rsidR="00794AA5" w:rsidRPr="00193126">
              <w:rPr>
                <w:color w:val="1F4E79" w:themeColor="accent1" w:themeShade="80"/>
              </w:rPr>
              <w:t xml:space="preserve"> –v --cookie </w:t>
            </w:r>
            <w:r w:rsidR="003E6A10">
              <w:rPr>
                <w:color w:val="1F4E79" w:themeColor="accent1" w:themeShade="80"/>
              </w:rPr>
              <w:t>'</w:t>
            </w:r>
            <w:r w:rsidR="00794AA5" w:rsidRPr="00193126">
              <w:rPr>
                <w:color w:val="1F4E79" w:themeColor="accent1" w:themeShade="80"/>
              </w:rPr>
              <w:t>name=</w:t>
            </w:r>
            <w:proofErr w:type="spellStart"/>
            <w:r w:rsidR="00794AA5" w:rsidRPr="00193126">
              <w:rPr>
                <w:color w:val="1F4E79" w:themeColor="accent1" w:themeShade="80"/>
              </w:rPr>
              <w:t>arh</w:t>
            </w:r>
            <w:proofErr w:type="spellEnd"/>
            <w:r w:rsidR="003E6A10">
              <w:rPr>
                <w:color w:val="1F4E79" w:themeColor="accent1" w:themeShade="80"/>
              </w:rPr>
              <w:t>'</w:t>
            </w:r>
            <w:r w:rsidRPr="00193126">
              <w:rPr>
                <w:color w:val="1F4E79" w:themeColor="accent1" w:themeShade="80"/>
              </w:rPr>
              <w:t xml:space="preserve"> </w:t>
            </w:r>
            <w:hyperlink r:id="rId32"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w:t>
            </w:r>
            <w:proofErr w:type="spellStart"/>
            <w:r w:rsidRPr="00406245">
              <w:t>cacert</w:t>
            </w:r>
            <w:proofErr w:type="spellEnd"/>
            <w:r w:rsidRPr="00406245">
              <w:t xml:space="preserve"> </w:t>
            </w:r>
            <w:proofErr w:type="spellStart"/>
            <w:r w:rsidRPr="00406245">
              <w:t>server_cert.pem</w:t>
            </w:r>
            <w:proofErr w:type="spellEnd"/>
          </w:p>
        </w:tc>
        <w:tc>
          <w:tcPr>
            <w:tcW w:w="8251" w:type="dxa"/>
          </w:tcPr>
          <w:p w14:paraId="6F02986F" w14:textId="433DB1B8" w:rsidR="00663C19" w:rsidRPr="00406245" w:rsidRDefault="00663C19" w:rsidP="00706471">
            <w:r w:rsidRPr="00406245">
              <w:t xml:space="preserve">Verify the certificate of the https connection with the </w:t>
            </w:r>
            <w:proofErr w:type="spellStart"/>
            <w:r w:rsidRPr="00406245">
              <w:t>certificate.pem</w:t>
            </w:r>
            <w:proofErr w:type="spellEnd"/>
            <w:r w:rsidRPr="00406245">
              <w:t xml:space="preserve"> root ca.  In the example below, if the </w:t>
            </w:r>
            <w:proofErr w:type="spellStart"/>
            <w:r w:rsidRPr="00406245">
              <w:t>httpbin.pem</w:t>
            </w:r>
            <w:proofErr w:type="spellEnd"/>
            <w:r w:rsidRPr="00406245">
              <w:t xml:space="preserve"> does not match the root certificate received from </w:t>
            </w:r>
            <w:r w:rsidRPr="00406245">
              <w:lastRenderedPageBreak/>
              <w:t>httpbin.org</w:t>
            </w:r>
            <w:r w:rsidR="006334EA">
              <w:t xml:space="preserve"> the connection will fail</w:t>
            </w:r>
            <w:r w:rsidRPr="00406245">
              <w:t xml:space="preserve">.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193126" w:rsidRDefault="00663C19" w:rsidP="00706471">
            <w:pPr>
              <w:pStyle w:val="CCode"/>
              <w:rPr>
                <w:color w:val="1F4E79" w:themeColor="accent1" w:themeShade="80"/>
              </w:rPr>
            </w:pPr>
            <w:r w:rsidRPr="00193126">
              <w:rPr>
                <w:color w:val="1F4E79" w:themeColor="accent1" w:themeShade="80"/>
              </w:rPr>
              <w:t>curl --</w:t>
            </w:r>
            <w:proofErr w:type="spellStart"/>
            <w:r w:rsidRPr="00193126">
              <w:rPr>
                <w:color w:val="1F4E79" w:themeColor="accent1" w:themeShade="80"/>
              </w:rPr>
              <w:t>cacert</w:t>
            </w:r>
            <w:proofErr w:type="spellEnd"/>
            <w:r w:rsidRPr="00193126">
              <w:rPr>
                <w:color w:val="1F4E79" w:themeColor="accent1" w:themeShade="80"/>
              </w:rPr>
              <w:t xml:space="preserve"> </w:t>
            </w:r>
            <w:proofErr w:type="spellStart"/>
            <w:r w:rsidRPr="00193126">
              <w:rPr>
                <w:color w:val="1F4E79" w:themeColor="accent1" w:themeShade="80"/>
              </w:rPr>
              <w:t>httpbin.pem</w:t>
            </w:r>
            <w:proofErr w:type="spellEnd"/>
            <w:r w:rsidRPr="00193126">
              <w:rPr>
                <w:color w:val="1F4E79" w:themeColor="accent1" w:themeShade="80"/>
              </w:rPr>
              <w:t xml:space="preserve">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 xml:space="preserve">--cert </w:t>
            </w:r>
            <w:proofErr w:type="spellStart"/>
            <w:r w:rsidRPr="00406245">
              <w:t>client_cert.pem</w:t>
            </w:r>
            <w:proofErr w:type="spellEnd"/>
          </w:p>
        </w:tc>
        <w:tc>
          <w:tcPr>
            <w:tcW w:w="8251" w:type="dxa"/>
          </w:tcPr>
          <w:p w14:paraId="682E6E13" w14:textId="77777777" w:rsidR="00663C19" w:rsidRPr="00406245" w:rsidRDefault="00663C19" w:rsidP="00706471">
            <w:r w:rsidRPr="00406245">
              <w:t xml:space="preserve">Send </w:t>
            </w:r>
            <w:proofErr w:type="spellStart"/>
            <w:r w:rsidRPr="00406245">
              <w:t>client_cert.pem</w:t>
            </w:r>
            <w:proofErr w:type="spellEnd"/>
            <w:r w:rsidRPr="00406245">
              <w:t xml:space="preserve">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193126" w:rsidRDefault="00663C19" w:rsidP="00706471">
            <w:pPr>
              <w:pStyle w:val="CCode"/>
              <w:rPr>
                <w:color w:val="1F4E79" w:themeColor="accent1" w:themeShade="80"/>
              </w:rPr>
            </w:pPr>
            <w:r w:rsidRPr="00193126">
              <w:rPr>
                <w:color w:val="1F4E79" w:themeColor="accent1" w:themeShade="80"/>
              </w:rPr>
              <w:t xml:space="preserve">curl --cert </w:t>
            </w:r>
            <w:proofErr w:type="spellStart"/>
            <w:r w:rsidRPr="00193126">
              <w:rPr>
                <w:color w:val="1F4E79" w:themeColor="accent1" w:themeShade="80"/>
              </w:rPr>
              <w:t>client_cert.pem</w:t>
            </w:r>
            <w:proofErr w:type="spellEnd"/>
            <w:r w:rsidRPr="00193126">
              <w:rPr>
                <w:color w:val="1F4E79" w:themeColor="accent1" w:themeShade="80"/>
              </w:rPr>
              <w:t xml:space="preserve"> https://httpbin.org/</w:t>
            </w:r>
          </w:p>
        </w:tc>
      </w:tr>
    </w:tbl>
    <w:p w14:paraId="1E2F90CD" w14:textId="77777777" w:rsidR="00663C19" w:rsidRDefault="00663C19" w:rsidP="00663C19"/>
    <w:p w14:paraId="21D2D2E1" w14:textId="21D104B7" w:rsidR="00663C19" w:rsidRPr="00406245" w:rsidRDefault="00663C19" w:rsidP="00663C19">
      <w:r w:rsidRPr="00406245">
        <w:t xml:space="preserve">This </w:t>
      </w:r>
      <w:hyperlink r:id="rId34" w:anchor="The_HTTP_Protocol" w:history="1">
        <w:r w:rsidRPr="00406245">
          <w:rPr>
            <w:rStyle w:val="Hyperlink"/>
          </w:rPr>
          <w:t>link</w:t>
        </w:r>
      </w:hyperlink>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w:t>
      </w:r>
    </w:p>
    <w:p w14:paraId="2FF0C360" w14:textId="61C59827" w:rsidR="00663C19" w:rsidRPr="00406245" w:rsidRDefault="00663C19" w:rsidP="00BF60BC">
      <w:pPr>
        <w:pStyle w:val="Heading1"/>
      </w:pPr>
      <w:bookmarkStart w:id="28" w:name="_Toc521412446"/>
      <w:r w:rsidRPr="00406245">
        <w:t>Representational State Transfer (</w:t>
      </w:r>
      <w:hyperlink r:id="rId35" w:history="1">
        <w:r w:rsidRPr="00406245">
          <w:rPr>
            <w:rStyle w:val="Hyperlink"/>
          </w:rPr>
          <w:t>REST</w:t>
        </w:r>
      </w:hyperlink>
      <w:r w:rsidRPr="00406245">
        <w:t>) &amp; RESTful APIs</w:t>
      </w:r>
      <w:bookmarkEnd w:id="28"/>
    </w:p>
    <w:p w14:paraId="42841836" w14:textId="746AFA43" w:rsidR="00663C19" w:rsidRPr="00DF6D18" w:rsidRDefault="00663C19" w:rsidP="00663C19">
      <w:r w:rsidRPr="00406245">
        <w:t xml:space="preserve">REST is a design philosophy developed by Thomas Fielding for his </w:t>
      </w:r>
      <w:hyperlink r:id="rId36" w:history="1">
        <w:r w:rsidRPr="00406245">
          <w:rPr>
            <w:rStyle w:val="Hyperlink"/>
          </w:rPr>
          <w:t>PhD Dissertation</w:t>
        </w:r>
      </w:hyperlink>
      <w:r w:rsidRPr="00406245">
        <w:t>.  This philosophy has achieved wide acceptance on the Internet, and many people at least pay lip service to supporting it.  In Dr. Fielding</w:t>
      </w:r>
      <w:r w:rsidR="003E6A10">
        <w:t>'</w:t>
      </w:r>
      <w:r w:rsidRPr="00406245">
        <w:t>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w:t>
      </w:r>
      <w:r w:rsidR="003E6A10">
        <w:t>"</w:t>
      </w:r>
      <w:r w:rsidRPr="00406245">
        <w:t xml:space="preserve">rest </w:t>
      </w:r>
      <w:proofErr w:type="spellStart"/>
      <w:r w:rsidRPr="00406245">
        <w:t>api</w:t>
      </w:r>
      <w:proofErr w:type="spellEnd"/>
      <w:r w:rsidRPr="00406245">
        <w:t xml:space="preserve"> definition</w:t>
      </w:r>
      <w:r w:rsidR="003E6A10">
        <w:t>"</w:t>
      </w:r>
      <w:r w:rsidRPr="00406245">
        <w:t xml:space="preserve"> or </w:t>
      </w:r>
      <w:r w:rsidR="003E6A10">
        <w:t>"</w:t>
      </w:r>
      <w:r w:rsidRPr="00406245">
        <w:t xml:space="preserve">rest </w:t>
      </w:r>
      <w:proofErr w:type="spellStart"/>
      <w:r w:rsidRPr="00406245">
        <w:t>api</w:t>
      </w:r>
      <w:proofErr w:type="spellEnd"/>
      <w:r w:rsidRPr="00406245">
        <w:t xml:space="preserve"> tutorial</w:t>
      </w:r>
      <w:r w:rsidR="003E6A10">
        <w:t>"</w:t>
      </w:r>
      <w:r w:rsidRPr="00406245">
        <w:t xml:space="preserve">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w:t>
      </w:r>
      <w:proofErr w:type="spellStart"/>
      <w:r w:rsidRPr="00380720">
        <w:rPr>
          <w:rFonts w:asciiTheme="minorHAnsi" w:hAnsiTheme="minorHAnsi" w:cstheme="minorHAnsi"/>
          <w:sz w:val="22"/>
        </w:rPr>
        <w:t>ftdi</w:t>
      </w:r>
      <w:proofErr w:type="spellEnd"/>
      <w:r w:rsidRPr="00380720">
        <w:rPr>
          <w:rFonts w:asciiTheme="minorHAnsi" w:hAnsiTheme="minorHAnsi" w:cstheme="minorHAnsi"/>
          <w:sz w:val="22"/>
        </w:rPr>
        <w:t xml:space="preserve">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w:t>
      </w:r>
      <w:proofErr w:type="spellStart"/>
      <w:r w:rsidRPr="004C1AEE">
        <w:t>products?type</w:t>
      </w:r>
      <w:proofErr w:type="spellEnd"/>
      <w:r w:rsidRPr="004C1AEE">
        <w:t>=</w:t>
      </w:r>
      <w:proofErr w:type="spellStart"/>
      <w:r w:rsidRPr="004C1AEE">
        <w:t>wifi</w:t>
      </w:r>
      <w:proofErr w:type="spellEnd"/>
    </w:p>
    <w:p w14:paraId="6C7714FA" w14:textId="77777777" w:rsidR="00663C19" w:rsidRPr="004C1AEE" w:rsidRDefault="00663C19" w:rsidP="00663C19">
      <w:pPr>
        <w:pStyle w:val="ListParagraph"/>
        <w:numPr>
          <w:ilvl w:val="0"/>
          <w:numId w:val="5"/>
        </w:numPr>
      </w:pPr>
      <w:r w:rsidRPr="004C1AEE">
        <w:t xml:space="preserve">Pagination </w:t>
      </w:r>
      <w:r>
        <w:tab/>
      </w:r>
      <w:r w:rsidRPr="004C1AEE">
        <w:t>/</w:t>
      </w:r>
      <w:proofErr w:type="spellStart"/>
      <w:r w:rsidRPr="004C1AEE">
        <w:t>companies?page</w:t>
      </w:r>
      <w:proofErr w:type="spellEnd"/>
      <w:r w:rsidRPr="004C1AEE">
        <w:t>=27</w:t>
      </w:r>
    </w:p>
    <w:p w14:paraId="2F6CB943" w14:textId="77777777" w:rsidR="00663C19" w:rsidRPr="004C1AEE" w:rsidRDefault="00663C19" w:rsidP="00663C19">
      <w:pPr>
        <w:pStyle w:val="ListParagraph"/>
        <w:numPr>
          <w:ilvl w:val="0"/>
          <w:numId w:val="5"/>
        </w:numPr>
      </w:pPr>
      <w:r w:rsidRPr="004C1AEE">
        <w:t xml:space="preserve">Searching </w:t>
      </w:r>
      <w:r w:rsidRPr="004C1AEE">
        <w:tab/>
        <w:t>/</w:t>
      </w:r>
      <w:proofErr w:type="spellStart"/>
      <w:r w:rsidRPr="004C1AEE">
        <w:t>companies?search</w:t>
      </w:r>
      <w:proofErr w:type="spellEnd"/>
      <w:r w:rsidRPr="004C1AEE">
        <w:t>=Cypress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w:t>
      </w:r>
      <w:proofErr w:type="spellStart"/>
      <w:r w:rsidRPr="004C1AEE">
        <w:t>companies?sort</w:t>
      </w:r>
      <w:proofErr w:type="spellEnd"/>
      <w:r w:rsidRPr="004C1AEE">
        <w:t>=</w:t>
      </w:r>
      <w:proofErr w:type="spellStart"/>
      <w:r w:rsidRPr="004C1AEE">
        <w:t>rank_asc</w:t>
      </w:r>
      <w:proofErr w:type="spellEnd"/>
    </w:p>
    <w:p w14:paraId="604B8A16" w14:textId="77777777" w:rsidR="00663C19" w:rsidRPr="000F2E84" w:rsidRDefault="00663C19" w:rsidP="00BF60BC">
      <w:pPr>
        <w:pStyle w:val="Heading2"/>
      </w:pPr>
      <w:bookmarkStart w:id="29" w:name="_Toc521412447"/>
      <w:r w:rsidRPr="000F2E84">
        <w:lastRenderedPageBreak/>
        <w:t>Web APIs</w:t>
      </w:r>
      <w:bookmarkEnd w:id="29"/>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205EC8F2" w14:textId="470FE456" w:rsidR="00663C19" w:rsidRPr="004C1AEE" w:rsidRDefault="00910FF0" w:rsidP="00663C19">
      <w:pPr>
        <w:pStyle w:val="ListParagraph"/>
        <w:numPr>
          <w:ilvl w:val="0"/>
          <w:numId w:val="7"/>
        </w:numPr>
        <w:rPr>
          <w:rStyle w:val="Hyperlink"/>
          <w:color w:val="auto"/>
          <w:u w:val="none"/>
        </w:rPr>
      </w:pPr>
      <w:hyperlink r:id="rId37"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47B784CB" w:rsidR="00663C19" w:rsidRPr="004C1AEE" w:rsidRDefault="00663C19" w:rsidP="00663C19">
      <w:pPr>
        <w:pStyle w:val="ListParagraph"/>
        <w:numPr>
          <w:ilvl w:val="0"/>
          <w:numId w:val="8"/>
        </w:numPr>
        <w:rPr>
          <w:rStyle w:val="Hyperlink"/>
          <w:color w:val="auto"/>
          <w:u w:val="none"/>
        </w:rPr>
      </w:pPr>
      <w:r w:rsidRPr="004C1AEE">
        <w:t xml:space="preserve">Weather - </w:t>
      </w:r>
      <w:hyperlink r:id="rId38"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666E3982" w:rsidR="00663C19" w:rsidRDefault="00663C19" w:rsidP="00663C19">
      <w:pPr>
        <w:pStyle w:val="ListParagraph"/>
        <w:numPr>
          <w:ilvl w:val="0"/>
          <w:numId w:val="8"/>
        </w:numPr>
        <w:rPr>
          <w:rStyle w:val="Hyperlink"/>
          <w:color w:val="auto"/>
          <w:u w:val="none"/>
        </w:rPr>
      </w:pPr>
      <w:r w:rsidRPr="004C1AEE">
        <w:t xml:space="preserve">Google Translate - </w:t>
      </w:r>
      <w:hyperlink r:id="rId39" w:history="1">
        <w:r w:rsidRPr="004C1AEE">
          <w:rPr>
            <w:rStyle w:val="Hyperlink"/>
            <w:color w:val="auto"/>
            <w:u w:val="none"/>
          </w:rPr>
          <w:t>https://cloud.google.com/translate/docs/translating-text</w:t>
        </w:r>
      </w:hyperlink>
    </w:p>
    <w:p w14:paraId="5F1E12F7" w14:textId="7A366A2A" w:rsidR="00663C19" w:rsidRPr="00406245" w:rsidRDefault="00663C19" w:rsidP="00663C19">
      <w:r w:rsidRPr="00406245">
        <w:t xml:space="preserve">A vast number of the APIs on the internet use an </w:t>
      </w:r>
      <w:r w:rsidR="003E6A10">
        <w:t>"</w:t>
      </w:r>
      <w:r w:rsidRPr="00406245">
        <w:t>API key</w:t>
      </w:r>
      <w:r w:rsidR="003E6A10">
        <w:t>"</w:t>
      </w:r>
      <w:r w:rsidRPr="00406245">
        <w:t>.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w:t>
      </w:r>
      <w:proofErr w:type="spellStart"/>
      <w:r w:rsidRPr="004C1AEE">
        <w:t>bar?apikey</w:t>
      </w:r>
      <w:proofErr w:type="spellEnd"/>
      <w:r w:rsidRPr="004C1AEE">
        <w:t>=1234abcd</w:t>
      </w:r>
    </w:p>
    <w:p w14:paraId="377200FC" w14:textId="58A0F8F9" w:rsidR="00663C19" w:rsidRPr="004C1AEE" w:rsidRDefault="00663C19" w:rsidP="00663C19">
      <w:pPr>
        <w:pStyle w:val="ListParagraph"/>
        <w:numPr>
          <w:ilvl w:val="0"/>
          <w:numId w:val="6"/>
        </w:numPr>
      </w:pPr>
      <w:r w:rsidRPr="004C1AEE">
        <w:t>HTTP header</w:t>
      </w:r>
      <w:r w:rsidRPr="004C1AEE">
        <w:tab/>
      </w:r>
      <w:r w:rsidR="003E6A10">
        <w:t>"</w:t>
      </w:r>
      <w:r w:rsidRPr="004C1AEE">
        <w:t>X-</w:t>
      </w:r>
      <w:proofErr w:type="spellStart"/>
      <w:r w:rsidRPr="004C1AEE">
        <w:t>myapikey</w:t>
      </w:r>
      <w:proofErr w:type="spellEnd"/>
      <w:r w:rsidRPr="004C1AEE">
        <w:t>: 1234abcd</w:t>
      </w:r>
      <w:r w:rsidR="003E6A10">
        <w:t>"</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BF60BC">
      <w:pPr>
        <w:pStyle w:val="Heading1"/>
      </w:pPr>
      <w:bookmarkStart w:id="30" w:name="_Toc521412448"/>
      <w:r w:rsidRPr="00406245">
        <w:lastRenderedPageBreak/>
        <w:t>WICED HTTP 1.1 Client Library</w:t>
      </w:r>
      <w:bookmarkEnd w:id="30"/>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5486E302" w:rsidR="00663C19" w:rsidRPr="00406245" w:rsidRDefault="00663C19" w:rsidP="00663C19">
      <w:r w:rsidRPr="00406245">
        <w:t xml:space="preserve">The WICED SDK </w:t>
      </w:r>
      <w:r>
        <w:t xml:space="preserve">has </w:t>
      </w:r>
      <w:r w:rsidRPr="00406245">
        <w:t>several built-in HTTP libr</w:t>
      </w:r>
      <w:r w:rsidR="00DE7E5E">
        <w:t>aries including protocols/</w:t>
      </w:r>
      <w:proofErr w:type="spellStart"/>
      <w:r w:rsidR="00DE7E5E">
        <w:t>HTTP_c</w:t>
      </w:r>
      <w:r w:rsidRPr="00406245">
        <w:t>lient</w:t>
      </w:r>
      <w:proofErr w:type="spellEnd"/>
      <w:r w:rsidRPr="00406245">
        <w:t xml:space="preserve"> </w:t>
      </w:r>
      <w:r w:rsidR="002F1AEC">
        <w:t xml:space="preserve">which </w:t>
      </w:r>
      <w:r w:rsidRPr="00406245">
        <w:t xml:space="preserve">provides support for HTTP 1.1 Clients.  You can find the documentation for this library under </w:t>
      </w:r>
      <w:r w:rsidR="003E6A10">
        <w:t>"</w:t>
      </w:r>
      <w:r w:rsidRPr="00406245">
        <w:t>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w:t>
      </w:r>
      <w:proofErr w:type="spellStart"/>
      <w:r w:rsidRPr="00406245">
        <w:t>HTTP</w:t>
      </w:r>
      <w:proofErr w:type="spellEnd"/>
      <w:r w:rsidRPr="00406245">
        <w:t xml:space="preserve"> Client</w:t>
      </w:r>
      <w:r w:rsidR="003E6A10">
        <w:t>"</w:t>
      </w:r>
      <w:r w:rsidRPr="00406245">
        <w:t xml:space="preserve">.  This library supports both HTTP and HTTPS. </w:t>
      </w:r>
    </w:p>
    <w:p w14:paraId="79B3E006" w14:textId="43AF0C4B" w:rsidR="00663C19" w:rsidRPr="00406245" w:rsidRDefault="00FB40FB" w:rsidP="00663C19">
      <w:r>
        <w:t xml:space="preserve">To make the </w:t>
      </w:r>
      <w:proofErr w:type="spellStart"/>
      <w:r>
        <w:t>HTTP_c</w:t>
      </w:r>
      <w:r w:rsidR="00663C19" w:rsidRPr="00406245">
        <w:t>lient</w:t>
      </w:r>
      <w:proofErr w:type="spellEnd"/>
      <w:r w:rsidR="00663C19" w:rsidRPr="00406245">
        <w:t xml:space="preserve"> library </w:t>
      </w:r>
      <w:proofErr w:type="gramStart"/>
      <w:r w:rsidR="00663C19" w:rsidRPr="00406245">
        <w:t>work</w:t>
      </w:r>
      <w:proofErr w:type="gramEnd"/>
      <w:r w:rsidR="00663C19" w:rsidRPr="00406245">
        <w:t xml:space="preserve">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r>
      <w:proofErr w:type="spellStart"/>
      <w:r w:rsidRPr="004C1AEE">
        <w:t>http_client_init</w:t>
      </w:r>
      <w:proofErr w:type="spellEnd"/>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r>
      <w:proofErr w:type="spellStart"/>
      <w:r w:rsidRPr="004C1AEE">
        <w:t>wiced_tls_identity</w:t>
      </w:r>
      <w:proofErr w:type="spellEnd"/>
    </w:p>
    <w:p w14:paraId="786E85C4" w14:textId="3C595BF0" w:rsidR="00663C19" w:rsidRPr="004C1AEE" w:rsidRDefault="00663C19" w:rsidP="00663C19">
      <w:pPr>
        <w:pStyle w:val="ListParagraph"/>
        <w:numPr>
          <w:ilvl w:val="0"/>
          <w:numId w:val="9"/>
        </w:numPr>
        <w:tabs>
          <w:tab w:val="left" w:pos="5850"/>
        </w:tabs>
      </w:pPr>
      <w:r w:rsidRPr="004C1AEE">
        <w:t>Optionally configure the TLS properties</w:t>
      </w:r>
      <w:r w:rsidRPr="004C1AEE">
        <w:tab/>
      </w:r>
      <w:proofErr w:type="spellStart"/>
      <w:r w:rsidRPr="004C1AEE">
        <w:t>http_client_configur</w:t>
      </w:r>
      <w:ins w:id="31" w:author="Greg Landry [2]" w:date="2018-09-21T18:01:00Z">
        <w:r w:rsidR="00AA3E50">
          <w:t>e</w:t>
        </w:r>
      </w:ins>
      <w:proofErr w:type="spellEnd"/>
      <w:del w:id="32" w:author="Greg Landry [2]" w:date="2018-09-21T18:01:00Z">
        <w:r w:rsidRPr="004C1AEE" w:rsidDel="00AA3E50">
          <w:delText>ation_info_t</w:delText>
        </w:r>
      </w:del>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r>
      <w:proofErr w:type="spellStart"/>
      <w:r w:rsidRPr="004C1AEE">
        <w:t>wiced_tls_init_root_ca_certificates</w:t>
      </w:r>
      <w:proofErr w:type="spellEnd"/>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r>
      <w:proofErr w:type="spellStart"/>
      <w:r w:rsidRPr="004C1AEE">
        <w:t>http_client_connect</w:t>
      </w:r>
      <w:proofErr w:type="spellEnd"/>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r>
      <w:proofErr w:type="spellStart"/>
      <w:r w:rsidRPr="004C1AEE">
        <w:t>http_request_init</w:t>
      </w:r>
      <w:proofErr w:type="spellEnd"/>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r>
      <w:proofErr w:type="spellStart"/>
      <w:r w:rsidR="00663C19" w:rsidRPr="004C1AEE">
        <w:t>http_header_field_</w:t>
      </w:r>
      <w:proofErr w:type="gramStart"/>
      <w:r w:rsidR="00663C19" w:rsidRPr="004C1AEE">
        <w:t>t</w:t>
      </w:r>
      <w:proofErr w:type="spellEnd"/>
      <w:r w:rsidR="00663C19" w:rsidRPr="004C1AEE">
        <w:t>[</w:t>
      </w:r>
      <w:proofErr w:type="gramEnd"/>
      <w:r w:rsidR="00663C19" w:rsidRPr="004C1AEE">
        <w: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r>
      <w:proofErr w:type="spellStart"/>
      <w:r w:rsidR="00663C19" w:rsidRPr="004C1AEE">
        <w:t>http_request_write_header</w:t>
      </w:r>
      <w:proofErr w:type="spellEnd"/>
    </w:p>
    <w:p w14:paraId="6A7965A2" w14:textId="21873241" w:rsidR="00663C19" w:rsidRPr="004C1AEE" w:rsidRDefault="00482E16" w:rsidP="00663C19">
      <w:pPr>
        <w:pStyle w:val="ListParagraph"/>
        <w:numPr>
          <w:ilvl w:val="0"/>
          <w:numId w:val="9"/>
        </w:numPr>
        <w:tabs>
          <w:tab w:val="left" w:pos="5850"/>
        </w:tabs>
      </w:pPr>
      <w:r>
        <w:t>W</w:t>
      </w:r>
      <w:r w:rsidR="00C36211">
        <w:t xml:space="preserve">rite the end (the blank line </w:t>
      </w:r>
      <w:r w:rsidR="003E6A10">
        <w:t>"</w:t>
      </w:r>
      <w:r w:rsidR="00C36211">
        <w:t>\r\</w:t>
      </w:r>
      <w:r w:rsidR="00663C19" w:rsidRPr="004C1AEE">
        <w:t>n</w:t>
      </w:r>
      <w:r w:rsidR="003E6A10">
        <w:t>"</w:t>
      </w:r>
      <w:r w:rsidR="00663C19" w:rsidRPr="004C1AEE">
        <w:t>)</w:t>
      </w:r>
      <w:r w:rsidR="00663C19" w:rsidRPr="004C1AEE">
        <w:tab/>
      </w:r>
      <w:proofErr w:type="spellStart"/>
      <w:r w:rsidR="00663C19" w:rsidRPr="004C1AEE">
        <w:t>http_request_write_end_header</w:t>
      </w:r>
      <w:proofErr w:type="spellEnd"/>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r>
      <w:proofErr w:type="spellStart"/>
      <w:r w:rsidRPr="004C1AEE">
        <w:t>http_request_write</w:t>
      </w:r>
      <w:proofErr w:type="spellEnd"/>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r>
      <w:proofErr w:type="spellStart"/>
      <w:r w:rsidRPr="004C1AEE">
        <w:t>http_request_flush</w:t>
      </w:r>
      <w:proofErr w:type="spellEnd"/>
    </w:p>
    <w:p w14:paraId="1380F62A" w14:textId="3883294F" w:rsidR="00663C19" w:rsidRPr="00406245" w:rsidRDefault="00663C19" w:rsidP="00663C19">
      <w:r w:rsidRPr="00406245">
        <w:t>Then you wait for the callback.  In t</w:t>
      </w:r>
      <w:r w:rsidR="00C95881">
        <w:t>he callback function (which you</w:t>
      </w:r>
      <w:r w:rsidRPr="00406245">
        <w:t xml:space="preserve"> registered when you created the client) you will get the arguments, </w:t>
      </w:r>
      <w:proofErr w:type="spellStart"/>
      <w:r w:rsidRPr="00406245">
        <w:t>http_client_t</w:t>
      </w:r>
      <w:proofErr w:type="spellEnd"/>
      <w:r w:rsidRPr="00406245">
        <w:t xml:space="preserve"> *, </w:t>
      </w:r>
      <w:proofErr w:type="spellStart"/>
      <w:r w:rsidRPr="00406245">
        <w:t>http_event_t</w:t>
      </w:r>
      <w:proofErr w:type="spellEnd"/>
      <w:r w:rsidRPr="00406245">
        <w:t xml:space="preserve"> and </w:t>
      </w:r>
      <w:proofErr w:type="spellStart"/>
      <w:r w:rsidRPr="00406245">
        <w:t>http_response_t</w:t>
      </w:r>
      <w:proofErr w:type="spellEnd"/>
      <w:r w:rsidRPr="00406245">
        <w:t>.</w:t>
      </w:r>
    </w:p>
    <w:p w14:paraId="55706F9D" w14:textId="2DA6B317" w:rsidR="00663C19" w:rsidRPr="00406245" w:rsidRDefault="00663C19" w:rsidP="00663C19">
      <w:proofErr w:type="spellStart"/>
      <w:r w:rsidRPr="005131C6">
        <w:rPr>
          <w:b/>
        </w:rPr>
        <w:t>http_client_t</w:t>
      </w:r>
      <w:proofErr w:type="spellEnd"/>
      <w:r>
        <w:t xml:space="preserve">: </w:t>
      </w:r>
      <w:r w:rsidRPr="00406245">
        <w:t xml:space="preserve">The same callback function can be used to process requests from multiple </w:t>
      </w:r>
      <w:proofErr w:type="spellStart"/>
      <w:r w:rsidRPr="00406245">
        <w:t>http_client_t</w:t>
      </w:r>
      <w:proofErr w:type="spellEnd"/>
      <w:r w:rsidR="009F0EBF">
        <w:t xml:space="preserve"> structures</w:t>
      </w:r>
      <w:r w:rsidRPr="00406245">
        <w:t xml:space="preserve">, so when the callback runs, the callback will tell you which </w:t>
      </w:r>
      <w:proofErr w:type="spellStart"/>
      <w:r w:rsidRPr="00406245">
        <w:t>http_client_t</w:t>
      </w:r>
      <w:proofErr w:type="spellEnd"/>
      <w:r w:rsidRPr="00406245">
        <w:t xml:space="preserve"> is calling you back.</w:t>
      </w:r>
    </w:p>
    <w:p w14:paraId="5576C961" w14:textId="77777777" w:rsidR="00663C19" w:rsidRPr="00406245" w:rsidRDefault="00663C19" w:rsidP="00663C19">
      <w:proofErr w:type="spellStart"/>
      <w:r w:rsidRPr="005131C6">
        <w:rPr>
          <w:b/>
          <w:u w:val="single"/>
        </w:rPr>
        <w:t>http_event_t</w:t>
      </w:r>
      <w:proofErr w:type="spellEnd"/>
      <w:r>
        <w:t xml:space="preserve">: </w:t>
      </w:r>
      <w:r w:rsidRPr="00406245">
        <w:t xml:space="preserve">The </w:t>
      </w:r>
      <w:proofErr w:type="spellStart"/>
      <w:r w:rsidRPr="00406245">
        <w:t>http_event_t</w:t>
      </w:r>
      <w:proofErr w:type="spellEnd"/>
      <w:r w:rsidRPr="00406245">
        <w:t xml:space="preserve">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 xml:space="preserve">Process the </w:t>
      </w:r>
      <w:proofErr w:type="spellStart"/>
      <w:r w:rsidRPr="004C1AEE">
        <w:t>http_response_t</w:t>
      </w:r>
      <w:proofErr w:type="spellEnd"/>
    </w:p>
    <w:p w14:paraId="753DFD86" w14:textId="47A371E5" w:rsidR="00663C19" w:rsidRPr="00406245" w:rsidRDefault="00663C19" w:rsidP="00663C19">
      <w:proofErr w:type="spellStart"/>
      <w:r w:rsidRPr="005131C6">
        <w:rPr>
          <w:b/>
          <w:u w:val="single"/>
        </w:rPr>
        <w:t>http_response_t</w:t>
      </w:r>
      <w:proofErr w:type="spellEnd"/>
      <w:r w:rsidR="002F1AEC">
        <w:rPr>
          <w:b/>
          <w:u w:val="single"/>
        </w:rPr>
        <w:t>:</w:t>
      </w:r>
      <w:r w:rsidRPr="00406245">
        <w:t xml:space="preserve"> </w:t>
      </w:r>
      <w:r>
        <w:t xml:space="preserve"> </w:t>
      </w:r>
      <w:r w:rsidRPr="00406245">
        <w:t xml:space="preserve">For every </w:t>
      </w:r>
      <w:proofErr w:type="spellStart"/>
      <w:r w:rsidRPr="00406245">
        <w:t>http_request_t</w:t>
      </w:r>
      <w:proofErr w:type="spellEnd"/>
      <w:r w:rsidR="00705B1C">
        <w:t>,</w:t>
      </w:r>
      <w:r w:rsidRPr="00406245">
        <w:t xml:space="preserve"> WICED automatically creates a</w:t>
      </w:r>
      <w:r w:rsidR="002F1AEC">
        <w:t>n</w:t>
      </w:r>
      <w:r w:rsidRPr="00406245">
        <w:t xml:space="preserve"> </w:t>
      </w:r>
      <w:proofErr w:type="spellStart"/>
      <w:r w:rsidRPr="00406245">
        <w:t>http_response_t</w:t>
      </w:r>
      <w:proofErr w:type="spellEnd"/>
      <w:r w:rsidRPr="00406245">
        <w: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 xml:space="preserve">The WICED SDK provides you with a function called </w:t>
      </w:r>
      <w:proofErr w:type="spellStart"/>
      <w:r w:rsidRPr="00406245">
        <w:t>http_parse_header</w:t>
      </w:r>
      <w:proofErr w:type="spellEnd"/>
      <w:r w:rsidRPr="00406245">
        <w:t xml:space="preserve">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44C08F5F" w:rsidR="00663C19" w:rsidRPr="00406245" w:rsidRDefault="00663C19" w:rsidP="00663C19">
      <w:r w:rsidRPr="00406245">
        <w:t>The structure ha</w:t>
      </w:r>
      <w:r>
        <w:t>s a pointer to the payload and the</w:t>
      </w:r>
      <w:r w:rsidRPr="00406245">
        <w:t xml:space="preserve"> number of bytes.  You are responsible for parsing (or whatever) that data.  Don</w:t>
      </w:r>
      <w:r w:rsidR="003E6A10">
        <w:t>'</w:t>
      </w:r>
      <w:r w:rsidRPr="00406245">
        <w:t xml:space="preserve">t forget the WICED </w:t>
      </w:r>
      <w:proofErr w:type="spellStart"/>
      <w:r w:rsidRPr="00406245">
        <w:t>cJSON</w:t>
      </w:r>
      <w:proofErr w:type="spellEnd"/>
      <w:r w:rsidRPr="00406245">
        <w:t xml:space="preserve"> library may help you.</w:t>
      </w:r>
    </w:p>
    <w:p w14:paraId="46A2CBF8" w14:textId="0F33EE0C" w:rsidR="00663C19" w:rsidRDefault="00663C19" w:rsidP="00663C19">
      <w:r w:rsidRPr="00406245">
        <w:t xml:space="preserve">All this data is freed when you call </w:t>
      </w:r>
      <w:proofErr w:type="spellStart"/>
      <w:r w:rsidRPr="00406245">
        <w:t>wiced_request_deinit</w:t>
      </w:r>
      <w:proofErr w:type="spellEnd"/>
      <w:r w:rsidRPr="00406245">
        <w:t>.</w:t>
      </w:r>
      <w:r w:rsidR="00931103">
        <w:t xml:space="preserve"> Typically, you will call </w:t>
      </w:r>
      <w:proofErr w:type="spellStart"/>
      <w:r w:rsidR="00931103">
        <w:t>wiced_request_deinit</w:t>
      </w:r>
      <w:proofErr w:type="spellEnd"/>
      <w:r w:rsidR="00931103">
        <w:t xml:space="preserve"> from the </w:t>
      </w:r>
      <w:r w:rsidR="00D31040">
        <w:t xml:space="preserve">HTTP callback for the event HTTP_DATA_RECEIVED when the value of </w:t>
      </w:r>
      <w:proofErr w:type="spellStart"/>
      <w:r w:rsidR="00D31040">
        <w:t>remaining_length</w:t>
      </w:r>
      <w:proofErr w:type="spellEnd"/>
      <w:r w:rsidR="00D31040">
        <w:t xml:space="preserve"> in the response structure is equal to zero.</w:t>
      </w:r>
    </w:p>
    <w:p w14:paraId="172A1DD9" w14:textId="0F6F2B66" w:rsidR="009A0D90" w:rsidRPr="00406245" w:rsidRDefault="00D31040" w:rsidP="00663C19">
      <w:r>
        <w:t xml:space="preserve">There is also a function </w:t>
      </w:r>
      <w:proofErr w:type="spellStart"/>
      <w:r>
        <w:t>http_client_deinit</w:t>
      </w:r>
      <w:proofErr w:type="spellEnd"/>
      <w:r>
        <w:t xml:space="preserve">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t>
      </w:r>
      <w:proofErr w:type="spellStart"/>
      <w:r>
        <w:t>wiced_client_deinit</w:t>
      </w:r>
      <w:proofErr w:type="spellEnd"/>
      <w:r>
        <w:t xml:space="preserve"> from a different thread (like </w:t>
      </w:r>
      <w:proofErr w:type="spellStart"/>
      <w:r>
        <w:t>application_start</w:t>
      </w:r>
      <w:proofErr w:type="spellEnd"/>
      <w:r>
        <w:t>) when the flag is set.</w:t>
      </w:r>
    </w:p>
    <w:p w14:paraId="0CE39B3B" w14:textId="77777777" w:rsidR="00966AEE" w:rsidRDefault="00966AEE">
      <w:pPr>
        <w:rPr>
          <w:rFonts w:eastAsia="Times New Roman"/>
          <w:b/>
          <w:bCs/>
          <w:color w:val="1F4E79" w:themeColor="accent1" w:themeShade="80"/>
          <w:sz w:val="28"/>
          <w:szCs w:val="28"/>
        </w:rPr>
      </w:pPr>
      <w:r>
        <w:br w:type="page"/>
      </w:r>
    </w:p>
    <w:p w14:paraId="6E77B8AA" w14:textId="7BEB4C86" w:rsidR="00663C19" w:rsidRDefault="00663C19" w:rsidP="00BF60BC">
      <w:pPr>
        <w:pStyle w:val="Heading1"/>
      </w:pPr>
      <w:bookmarkStart w:id="33" w:name="_Toc521412449"/>
      <w:r w:rsidRPr="00406245">
        <w:lastRenderedPageBreak/>
        <w:t>Httpbin.org</w:t>
      </w:r>
      <w:bookmarkEnd w:id="33"/>
    </w:p>
    <w:p w14:paraId="01F44E38" w14:textId="3AAC6A21" w:rsidR="00663C19" w:rsidRDefault="00663C19" w:rsidP="00663C19">
      <w:r>
        <w:t>Httpbin.org is a website that was put up to help people test their HTTP (and HTTPS)</w:t>
      </w:r>
      <w:r w:rsidR="00705B1C">
        <w:t xml:space="preserve"> requests</w:t>
      </w:r>
      <w:r>
        <w:t xml:space="preserve">.  You can send PUT, POST, GET etc. and it will respond with something simple, often in JSON format to </w:t>
      </w:r>
      <w:r w:rsidR="003E6A10">
        <w:t>"</w:t>
      </w:r>
      <w:r>
        <w:t>echo</w:t>
      </w:r>
      <w:r w:rsidR="003E6A10">
        <w:t>"</w:t>
      </w:r>
      <w:r>
        <w:t xml:space="preserve"> what you sent.</w:t>
      </w:r>
    </w:p>
    <w:p w14:paraId="14696295" w14:textId="2DA1214B" w:rsidR="00663C19" w:rsidRDefault="00663C19" w:rsidP="00663C19">
      <w:r>
        <w:t xml:space="preserve">You can build HTTP requests in CURL to test your ideas about </w:t>
      </w:r>
      <w:r w:rsidR="00B42C4F">
        <w:t xml:space="preserve">how </w:t>
      </w:r>
      <w:r>
        <w:t>to interact with different HTTP endpoints</w:t>
      </w:r>
      <w:r w:rsidR="00F975F4">
        <w:t xml:space="preserve"> (i.e. resources)</w:t>
      </w:r>
      <w:r>
        <w:t xml:space="preserve">.  You could, for example, go to </w:t>
      </w:r>
      <w:hyperlink r:id="rId41"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37A16A02" w:rsidR="00663C19" w:rsidRDefault="00F975F4" w:rsidP="00663C19">
      <w:pPr>
        <w:keepNext/>
      </w:pPr>
      <w:r>
        <w:t>There are a bunch of endpoints</w:t>
      </w:r>
      <w:r w:rsidR="005C0396">
        <w:t xml:space="preserve"> (resources)</w:t>
      </w:r>
      <w:r>
        <w:t xml:space="preserve"> which allow different HTTP methods to be tested. We will mostly use the /anything </w:t>
      </w:r>
      <w:r w:rsidR="005C0396">
        <w:t>resource</w:t>
      </w:r>
      <w:r>
        <w:t xml:space="preserve"> since (as the name implies) it allows just about anything. It will respond back with an echo of the data that you sent so you can compare to what you </w:t>
      </w:r>
      <w:r w:rsidR="00D3727E">
        <w:t>intended to send.</w:t>
      </w:r>
    </w:p>
    <w:p w14:paraId="63FD916B" w14:textId="157BC850" w:rsidR="00B42C4F" w:rsidRPr="00966AEE" w:rsidRDefault="00663C19">
      <w:r w:rsidRPr="0015653A">
        <w:rPr>
          <w:noProof/>
        </w:rPr>
        <w:drawing>
          <wp:inline distT="0" distB="0" distL="0" distR="0" wp14:anchorId="254B5D45" wp14:editId="7349C882">
            <wp:extent cx="5377149" cy="317452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54" b="32901"/>
                    <a:stretch/>
                  </pic:blipFill>
                  <pic:spPr bwMode="auto">
                    <a:xfrm>
                      <a:off x="0" y="0"/>
                      <a:ext cx="5407664" cy="3192536"/>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3E00B5C" w:rsidR="00663C19" w:rsidRDefault="00663C19" w:rsidP="00BF60BC">
      <w:pPr>
        <w:pStyle w:val="Heading1"/>
      </w:pPr>
      <w:bookmarkStart w:id="34" w:name="_Toc521412450"/>
      <w:r w:rsidRPr="00406245">
        <w:lastRenderedPageBreak/>
        <w:t>Initial State</w:t>
      </w:r>
      <w:r w:rsidR="00AB1C95">
        <w:t xml:space="preserve"> (Advanced)</w:t>
      </w:r>
      <w:bookmarkEnd w:id="34"/>
    </w:p>
    <w:p w14:paraId="2149C60A" w14:textId="24D241D8" w:rsidR="00810396" w:rsidRPr="00810396" w:rsidRDefault="00810396" w:rsidP="00BF60BC">
      <w:pPr>
        <w:pStyle w:val="Heading2"/>
      </w:pPr>
      <w:bookmarkStart w:id="35" w:name="_Toc521412451"/>
      <w:r>
        <w:t>Introduction</w:t>
      </w:r>
      <w:bookmarkEnd w:id="35"/>
    </w:p>
    <w:p w14:paraId="2EF1D2B4" w14:textId="198717C2" w:rsidR="00663C19" w:rsidRDefault="00910FF0" w:rsidP="00663C19">
      <w:hyperlink r:id="rId44"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w:t>
      </w:r>
      <w:r w:rsidR="00803090">
        <w:t xml:space="preserve"> (i.e. they are a cloud </w:t>
      </w:r>
      <w:r w:rsidR="004102F8">
        <w:t xml:space="preserve">services </w:t>
      </w:r>
      <w:r w:rsidR="00803090">
        <w:t>provider)</w:t>
      </w:r>
      <w:r w:rsidR="00663C19" w:rsidRPr="00406245">
        <w:t xml:space="preserve">.  </w:t>
      </w:r>
      <w:r w:rsidR="00803090">
        <w:t xml:space="preserve">Once your data is on their cloud, </w:t>
      </w:r>
      <w:r w:rsidR="00663C19" w:rsidRPr="00406245">
        <w:t xml:space="preserve">you can log into their </w:t>
      </w:r>
      <w:r w:rsidR="00AE7FA9">
        <w:t>w</w:t>
      </w:r>
      <w:r w:rsidR="00663C19" w:rsidRPr="00406245">
        <w:t xml:space="preserve">eb platform and display and analyze your data with their extensive library of graphical </w:t>
      </w:r>
      <w:proofErr w:type="gramStart"/>
      <w:r w:rsidR="00663C19" w:rsidRPr="00406245">
        <w:t>web based</w:t>
      </w:r>
      <w:proofErr w:type="gramEnd"/>
      <w:r w:rsidR="00663C19" w:rsidRPr="00406245">
        <w:t xml:space="preserve">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6EA73B53"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5" w:history="1">
        <w:r w:rsidRPr="00406245">
          <w:rPr>
            <w:rStyle w:val="Hyperlink"/>
          </w:rPr>
          <w:t>emoji</w:t>
        </w:r>
      </w:hyperlink>
      <w:r w:rsidRPr="00406245">
        <w:t xml:space="preserve"> of the form </w:t>
      </w:r>
      <w:proofErr w:type="gramStart"/>
      <w:r w:rsidR="003E6A10">
        <w:t>"</w:t>
      </w:r>
      <w:r w:rsidRPr="00406245">
        <w:t>:code</w:t>
      </w:r>
      <w:proofErr w:type="gramEnd"/>
      <w:r w:rsidRPr="00406245">
        <w:t>:</w:t>
      </w:r>
      <w:r w:rsidR="003E6A10">
        <w:t>"</w:t>
      </w:r>
      <w:r w:rsidRPr="00406245">
        <w:t xml:space="preserve"> e.g. </w:t>
      </w:r>
      <w:r w:rsidR="003E6A10">
        <w:t>"</w:t>
      </w:r>
      <w:r w:rsidRPr="00406245">
        <w:t>:smile:</w:t>
      </w:r>
      <w:r w:rsidR="003E6A10">
        <w:t>"</w:t>
      </w:r>
      <w:r w:rsidRPr="00406245">
        <w:t>.</w:t>
      </w:r>
    </w:p>
    <w:p w14:paraId="3D466093" w14:textId="30D8CB0B" w:rsidR="00695435" w:rsidRPr="00406245" w:rsidRDefault="00695435" w:rsidP="00663C19">
      <w:r>
        <w:t xml:space="preserve">Data </w:t>
      </w:r>
      <w:r w:rsidR="00810396">
        <w:t>can be</w:t>
      </w:r>
      <w:r>
        <w:t xml:space="preserve"> displayed using one or more </w:t>
      </w:r>
      <w:r w:rsidR="003E6A10">
        <w:t>"</w:t>
      </w:r>
      <w:r>
        <w:t>Tiles</w:t>
      </w:r>
      <w:r w:rsidR="003E6A10">
        <w:t>"</w:t>
      </w:r>
      <w:r>
        <w:t xml:space="preserve">. Each tile can display a </w:t>
      </w:r>
      <w:r w:rsidR="00810396">
        <w:t>summary</w:t>
      </w:r>
      <w:r>
        <w:t xml:space="preserve"> (such as </w:t>
      </w:r>
      <w:r w:rsidR="003E6A10">
        <w:t>"</w:t>
      </w:r>
      <w:r>
        <w:t>on</w:t>
      </w:r>
      <w:r w:rsidR="003E6A10">
        <w:t>"</w:t>
      </w:r>
      <w:r>
        <w:t xml:space="preserve"> or </w:t>
      </w:r>
      <w:r w:rsidR="003E6A10">
        <w:t>"</w:t>
      </w:r>
      <w:r>
        <w:t>OFF</w:t>
      </w:r>
      <w:r w:rsidR="003E6A10">
        <w:t>"</w:t>
      </w:r>
      <w:r>
        <w:t>)</w:t>
      </w:r>
      <w:r w:rsidR="00810396">
        <w:t xml:space="preserve">, </w:t>
      </w:r>
      <w:r>
        <w:t xml:space="preserve">a </w:t>
      </w:r>
      <w:r w:rsidR="00810396">
        <w:t xml:space="preserve">line </w:t>
      </w:r>
      <w:r>
        <w:t xml:space="preserve">graph of the values over time, </w:t>
      </w:r>
      <w:r w:rsidR="00810396">
        <w:t xml:space="preserve">a bar graph, etc. The figure below shows four value tiles and </w:t>
      </w:r>
      <w:proofErr w:type="gramStart"/>
      <w:r w:rsidR="00810396">
        <w:t>four line</w:t>
      </w:r>
      <w:proofErr w:type="gramEnd"/>
      <w:r w:rsidR="00810396">
        <w:t xml:space="preserv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w:t>
      </w:r>
      <w:r w:rsidR="003E6A10">
        <w:t>"</w:t>
      </w:r>
      <w:r w:rsidR="00D77524">
        <w:t xml:space="preserve">Unlock </w:t>
      </w:r>
      <w:r w:rsidR="00F8711F">
        <w:t>Layout</w:t>
      </w:r>
      <w:r w:rsidR="003E6A10">
        <w: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5026D91B">
            <wp:extent cx="5193792" cy="3648973"/>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6997" cy="3665276"/>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3E96D56B" w:rsidR="00663C19" w:rsidRPr="00406245" w:rsidRDefault="00663C19" w:rsidP="00B42C4F">
      <w:pPr>
        <w:keepNext/>
      </w:pPr>
      <w:r w:rsidRPr="00406245">
        <w:t xml:space="preserve">For example, if you lived in Kentucky near the Elkhorn Creek </w:t>
      </w:r>
      <w:r w:rsidR="009F0EBF">
        <w:t xml:space="preserve">you </w:t>
      </w:r>
      <w:r w:rsidRPr="00406245">
        <w:t xml:space="preserve">could create a Bucket called </w:t>
      </w:r>
      <w:r w:rsidR="003E6A10">
        <w:t>"</w:t>
      </w:r>
      <w:r w:rsidRPr="00406245">
        <w:t>Elkhorn Creek</w:t>
      </w:r>
      <w:r w:rsidR="003E6A10">
        <w:t>"</w:t>
      </w:r>
      <w:r w:rsidRPr="00406245">
        <w:t xml:space="preserve">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BF60BC">
      <w:pPr>
        <w:pStyle w:val="Heading2"/>
      </w:pPr>
      <w:bookmarkStart w:id="36" w:name="_Toc521412452"/>
      <w:r>
        <w:lastRenderedPageBreak/>
        <w:t>Using Initial State</w:t>
      </w:r>
      <w:bookmarkEnd w:id="36"/>
    </w:p>
    <w:p w14:paraId="4DC83910" w14:textId="52F36F13" w:rsidR="00663C19" w:rsidRPr="00406245" w:rsidRDefault="00E760D4" w:rsidP="00E760D4">
      <w:pPr>
        <w:pStyle w:val="Heading3"/>
      </w:pPr>
      <w:r>
        <w:t>Setting up an Account, a Bucket, and a Tile</w:t>
      </w:r>
    </w:p>
    <w:p w14:paraId="1541F986" w14:textId="209BD4CB" w:rsidR="00663C19" w:rsidRPr="004C1AEE" w:rsidRDefault="00663C19" w:rsidP="00663C19">
      <w:pPr>
        <w:pStyle w:val="ListParagraph"/>
        <w:numPr>
          <w:ilvl w:val="0"/>
          <w:numId w:val="22"/>
        </w:numPr>
      </w:pPr>
      <w:r w:rsidRPr="004C1AEE">
        <w:t xml:space="preserve">Create a free account at </w:t>
      </w:r>
      <w:hyperlink r:id="rId48" w:history="1">
        <w:r w:rsidRPr="004C1AEE">
          <w:rPr>
            <w:rStyle w:val="Hyperlink"/>
            <w:color w:val="auto"/>
            <w:u w:val="none"/>
          </w:rPr>
          <w:t>www.initialstate.com</w:t>
        </w:r>
      </w:hyperlink>
      <w:r w:rsidR="00C62DC6">
        <w:rPr>
          <w:rStyle w:val="Hyperlink"/>
          <w:color w:val="auto"/>
          <w:u w:val="none"/>
        </w:rPr>
        <w:t>.</w:t>
      </w:r>
    </w:p>
    <w:p w14:paraId="1F0E53F0" w14:textId="0082532C" w:rsidR="00663C19" w:rsidRPr="004C1AEE" w:rsidRDefault="00663C19" w:rsidP="00663C19">
      <w:pPr>
        <w:pStyle w:val="ListParagraph"/>
        <w:numPr>
          <w:ilvl w:val="0"/>
          <w:numId w:val="22"/>
        </w:numPr>
      </w:pPr>
      <w:r w:rsidRPr="004C1AEE">
        <w:t xml:space="preserve">Create a new bucket by pressing the little </w:t>
      </w:r>
      <w:r w:rsidR="003E6A10">
        <w:t>"</w:t>
      </w:r>
      <w:r w:rsidRPr="004C1AEE">
        <w:t>+</w:t>
      </w:r>
      <w:r w:rsidR="003E6A10">
        <w:t>"</w:t>
      </w:r>
      <w:r w:rsidRPr="004C1AEE">
        <w:t xml:space="preserve">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1136" cy="2112264"/>
                    </a:xfrm>
                    <a:prstGeom prst="rect">
                      <a:avLst/>
                    </a:prstGeom>
                  </pic:spPr>
                </pic:pic>
              </a:graphicData>
            </a:graphic>
          </wp:inline>
        </w:drawing>
      </w:r>
    </w:p>
    <w:p w14:paraId="5CFEBA60" w14:textId="0496EDD4" w:rsidR="008C06C3" w:rsidRDefault="008C06C3" w:rsidP="008C06C3">
      <w:r>
        <w:t xml:space="preserve">Note: you can get back to this window later by clicking on </w:t>
      </w:r>
      <w:r w:rsidR="003E6A10">
        <w:t>"</w:t>
      </w:r>
      <w:r>
        <w:t>settings</w:t>
      </w:r>
      <w:r w:rsidR="003E6A10">
        <w:t>"</w:t>
      </w:r>
      <w:r>
        <w:t xml:space="preserve"> under the bucket name.</w:t>
      </w:r>
    </w:p>
    <w:p w14:paraId="417498CE" w14:textId="4A5EF14B" w:rsidR="00810396" w:rsidRDefault="00663C19" w:rsidP="009357B8">
      <w:pPr>
        <w:keepNext/>
      </w:pPr>
      <w:r w:rsidRPr="00406245">
        <w:lastRenderedPageBreak/>
        <w:t>Once you have the Bucket setup</w:t>
      </w:r>
      <w:r w:rsidR="00810396">
        <w:t>, you should s</w:t>
      </w:r>
      <w:r w:rsidR="00E760D4">
        <w:t>e</w:t>
      </w:r>
      <w:r w:rsidR="00810396">
        <w:t xml:space="preserve">e the App Launcher as shown below. </w:t>
      </w:r>
      <w:r w:rsidR="00904D8B">
        <w:t>Click</w:t>
      </w:r>
      <w:r w:rsidR="00810396">
        <w:t xml:space="preserve"> on the bucket name from the </w:t>
      </w:r>
      <w:r w:rsidR="003E6A10">
        <w:t>"</w:t>
      </w:r>
      <w:r w:rsidR="00810396">
        <w:t>shelf</w:t>
      </w:r>
      <w:r w:rsidR="003E6A10">
        <w:t>"</w:t>
      </w:r>
      <w:r w:rsidR="00810396">
        <w:t xml:space="preserve"> window on the left</w:t>
      </w:r>
      <w:r w:rsidR="00E760D4">
        <w:t xml:space="preserve"> (1) to make sure you are looking at the correct bucket and 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lastRenderedPageBreak/>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39207DF2" w:rsidR="00663C19" w:rsidRPr="00BD4B5A" w:rsidRDefault="008C06C3" w:rsidP="00BD4B5A">
      <w:pPr>
        <w:rPr>
          <w:u w:val="single"/>
        </w:rPr>
      </w:pPr>
      <w:r>
        <w:rPr>
          <w:u w:val="single"/>
        </w:rPr>
        <w:t>JSON</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w:t>
      </w:r>
      <w:proofErr w:type="spellStart"/>
      <w:r>
        <w:t>api</w:t>
      </w:r>
      <w:proofErr w:type="spellEnd"/>
      <w:r>
        <w:t>/events</w:t>
      </w:r>
    </w:p>
    <w:p w14:paraId="6997E24F" w14:textId="481134F2" w:rsidR="00663C19" w:rsidRPr="004C1AEE" w:rsidRDefault="008160BC" w:rsidP="00663C19">
      <w:pPr>
        <w:pStyle w:val="ListParagraph"/>
        <w:numPr>
          <w:ilvl w:val="0"/>
          <w:numId w:val="23"/>
        </w:numPr>
      </w:pPr>
      <w:r>
        <w:t xml:space="preserve">HTTP Header for </w:t>
      </w:r>
      <w:r w:rsidR="00663C19" w:rsidRPr="004C1AEE">
        <w:t>X-IS-</w:t>
      </w:r>
      <w:proofErr w:type="spellStart"/>
      <w:r w:rsidR="00663C19" w:rsidRPr="004C1AEE">
        <w:t>AccessKey</w:t>
      </w:r>
      <w:proofErr w:type="spellEnd"/>
      <w:r w:rsidR="00663C19" w:rsidRPr="004C1AEE">
        <w:t>:</w:t>
      </w:r>
      <w:r>
        <w:t xml:space="preserve"> &lt;</w:t>
      </w:r>
      <w:proofErr w:type="spellStart"/>
      <w:r>
        <w:t>yourAccessKey</w:t>
      </w:r>
      <w:proofErr w:type="spellEnd"/>
      <w:r>
        <w:t>&gt;</w:t>
      </w:r>
    </w:p>
    <w:p w14:paraId="02D1DD20" w14:textId="0006FE25" w:rsidR="00663C19" w:rsidRDefault="00663C19" w:rsidP="00663C19">
      <w:pPr>
        <w:pStyle w:val="ListParagraph"/>
        <w:numPr>
          <w:ilvl w:val="0"/>
          <w:numId w:val="23"/>
        </w:numPr>
      </w:pPr>
      <w:r w:rsidRPr="004C1AEE">
        <w:t>H</w:t>
      </w:r>
      <w:r>
        <w:t>TT</w:t>
      </w:r>
      <w:r w:rsidR="008160BC">
        <w:t xml:space="preserve">P Header for </w:t>
      </w:r>
      <w:r>
        <w:t>X-IS-</w:t>
      </w:r>
      <w:proofErr w:type="spellStart"/>
      <w:r>
        <w:t>BucketKey</w:t>
      </w:r>
      <w:proofErr w:type="spellEnd"/>
      <w:r w:rsidRPr="004C1AEE">
        <w:t>:</w:t>
      </w:r>
      <w:r w:rsidR="008160BC">
        <w:t xml:space="preserve"> &lt;</w:t>
      </w:r>
      <w:proofErr w:type="spellStart"/>
      <w:r w:rsidR="008160BC">
        <w:t>yourBucketKey</w:t>
      </w:r>
      <w:proofErr w:type="spellEnd"/>
      <w:r w:rsidR="008160BC">
        <w:t>&gt;</w:t>
      </w:r>
    </w:p>
    <w:p w14:paraId="677FEE9D" w14:textId="511498C7" w:rsidR="00331060" w:rsidRDefault="008160BC" w:rsidP="00663C19">
      <w:pPr>
        <w:pStyle w:val="ListParagraph"/>
        <w:numPr>
          <w:ilvl w:val="0"/>
          <w:numId w:val="23"/>
        </w:numPr>
      </w:pPr>
      <w:r>
        <w:t xml:space="preserve">HTTP Header for </w:t>
      </w:r>
      <w:r w:rsidR="00331060">
        <w:t>Content-Type: application/json</w:t>
      </w:r>
      <w:r w:rsidR="003E6A10">
        <w:t>"</w:t>
      </w:r>
    </w:p>
    <w:p w14:paraId="78723255" w14:textId="35D78BD8" w:rsidR="008160BC" w:rsidRPr="004C1AEE" w:rsidRDefault="008160BC" w:rsidP="00663C19">
      <w:pPr>
        <w:pStyle w:val="ListParagraph"/>
        <w:numPr>
          <w:ilvl w:val="0"/>
          <w:numId w:val="23"/>
        </w:numPr>
      </w:pPr>
      <w:r>
        <w:t>HHTP Header for Content-Length:</w:t>
      </w:r>
      <w:r w:rsidR="00955A52">
        <w:t xml:space="preserve"> </w:t>
      </w:r>
      <w:r>
        <w:t>&lt;</w:t>
      </w:r>
      <w:proofErr w:type="spellStart"/>
      <w:r>
        <w:t>yourJsonLength</w:t>
      </w:r>
      <w:proofErr w:type="spellEnd"/>
      <w:r>
        <w:t>&gt;</w:t>
      </w:r>
    </w:p>
    <w:p w14:paraId="481CC1BB" w14:textId="4B10690D" w:rsidR="00663C19" w:rsidRDefault="008160BC" w:rsidP="00663C19">
      <w:pPr>
        <w:pStyle w:val="ListParagraph"/>
        <w:numPr>
          <w:ilvl w:val="0"/>
          <w:numId w:val="23"/>
        </w:numPr>
      </w:pPr>
      <w:r>
        <w:t xml:space="preserve">A </w:t>
      </w:r>
      <w:r w:rsidR="00663C19" w:rsidRPr="004C1AEE">
        <w:t>JSON Document with an Array of Keymaps</w:t>
      </w:r>
      <w:r w:rsidR="008C06C3">
        <w:t xml:space="preserve"> and values. For example, to set the key named </w:t>
      </w:r>
      <w:r w:rsidR="003E6A10">
        <w:t>"</w:t>
      </w:r>
      <w:r w:rsidR="008C06C3">
        <w:t>switch</w:t>
      </w:r>
      <w:r w:rsidR="003E6A10">
        <w:t>"</w:t>
      </w:r>
      <w:r w:rsidR="008C06C3">
        <w:t xml:space="preserve"> to a value of </w:t>
      </w:r>
      <w:r w:rsidR="003E6A10">
        <w:t>"</w:t>
      </w:r>
      <w:r w:rsidR="008C06C3">
        <w:t>on</w:t>
      </w:r>
      <w:r w:rsidR="003E6A10">
        <w:t>"</w:t>
      </w:r>
      <w:r w:rsidR="008C06C3">
        <w:t>, the JSON would be:</w:t>
      </w:r>
    </w:p>
    <w:p w14:paraId="7602F7AA" w14:textId="34E1905A" w:rsidR="008C06C3" w:rsidRPr="004C1AEE" w:rsidRDefault="008C06C3" w:rsidP="008C06C3">
      <w:pPr>
        <w:pStyle w:val="ListParagraph"/>
        <w:ind w:left="1800"/>
      </w:pPr>
      <w:r>
        <w:t>{</w:t>
      </w:r>
      <w:r w:rsidR="003E6A10">
        <w:t>"</w:t>
      </w:r>
      <w:proofErr w:type="spellStart"/>
      <w:r>
        <w:t>key</w:t>
      </w:r>
      <w:r w:rsidR="003E6A10">
        <w:t>"</w:t>
      </w:r>
      <w:r>
        <w:t>:</w:t>
      </w:r>
      <w:r w:rsidR="003E6A10">
        <w:t>"</w:t>
      </w:r>
      <w:r>
        <w:t>switch</w:t>
      </w:r>
      <w:r w:rsidR="003E6A10">
        <w:t>"</w:t>
      </w:r>
      <w:r>
        <w:t>,</w:t>
      </w:r>
      <w:r w:rsidR="003E6A10">
        <w:t>"</w:t>
      </w:r>
      <w:r>
        <w:t>value</w:t>
      </w:r>
      <w:r w:rsidR="003E6A10">
        <w:t>"</w:t>
      </w:r>
      <w:r>
        <w:t>:</w:t>
      </w:r>
      <w:r w:rsidR="003E6A10">
        <w:t>"</w:t>
      </w:r>
      <w:r>
        <w:t>on</w:t>
      </w:r>
      <w:proofErr w:type="spellEnd"/>
      <w:r w:rsidR="003E6A10">
        <w:t>"</w:t>
      </w:r>
      <w:r>
        <w:t>}</w:t>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proofErr w:type="spellStart"/>
      <w:r w:rsidRPr="004C1AEE">
        <w:t>accessKey</w:t>
      </w:r>
      <w:proofErr w:type="spellEnd"/>
    </w:p>
    <w:p w14:paraId="49304447" w14:textId="77777777" w:rsidR="00663C19" w:rsidRPr="004C1AEE" w:rsidRDefault="00663C19" w:rsidP="00663C19">
      <w:pPr>
        <w:pStyle w:val="ListParagraph"/>
        <w:numPr>
          <w:ilvl w:val="0"/>
          <w:numId w:val="24"/>
        </w:numPr>
      </w:pPr>
      <w:proofErr w:type="spellStart"/>
      <w:r w:rsidRPr="004C1AEE">
        <w:t>bucketKey</w:t>
      </w:r>
      <w:proofErr w:type="spellEnd"/>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2911C01D" w:rsidR="00663C19" w:rsidRPr="00406245" w:rsidRDefault="00663C19" w:rsidP="00663C19">
      <w:r w:rsidRPr="00406245">
        <w:t xml:space="preserve">For example, you could send </w:t>
      </w:r>
      <w:r w:rsidR="008160BC">
        <w:t>an</w:t>
      </w:r>
      <w:r w:rsidRPr="00406245">
        <w:t xml:space="preserve"> event </w:t>
      </w:r>
      <w:r w:rsidR="008160BC">
        <w:t xml:space="preserve">to set </w:t>
      </w:r>
      <w:r w:rsidR="008C06C3">
        <w:t xml:space="preserve">the key called </w:t>
      </w:r>
      <w:r w:rsidR="003E6A10">
        <w:t>"</w:t>
      </w:r>
      <w:r w:rsidRPr="00406245">
        <w:t>switch</w:t>
      </w:r>
      <w:r w:rsidR="003E6A10">
        <w:t>"</w:t>
      </w:r>
      <w:r w:rsidR="008160BC">
        <w:t xml:space="preserve"> </w:t>
      </w:r>
      <w:r w:rsidR="008C06C3">
        <w:t>to a value of</w:t>
      </w:r>
      <w:r w:rsidR="008160BC">
        <w:t xml:space="preserve"> </w:t>
      </w:r>
      <w:r w:rsidR="003E6A10">
        <w:t>"</w:t>
      </w:r>
      <w:r w:rsidRPr="00406245">
        <w:t>on</w:t>
      </w:r>
      <w:r w:rsidR="003E6A10">
        <w:t>"</w:t>
      </w:r>
      <w:r w:rsidRPr="00406245">
        <w:t xml:space="preserve">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lastRenderedPageBreak/>
        <w:t>Server = https://groker.initialstate.com</w:t>
      </w:r>
    </w:p>
    <w:p w14:paraId="5B2D11E9" w14:textId="77777777" w:rsidR="00663C19" w:rsidRPr="00406245" w:rsidRDefault="00663C19" w:rsidP="00331060">
      <w:pPr>
        <w:pStyle w:val="ListParagraph"/>
        <w:numPr>
          <w:ilvl w:val="0"/>
          <w:numId w:val="31"/>
        </w:numPr>
      </w:pPr>
      <w:r w:rsidRPr="00406245">
        <w:t>Resource = /</w:t>
      </w:r>
      <w:proofErr w:type="spellStart"/>
      <w:r w:rsidRPr="00406245">
        <w:t>api</w:t>
      </w:r>
      <w:proofErr w:type="spellEnd"/>
      <w:r w:rsidRPr="00406245">
        <w:t>/events</w:t>
      </w:r>
    </w:p>
    <w:p w14:paraId="6B150317" w14:textId="7EE2F62F" w:rsidR="00663C19" w:rsidRPr="009D7236" w:rsidRDefault="00663C19" w:rsidP="00331060">
      <w:pPr>
        <w:pStyle w:val="ListParagraph"/>
        <w:numPr>
          <w:ilvl w:val="0"/>
          <w:numId w:val="31"/>
        </w:numPr>
        <w:rPr>
          <w:sz w:val="20"/>
        </w:rPr>
      </w:pPr>
      <w:r w:rsidRPr="00406245">
        <w:t>Options</w:t>
      </w:r>
      <w:r w:rsidR="000A37AF">
        <w:t xml:space="preserve"> </w:t>
      </w:r>
      <w:r w:rsidRPr="00406245">
        <w:t>=</w:t>
      </w:r>
      <w:r w:rsidR="009D7236">
        <w:t xml:space="preserve"> </w:t>
      </w:r>
      <w:r w:rsidRPr="009D7236">
        <w:rPr>
          <w:sz w:val="20"/>
        </w:rPr>
        <w:t>accessKey=</w:t>
      </w:r>
      <w:r w:rsidR="008C06C3" w:rsidRPr="009D7236">
        <w:rPr>
          <w:sz w:val="20"/>
        </w:rPr>
        <w:t>&lt;yourAccessKey&gt;</w:t>
      </w:r>
      <w:r w:rsidRPr="009D7236">
        <w:rPr>
          <w:sz w:val="20"/>
        </w:rPr>
        <w:t>&amp;bucketKey=</w:t>
      </w:r>
      <w:r w:rsidR="008C06C3" w:rsidRPr="009D7236">
        <w:rPr>
          <w:sz w:val="20"/>
        </w:rPr>
        <w:t>&lt;yourBucketKey&gt;</w:t>
      </w:r>
      <w:r w:rsidRPr="009D7236">
        <w:rPr>
          <w:sz w:val="20"/>
        </w:rPr>
        <w:t>&amp;eventKey0=switch&amp;eventValue0=on</w:t>
      </w:r>
    </w:p>
    <w:p w14:paraId="44135D8A" w14:textId="426032C9" w:rsidR="00E760D4" w:rsidRDefault="00E760D4" w:rsidP="00E760D4">
      <w:pPr>
        <w:pStyle w:val="Heading3"/>
      </w:pPr>
      <w:r>
        <w:t>Using APIARY</w:t>
      </w:r>
    </w:p>
    <w:p w14:paraId="20247554" w14:textId="153F2A1E" w:rsidR="00663C19" w:rsidRDefault="00663C19" w:rsidP="00663C19">
      <w:r w:rsidRPr="00406245">
        <w:t xml:space="preserve">Initial State has documented their Web API with a tool called </w:t>
      </w:r>
      <w:r w:rsidR="003E6A10">
        <w:t>"</w:t>
      </w:r>
      <w:hyperlink r:id="rId53" w:history="1">
        <w:r w:rsidRPr="00406245">
          <w:rPr>
            <w:rStyle w:val="Hyperlink"/>
          </w:rPr>
          <w:t>APIARY</w:t>
        </w:r>
      </w:hyperlink>
      <w:r w:rsidR="003E6A10">
        <w:t>"</w:t>
      </w:r>
      <w:r w:rsidRPr="00406245">
        <w:t xml:space="preserve">.  This is a </w:t>
      </w:r>
      <w:proofErr w:type="gramStart"/>
      <w:r w:rsidRPr="00406245">
        <w:t>web based</w:t>
      </w:r>
      <w:proofErr w:type="gramEnd"/>
      <w:r w:rsidRPr="00406245">
        <w:t xml:space="preserve"> tool which shows all the APIs and how to use them with examples.  It can also switch to </w:t>
      </w:r>
      <w:r w:rsidR="003E6A10">
        <w:t>"</w:t>
      </w:r>
      <w:r w:rsidRPr="00406245">
        <w:t>console</w:t>
      </w:r>
      <w:r w:rsidR="003E6A10">
        <w:t>"</w:t>
      </w:r>
      <w:r w:rsidRPr="00406245">
        <w:t xml:space="preserve"> mode where you can fill in the boxes in HTTP requests and it will send them to the Initial State Web Server.</w:t>
      </w:r>
    </w:p>
    <w:p w14:paraId="3FBD679C" w14:textId="1FBAA688" w:rsidR="008C0E60" w:rsidRPr="00406245" w:rsidRDefault="008C0E60" w:rsidP="00663C19">
      <w:r>
        <w:t xml:space="preserve">You can access the APIARY documentation from </w:t>
      </w:r>
      <w:proofErr w:type="spellStart"/>
      <w:r>
        <w:t>InitialState</w:t>
      </w:r>
      <w:proofErr w:type="spellEnd"/>
      <w:r>
        <w:t xml:space="preserve"> by clicking on the link </w:t>
      </w:r>
      <w:r w:rsidR="003E6A10">
        <w:t>"</w:t>
      </w:r>
      <w:r>
        <w:t xml:space="preserve">View </w:t>
      </w:r>
      <w:proofErr w:type="gramStart"/>
      <w:r>
        <w:t>The</w:t>
      </w:r>
      <w:proofErr w:type="gramEnd"/>
      <w:r>
        <w:t xml:space="preserve"> Events API Docs</w:t>
      </w:r>
      <w:r w:rsidR="003E6A10">
        <w:t>"</w:t>
      </w:r>
      <w:r>
        <w:t xml:space="preserve"> from the right side of the App Launcher</w:t>
      </w:r>
      <w:r w:rsidR="008C06C3">
        <w:t xml:space="preserve"> (</w:t>
      </w:r>
      <w:r w:rsidR="00CD05EC">
        <w:t xml:space="preserve">remember, </w:t>
      </w:r>
      <w:r w:rsidR="008C06C3">
        <w:t>click the sine wave to get to the App Launcher)</w:t>
      </w:r>
      <w:r>
        <w:t xml:space="preserve">. You can also access it by clicking </w:t>
      </w:r>
      <w:r w:rsidR="003E6A10">
        <w:t>"</w:t>
      </w:r>
      <w:r>
        <w:t>support</w:t>
      </w:r>
      <w:r w:rsidR="003E6A10">
        <w:t>"</w:t>
      </w:r>
      <w:r>
        <w:t xml:space="preserve"> at the top right corner of the window, selecting </w:t>
      </w:r>
      <w:r w:rsidR="003E6A10">
        <w:t>"</w:t>
      </w:r>
      <w:r>
        <w:t>Streaming -&gt; Using the Events API</w:t>
      </w:r>
      <w:r w:rsidR="003E6A10">
        <w:t>"</w:t>
      </w:r>
      <w:r>
        <w:t xml:space="preserve">, and then clicking on </w:t>
      </w:r>
      <w:r w:rsidR="003E6A10">
        <w:t>"</w:t>
      </w:r>
      <w:r>
        <w:t>documented and testable on apiary</w:t>
      </w:r>
      <w:r w:rsidR="003E6A10">
        <w:t>"</w:t>
      </w:r>
      <w:r>
        <w:t>. The initial APIARY window looks like this:</w:t>
      </w:r>
    </w:p>
    <w:p w14:paraId="31B5E79D" w14:textId="3BD9502F" w:rsidR="00663C19" w:rsidRDefault="00663C19" w:rsidP="00663C19">
      <w:r w:rsidRPr="00406245">
        <w:rPr>
          <w:noProof/>
        </w:rPr>
        <w:drawing>
          <wp:inline distT="0" distB="0" distL="0" distR="0" wp14:anchorId="09E40C18" wp14:editId="67E445C0">
            <wp:extent cx="5294328" cy="481354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8523" cy="4817354"/>
                    </a:xfrm>
                    <a:prstGeom prst="rect">
                      <a:avLst/>
                    </a:prstGeom>
                  </pic:spPr>
                </pic:pic>
              </a:graphicData>
            </a:graphic>
          </wp:inline>
        </w:drawing>
      </w:r>
    </w:p>
    <w:p w14:paraId="1AE5EF39" w14:textId="7826DCF5" w:rsidR="008C0E60" w:rsidRPr="00406245" w:rsidRDefault="008C0E60" w:rsidP="008C0E60">
      <w:pPr>
        <w:keepNext/>
      </w:pPr>
      <w:r>
        <w:lastRenderedPageBreak/>
        <w:t xml:space="preserve">From the left panel, click on </w:t>
      </w:r>
      <w:r w:rsidR="003E6A10">
        <w:t>"</w:t>
      </w:r>
      <w:r>
        <w:t>Event Data -&gt; Events JSON</w:t>
      </w:r>
      <w:r w:rsidR="003E6A10">
        <w:t>"</w:t>
      </w:r>
      <w:r>
        <w:t xml:space="preserve"> and then click the banner </w:t>
      </w:r>
      <w:r w:rsidR="003E6A10">
        <w:t>"</w:t>
      </w:r>
      <w:r>
        <w:t>Send Events</w:t>
      </w:r>
      <w:r w:rsidR="003E6A10">
        <w:t>"</w:t>
      </w:r>
      <w:r>
        <w:t xml:space="preserve"> from the center panel. Next, click the button that says </w:t>
      </w:r>
      <w:r w:rsidR="003E6A10">
        <w:t>"</w:t>
      </w:r>
      <w:r>
        <w:t>Switch to Console</w:t>
      </w:r>
      <w:r w:rsidR="003E6A10">
        <w:t>"</w:t>
      </w:r>
      <w:r>
        <w:t xml:space="preserve"> on the right panel. Once you do 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974B7B9"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w:t>
      </w:r>
      <w:r w:rsidR="003E6A10">
        <w:t>"</w:t>
      </w:r>
      <w:r w:rsidR="004A76A5">
        <w:t>on</w:t>
      </w:r>
      <w:r w:rsidR="003E6A10">
        <w:t>"</w:t>
      </w:r>
      <w:r w:rsidR="004A76A5">
        <w:t xml:space="preserve"> to a key called </w:t>
      </w:r>
      <w:r w:rsidR="003E6A10">
        <w:t>"</w:t>
      </w:r>
      <w:r w:rsidR="00663C19" w:rsidRPr="00406245">
        <w:t>switch</w:t>
      </w:r>
      <w:r w:rsidR="003E6A10">
        <w:t>"</w:t>
      </w:r>
      <w:r w:rsidR="004A76A5">
        <w:t xml:space="preserve"> from the console, you would do the following:</w:t>
      </w:r>
    </w:p>
    <w:p w14:paraId="788A5004" w14:textId="587313A4" w:rsidR="00663C19" w:rsidRPr="00406245" w:rsidRDefault="004A76A5" w:rsidP="00B42C4F">
      <w:pPr>
        <w:keepNext/>
      </w:pPr>
      <w:r>
        <w:t>First click on</w:t>
      </w:r>
      <w:r w:rsidR="00663C19" w:rsidRPr="00406245">
        <w:t xml:space="preserve"> </w:t>
      </w:r>
      <w:r w:rsidR="003E6A10">
        <w:t>"</w:t>
      </w:r>
      <w:r w:rsidR="00663C19" w:rsidRPr="00406245">
        <w:t>Header</w:t>
      </w:r>
      <w:r w:rsidR="003E6A10">
        <w:t>"</w:t>
      </w:r>
      <w:r w:rsidR="00663C19" w:rsidRPr="00406245">
        <w:t xml:space="preserve"> and </w:t>
      </w:r>
      <w:r>
        <w:t>fill</w:t>
      </w:r>
      <w:r w:rsidR="00663C19" w:rsidRPr="00406245">
        <w:t xml:space="preserve"> in your API Key and Bucket Key.</w:t>
      </w:r>
      <w:r w:rsidR="00D60BD5">
        <w:t xml:space="preserve"> The header for Content-Ty</w:t>
      </w:r>
      <w:r w:rsidR="00CD05EC">
        <w:t>pe is already filled in for you and the Content-Length will be automatically calculated.</w:t>
      </w:r>
    </w:p>
    <w:p w14:paraId="6D2C9905" w14:textId="77777777" w:rsidR="00663C19" w:rsidRPr="00406245" w:rsidRDefault="00663C19" w:rsidP="00BD4B5A">
      <w:r w:rsidRPr="00406245">
        <w:rPr>
          <w:noProof/>
        </w:rPr>
        <w:drawing>
          <wp:inline distT="0" distB="0" distL="0" distR="0" wp14:anchorId="0F6643B2" wp14:editId="1E5AB980">
            <wp:extent cx="2941608" cy="2890449"/>
            <wp:effectExtent l="0" t="0" r="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8598" cy="2897317"/>
                    </a:xfrm>
                    <a:prstGeom prst="rect">
                      <a:avLst/>
                    </a:prstGeom>
                    <a:noFill/>
                    <a:ln>
                      <a:noFill/>
                    </a:ln>
                  </pic:spPr>
                </pic:pic>
              </a:graphicData>
            </a:graphic>
          </wp:inline>
        </w:drawing>
      </w:r>
    </w:p>
    <w:p w14:paraId="62F7407D" w14:textId="2DB4F0D3" w:rsidR="00663C19" w:rsidRPr="00406245" w:rsidRDefault="00663C19" w:rsidP="00B42C4F">
      <w:pPr>
        <w:keepNext/>
      </w:pPr>
      <w:r w:rsidRPr="00406245">
        <w:lastRenderedPageBreak/>
        <w:t xml:space="preserve">Then </w:t>
      </w:r>
      <w:r w:rsidR="004A76A5">
        <w:t>click</w:t>
      </w:r>
      <w:r w:rsidRPr="00406245">
        <w:t xml:space="preserve"> on </w:t>
      </w:r>
      <w:r w:rsidR="003E6A10">
        <w:t>"</w:t>
      </w:r>
      <w:r w:rsidRPr="00406245">
        <w:t>Body</w:t>
      </w:r>
      <w:r w:rsidR="003E6A10">
        <w:t>"</w:t>
      </w:r>
      <w:r w:rsidRPr="00406245">
        <w:t xml:space="preserve">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079FAF71">
            <wp:extent cx="3147722" cy="329286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50461" cy="3295727"/>
                    </a:xfrm>
                    <a:prstGeom prst="rect">
                      <a:avLst/>
                    </a:prstGeom>
                  </pic:spPr>
                </pic:pic>
              </a:graphicData>
            </a:graphic>
          </wp:inline>
        </w:drawing>
      </w:r>
    </w:p>
    <w:p w14:paraId="242B88A1" w14:textId="66CACD8B" w:rsidR="00663C19" w:rsidRPr="00406245" w:rsidRDefault="00663C19" w:rsidP="00B42C4F">
      <w:pPr>
        <w:keepNext/>
      </w:pPr>
      <w:r w:rsidRPr="00406245">
        <w:t xml:space="preserve">When you press </w:t>
      </w:r>
      <w:r w:rsidR="003E6A10">
        <w:t>"</w:t>
      </w:r>
      <w:r w:rsidRPr="00406245">
        <w:t>Call Resource</w:t>
      </w:r>
      <w:r w:rsidR="003E6A10">
        <w:t>"</w:t>
      </w:r>
      <w:r w:rsidRPr="00406245">
        <w:t xml:space="preserv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3E51D03D" w:rsidR="004A76A5" w:rsidRPr="00406245" w:rsidRDefault="004A76A5" w:rsidP="004A76A5">
      <w:r>
        <w:t xml:space="preserve">If you have a Tile set up to monitor the state of the key </w:t>
      </w:r>
      <w:r w:rsidR="003E6A10">
        <w:t>"</w:t>
      </w:r>
      <w:r>
        <w:t>switch</w:t>
      </w:r>
      <w:r w:rsidR="003E6A10">
        <w:t>"</w:t>
      </w:r>
      <w:r>
        <w:t xml:space="preserve"> you will see its value change to </w:t>
      </w:r>
      <w:r w:rsidR="003E6A10">
        <w:t>"</w:t>
      </w:r>
      <w:r>
        <w:t>on</w:t>
      </w:r>
      <w:r w:rsidR="003E6A10">
        <w:t>"</w:t>
      </w:r>
      <w:r>
        <w:t xml:space="preserve"> once the message is </w:t>
      </w:r>
      <w:r w:rsidR="003636CA">
        <w:t>received</w:t>
      </w:r>
      <w:r>
        <w:t>.</w:t>
      </w:r>
    </w:p>
    <w:p w14:paraId="7D48490C" w14:textId="23B6E48C" w:rsidR="00663C19" w:rsidRPr="00406245" w:rsidRDefault="00663C19" w:rsidP="00BF60BC">
      <w:pPr>
        <w:pStyle w:val="Heading1"/>
      </w:pPr>
      <w:bookmarkStart w:id="37" w:name="_Toc521412453"/>
      <w:r w:rsidRPr="00406245">
        <w:lastRenderedPageBreak/>
        <w:t>Exercise(s)</w:t>
      </w:r>
      <w:bookmarkEnd w:id="37"/>
    </w:p>
    <w:p w14:paraId="3835765D" w14:textId="333F877B" w:rsidR="00663C19" w:rsidRPr="00406245" w:rsidRDefault="002F0126" w:rsidP="00BF60BC">
      <w:pPr>
        <w:pStyle w:val="Exercise"/>
      </w:pPr>
      <w:bookmarkStart w:id="38" w:name="_Toc521412454"/>
      <w:r>
        <w:t xml:space="preserve">Use CURL to </w:t>
      </w:r>
      <w:r w:rsidR="000914FC">
        <w:t>access</w:t>
      </w:r>
      <w:r>
        <w:t xml:space="preserve"> </w:t>
      </w:r>
      <w:hyperlink r:id="rId59" w:history="1">
        <w:r w:rsidRPr="00BE71DF">
          <w:rPr>
            <w:rStyle w:val="Hyperlink"/>
          </w:rPr>
          <w:t>http://httpbin.org</w:t>
        </w:r>
        <w:bookmarkEnd w:id="38"/>
      </w:hyperlink>
      <w:r>
        <w:t xml:space="preserve"> </w:t>
      </w:r>
    </w:p>
    <w:p w14:paraId="760A97A9" w14:textId="65594AAE" w:rsidR="00663C19" w:rsidRPr="00406245" w:rsidRDefault="00663C19" w:rsidP="00663C19">
      <w:r w:rsidRPr="00406245">
        <w:t>The Website htt</w:t>
      </w:r>
      <w:r w:rsidR="001B631B">
        <w:t>p</w:t>
      </w:r>
      <w:r w:rsidRPr="00406245">
        <w:t xml:space="preserve">bin.org is a public server </w:t>
      </w:r>
      <w:r w:rsidR="00F14291">
        <w:t>HTTP</w:t>
      </w:r>
      <w:r w:rsidRPr="00406245">
        <w:t xml:space="preserve"> debugging utility.  It will let you make requests and </w:t>
      </w:r>
      <w:r w:rsidR="00DA60EA">
        <w:t>then tell you what is happening by echoing back what you sent in JSON format.</w:t>
      </w:r>
    </w:p>
    <w:p w14:paraId="0F693259" w14:textId="77777777" w:rsidR="00663C19" w:rsidRPr="00406245" w:rsidRDefault="00663C19" w:rsidP="00476964">
      <w:r w:rsidRPr="00406245">
        <w:t>Look at the website then:</w:t>
      </w:r>
    </w:p>
    <w:p w14:paraId="2BE2F76A" w14:textId="273D5792" w:rsidR="001045CA" w:rsidRDefault="009F119A" w:rsidP="00663C19">
      <w:pPr>
        <w:pStyle w:val="ListParagraph"/>
        <w:numPr>
          <w:ilvl w:val="0"/>
          <w:numId w:val="18"/>
        </w:numPr>
      </w:pPr>
      <w:r>
        <w:t xml:space="preserve">Run the command: </w:t>
      </w:r>
      <w:r w:rsidR="001045CA" w:rsidRPr="009F119A">
        <w:rPr>
          <w:i/>
        </w:rPr>
        <w:t xml:space="preserve">CURL </w:t>
      </w:r>
      <w:r w:rsidR="0046652D" w:rsidRPr="009F119A">
        <w:rPr>
          <w:i/>
        </w:rPr>
        <w:t xml:space="preserve">-v </w:t>
      </w:r>
      <w:r w:rsidRPr="009F119A">
        <w:rPr>
          <w:i/>
        </w:rPr>
        <w:t>-X</w:t>
      </w:r>
      <w:r w:rsidR="001045CA" w:rsidRPr="009F119A">
        <w:rPr>
          <w:i/>
        </w:rPr>
        <w:t xml:space="preserve"> GET </w:t>
      </w:r>
      <w:hyperlink r:id="rId60" w:history="1">
        <w:r w:rsidR="00DD2AF3" w:rsidRPr="009F119A">
          <w:rPr>
            <w:rStyle w:val="Hyperlink"/>
            <w:i/>
          </w:rPr>
          <w:t>http://httpbin.org/anything</w:t>
        </w:r>
      </w:hyperlink>
    </w:p>
    <w:p w14:paraId="6FFF2780" w14:textId="51B8D3AE" w:rsidR="00140852" w:rsidRDefault="00140852" w:rsidP="00140852">
      <w:pPr>
        <w:pStyle w:val="ListParagraph"/>
        <w:numPr>
          <w:ilvl w:val="1"/>
          <w:numId w:val="18"/>
        </w:numPr>
      </w:pPr>
      <w:r>
        <w:t xml:space="preserve">Hint: If your WiFi AP has a proxy server, CURL will not be able to connect (unless you specify the proxy server). You can connect </w:t>
      </w:r>
      <w:r w:rsidR="00A14B4A">
        <w:t xml:space="preserve">to the </w:t>
      </w:r>
      <w:r>
        <w:t>WW101WPA AP, which doesn</w:t>
      </w:r>
      <w:r w:rsidR="003E6A10">
        <w:t>'</w:t>
      </w:r>
      <w:r>
        <w:t>t require a proxy.</w:t>
      </w:r>
    </w:p>
    <w:p w14:paraId="49730094" w14:textId="0E17F008" w:rsidR="00C329A6" w:rsidRDefault="00C329A6" w:rsidP="00140852">
      <w:pPr>
        <w:pStyle w:val="ListParagraph"/>
        <w:numPr>
          <w:ilvl w:val="1"/>
          <w:numId w:val="18"/>
        </w:numPr>
      </w:pPr>
      <w:r>
        <w:t xml:space="preserve">Hint: If you are using Windows, CURL is provided </w:t>
      </w:r>
      <w:r w:rsidR="00C66F28">
        <w:t>in</w:t>
      </w:r>
      <w:r>
        <w:t xml:space="preserve"> </w:t>
      </w:r>
      <w:r w:rsidR="00A14B4A">
        <w:t xml:space="preserve">the </w:t>
      </w:r>
      <w:r>
        <w:t>class material. To use it:</w:t>
      </w:r>
    </w:p>
    <w:p w14:paraId="5BD1F345" w14:textId="2E0F5A36" w:rsidR="00C329A6" w:rsidRDefault="005A365B" w:rsidP="00C329A6">
      <w:pPr>
        <w:pStyle w:val="ListParagraph"/>
        <w:numPr>
          <w:ilvl w:val="2"/>
          <w:numId w:val="18"/>
        </w:numPr>
      </w:pPr>
      <w:r>
        <w:t xml:space="preserve">Go to </w:t>
      </w:r>
      <w:proofErr w:type="spellStart"/>
      <w:r>
        <w:t>Software_T</w:t>
      </w:r>
      <w:r w:rsidR="00C329A6">
        <w:t>ools</w:t>
      </w:r>
      <w:proofErr w:type="spellEnd"/>
      <w:r w:rsidR="00140852">
        <w:t>/curl-&lt;version&gt;-win32-mingw/</w:t>
      </w:r>
      <w:r w:rsidR="00C329A6">
        <w:t>bin</w:t>
      </w:r>
      <w:r w:rsidR="00353279">
        <w:t xml:space="preserve"> in File Explorer</w:t>
      </w:r>
    </w:p>
    <w:p w14:paraId="4E5AB5E3" w14:textId="019D42EB" w:rsidR="00C329A6" w:rsidRDefault="00C329A6" w:rsidP="00C329A6">
      <w:pPr>
        <w:pStyle w:val="ListParagraph"/>
        <w:numPr>
          <w:ilvl w:val="2"/>
          <w:numId w:val="18"/>
        </w:numPr>
        <w:rPr>
          <w:ins w:id="39" w:author="Greg Landry" w:date="2019-02-07T09:03:00Z"/>
        </w:rPr>
      </w:pPr>
      <w:r>
        <w:t xml:space="preserve">Shift-Right-Click </w:t>
      </w:r>
      <w:r w:rsidR="00C66F28">
        <w:t xml:space="preserve">in the </w:t>
      </w:r>
      <w:r w:rsidR="00353279">
        <w:t xml:space="preserve">File Explorer </w:t>
      </w:r>
      <w:r w:rsidR="00C66F28">
        <w:t xml:space="preserve">window </w:t>
      </w:r>
      <w:r>
        <w:t xml:space="preserve">and select either </w:t>
      </w:r>
      <w:r w:rsidR="003E6A10">
        <w:t>"</w:t>
      </w:r>
      <w:r>
        <w:t>Open command window here</w:t>
      </w:r>
      <w:r w:rsidR="003E6A10">
        <w:t>"</w:t>
      </w:r>
      <w:r>
        <w:t xml:space="preserve"> or </w:t>
      </w:r>
      <w:r w:rsidR="003E6A10">
        <w:t>"</w:t>
      </w:r>
      <w:r>
        <w:t>Open PowerShell window here</w:t>
      </w:r>
      <w:r w:rsidR="003E6A10">
        <w:t>"</w:t>
      </w:r>
    </w:p>
    <w:p w14:paraId="091CD4E4" w14:textId="18BF11BB" w:rsidR="00D25D5D" w:rsidRDefault="00D25D5D" w:rsidP="00C329A6">
      <w:pPr>
        <w:pStyle w:val="ListParagraph"/>
        <w:numPr>
          <w:ilvl w:val="2"/>
          <w:numId w:val="18"/>
        </w:numPr>
      </w:pPr>
      <w:ins w:id="40" w:author="Greg Landry" w:date="2019-02-07T09:03:00Z">
        <w:r>
          <w:t xml:space="preserve">Alternately, you can open </w:t>
        </w:r>
        <w:proofErr w:type="gramStart"/>
        <w:r>
          <w:t>an</w:t>
        </w:r>
        <w:proofErr w:type="gramEnd"/>
        <w:r>
          <w:t xml:space="preserve"> command window (</w:t>
        </w:r>
        <w:proofErr w:type="spellStart"/>
        <w:r>
          <w:t>cmd</w:t>
        </w:r>
        <w:proofErr w:type="spellEnd"/>
        <w:r>
          <w:t>) and manually change</w:t>
        </w:r>
      </w:ins>
      <w:ins w:id="41" w:author="Greg Landry" w:date="2019-02-07T09:04:00Z">
        <w:r>
          <w:t xml:space="preserve"> directory (cd) to the location listed above</w:t>
        </w:r>
        <w:r w:rsidR="00910FF0">
          <w:t>.</w:t>
        </w:r>
      </w:ins>
    </w:p>
    <w:p w14:paraId="15028CA9" w14:textId="672E1A64" w:rsidR="00C329A6" w:rsidRDefault="00C329A6" w:rsidP="00C329A6">
      <w:pPr>
        <w:pStyle w:val="ListParagraph"/>
        <w:numPr>
          <w:ilvl w:val="2"/>
          <w:numId w:val="18"/>
        </w:numPr>
      </w:pPr>
      <w:r>
        <w:t xml:space="preserve">From the </w:t>
      </w:r>
      <w:r w:rsidR="00F36844">
        <w:t xml:space="preserve">new window, run the command </w:t>
      </w:r>
      <w:proofErr w:type="gramStart"/>
      <w:r w:rsidR="00F36844">
        <w:t xml:space="preserve">as </w:t>
      </w:r>
      <w:r w:rsidR="00140852">
        <w:rPr>
          <w:i/>
        </w:rPr>
        <w:t>.</w:t>
      </w:r>
      <w:proofErr w:type="gramEnd"/>
      <w:r w:rsidR="00140852">
        <w:rPr>
          <w:i/>
        </w:rPr>
        <w:t>\</w:t>
      </w:r>
      <w:r w:rsidRPr="00F36844">
        <w:rPr>
          <w:i/>
        </w:rPr>
        <w:t>curl</w:t>
      </w:r>
      <w:r w:rsidR="00F36844" w:rsidRPr="00F36844">
        <w:rPr>
          <w:i/>
        </w:rPr>
        <w:t xml:space="preserve"> &lt;other arguments&gt;</w:t>
      </w:r>
      <w:r w:rsidR="00F36844">
        <w:t>.</w:t>
      </w:r>
    </w:p>
    <w:p w14:paraId="2C259EB7" w14:textId="19BCA37F" w:rsidR="00C329A6" w:rsidRDefault="00C329A6" w:rsidP="00C329A6">
      <w:pPr>
        <w:pStyle w:val="ListParagraph"/>
        <w:numPr>
          <w:ilvl w:val="3"/>
          <w:numId w:val="18"/>
        </w:numPr>
      </w:pPr>
      <w:r w:rsidRPr="009F119A">
        <w:rPr>
          <w:u w:val="single"/>
        </w:rPr>
        <w:t xml:space="preserve">The leading dot and slash are required </w:t>
      </w:r>
      <w:r w:rsidR="009F119A">
        <w:rPr>
          <w:u w:val="single"/>
        </w:rPr>
        <w:t xml:space="preserve">in Windows </w:t>
      </w:r>
      <w:r w:rsidRPr="009F119A">
        <w:rPr>
          <w:u w:val="single"/>
        </w:rPr>
        <w:t xml:space="preserve">because in some cases Windows aliases </w:t>
      </w:r>
      <w:r w:rsidR="003E6A10">
        <w:rPr>
          <w:u w:val="single"/>
        </w:rPr>
        <w:t>"</w:t>
      </w:r>
      <w:r w:rsidRPr="009F119A">
        <w:rPr>
          <w:u w:val="single"/>
        </w:rPr>
        <w:t>curl</w:t>
      </w:r>
      <w:r w:rsidR="003E6A10">
        <w:rPr>
          <w:u w:val="single"/>
        </w:rPr>
        <w:t>"</w:t>
      </w:r>
      <w:r w:rsidRPr="009F119A">
        <w:rPr>
          <w:u w:val="single"/>
        </w:rPr>
        <w:t xml:space="preserve"> to </w:t>
      </w:r>
      <w:r w:rsidR="00F36844" w:rsidRPr="009F119A">
        <w:rPr>
          <w:u w:val="single"/>
        </w:rPr>
        <w:t>a different</w:t>
      </w:r>
      <w:r w:rsidRPr="009F119A">
        <w:rPr>
          <w:u w:val="single"/>
        </w:rPr>
        <w:t xml:space="preserve"> function that </w:t>
      </w:r>
      <w:r w:rsidR="00F36844" w:rsidRPr="009F119A">
        <w:rPr>
          <w:u w:val="single"/>
        </w:rPr>
        <w:t xml:space="preserve">is </w:t>
      </w:r>
      <w:proofErr w:type="gramStart"/>
      <w:r w:rsidR="00E91FC9" w:rsidRPr="009F119A">
        <w:rPr>
          <w:u w:val="single"/>
        </w:rPr>
        <w:t>similar to</w:t>
      </w:r>
      <w:proofErr w:type="gramEnd"/>
      <w:r w:rsidR="00F36844" w:rsidRPr="009F119A">
        <w:rPr>
          <w:u w:val="single"/>
        </w:rPr>
        <w:t xml:space="preserve"> CURL but is not </w:t>
      </w:r>
      <w:r w:rsidR="00E91FC9" w:rsidRPr="009F119A">
        <w:rPr>
          <w:u w:val="single"/>
        </w:rPr>
        <w:t>the same</w:t>
      </w:r>
      <w:r>
        <w:t>.</w:t>
      </w:r>
    </w:p>
    <w:p w14:paraId="7DDEDD6F" w14:textId="31BA718C" w:rsidR="005A365B" w:rsidRDefault="00CB0868" w:rsidP="005A365B">
      <w:pPr>
        <w:pStyle w:val="ListParagraph"/>
        <w:numPr>
          <w:ilvl w:val="2"/>
          <w:numId w:val="18"/>
        </w:numPr>
      </w:pPr>
      <w:r>
        <w:t>If you are using PowerShell, remember</w:t>
      </w:r>
      <w:r w:rsidR="005A365B">
        <w:t xml:space="preserve"> to use single quotes instead of double quotes (except inside </w:t>
      </w:r>
      <w:r w:rsidR="00160069">
        <w:t xml:space="preserve">a </w:t>
      </w:r>
      <w:r w:rsidR="005A365B">
        <w:t>JSON</w:t>
      </w:r>
      <w:r w:rsidR="00160069">
        <w:t xml:space="preserve"> string</w:t>
      </w:r>
      <w:r w:rsidR="005A365B">
        <w:t>).</w:t>
      </w:r>
    </w:p>
    <w:p w14:paraId="68DADF01" w14:textId="1C6969B3" w:rsidR="006A013E" w:rsidRDefault="006A013E" w:rsidP="00663C19">
      <w:pPr>
        <w:pStyle w:val="ListParagraph"/>
        <w:numPr>
          <w:ilvl w:val="0"/>
          <w:numId w:val="18"/>
        </w:numPr>
      </w:pPr>
      <w:r>
        <w:t>Use CURL to do a POST to the resource /anything</w:t>
      </w:r>
    </w:p>
    <w:p w14:paraId="6612FB95" w14:textId="48726D60" w:rsidR="001045CA" w:rsidRDefault="001045CA" w:rsidP="00663C19">
      <w:pPr>
        <w:pStyle w:val="ListParagraph"/>
        <w:numPr>
          <w:ilvl w:val="0"/>
          <w:numId w:val="18"/>
        </w:numPr>
      </w:pPr>
      <w:r>
        <w:t>Use CURL to do a GET from the resource /html.</w:t>
      </w:r>
    </w:p>
    <w:p w14:paraId="4377C4E6" w14:textId="7755465D" w:rsidR="00476964" w:rsidRPr="00406245" w:rsidRDefault="002F0126" w:rsidP="00BF60BC">
      <w:pPr>
        <w:pStyle w:val="Exercise"/>
      </w:pPr>
      <w:bookmarkStart w:id="42" w:name="_Toc521412455"/>
      <w:r>
        <w:t xml:space="preserve">Use CURL to </w:t>
      </w:r>
      <w:r w:rsidR="000914FC">
        <w:t>access</w:t>
      </w:r>
      <w:r>
        <w:t xml:space="preserve"> </w:t>
      </w:r>
      <w:hyperlink r:id="rId61" w:history="1">
        <w:r w:rsidRPr="00BE71DF">
          <w:rPr>
            <w:rStyle w:val="Hyperlink"/>
          </w:rPr>
          <w:t>https://httpbin.org</w:t>
        </w:r>
      </w:hyperlink>
      <w:r>
        <w:t xml:space="preserve"> using TLS</w:t>
      </w:r>
      <w:bookmarkEnd w:id="42"/>
    </w:p>
    <w:p w14:paraId="00D829ED" w14:textId="64F2B60C" w:rsidR="00476964" w:rsidRDefault="008B3CFB" w:rsidP="00A540E1">
      <w:r>
        <w:t>Use</w:t>
      </w:r>
      <w:r w:rsidR="00476964">
        <w:t xml:space="preserve"> a TLS connection to </w:t>
      </w:r>
      <w:r>
        <w:t>access</w:t>
      </w:r>
      <w:r w:rsidR="00476964">
        <w:t xml:space="preserve"> httpbin.org. The steps are:</w:t>
      </w:r>
    </w:p>
    <w:p w14:paraId="76D8441A" w14:textId="1E75A30F" w:rsidR="00476964" w:rsidRDefault="00476964" w:rsidP="00A540E1">
      <w:pPr>
        <w:pStyle w:val="ListParagraph"/>
        <w:numPr>
          <w:ilvl w:val="0"/>
          <w:numId w:val="37"/>
        </w:numPr>
        <w:spacing w:before="240"/>
      </w:pPr>
      <w:r>
        <w:t xml:space="preserve">Use a web browser to save the certificate for </w:t>
      </w:r>
      <w:hyperlink r:id="rId62" w:history="1">
        <w:r w:rsidRPr="00BE71DF">
          <w:rPr>
            <w:rStyle w:val="Hyperlink"/>
          </w:rPr>
          <w:t>https://httpbin.org</w:t>
        </w:r>
      </w:hyperlink>
      <w:r>
        <w:t>.</w:t>
      </w:r>
    </w:p>
    <w:p w14:paraId="21FD3E4F" w14:textId="59CDC582" w:rsidR="00F56AEF" w:rsidRDefault="00F56AEF" w:rsidP="00A36617">
      <w:pPr>
        <w:pStyle w:val="ListParagraph"/>
        <w:numPr>
          <w:ilvl w:val="1"/>
          <w:numId w:val="37"/>
        </w:numPr>
        <w:spacing w:before="240"/>
      </w:pPr>
      <w:r>
        <w:t>Hint: the steps to do this were covered in Chapter 6B.</w:t>
      </w:r>
    </w:p>
    <w:p w14:paraId="751B9880" w14:textId="6483FBAE" w:rsidR="00476964" w:rsidRPr="00A36617" w:rsidRDefault="002F308F" w:rsidP="006A013E">
      <w:pPr>
        <w:pStyle w:val="ListParagraph"/>
        <w:numPr>
          <w:ilvl w:val="1"/>
          <w:numId w:val="37"/>
        </w:numPr>
      </w:pPr>
      <w:r w:rsidRPr="002F308F">
        <w:rPr>
          <w:u w:val="single"/>
        </w:rPr>
        <w:t xml:space="preserve">You must save the </w:t>
      </w:r>
      <w:r w:rsidRPr="00A36617">
        <w:rPr>
          <w:b/>
          <w:u w:val="single"/>
        </w:rPr>
        <w:t>root</w:t>
      </w:r>
      <w:r w:rsidRPr="002F308F">
        <w:rPr>
          <w:u w:val="single"/>
        </w:rPr>
        <w:t xml:space="preserve"> certificate to use in CURL</w:t>
      </w:r>
      <w:r w:rsidR="00476964" w:rsidRPr="00A36617">
        <w:rPr>
          <w:u w:val="single"/>
        </w:rPr>
        <w:t>.</w:t>
      </w:r>
      <w:r w:rsidRPr="00A36617">
        <w:rPr>
          <w:u w:val="single"/>
        </w:rPr>
        <w:t xml:space="preserve"> It will not work with the intermediate certificate</w:t>
      </w:r>
      <w:r w:rsidR="00F52CD5" w:rsidRPr="00A36617">
        <w:rPr>
          <w:u w:val="single"/>
        </w:rPr>
        <w:t xml:space="preserve"> or the httpbin.org certificate</w:t>
      </w:r>
      <w:r w:rsidRPr="00A36617">
        <w:rPr>
          <w:u w:val="single"/>
        </w:rPr>
        <w:t>.</w:t>
      </w:r>
    </w:p>
    <w:p w14:paraId="365B37ED" w14:textId="3418E56D" w:rsidR="00EC2BFE" w:rsidRDefault="00DC7B2F" w:rsidP="00A36617">
      <w:pPr>
        <w:pStyle w:val="ListParagraph"/>
        <w:numPr>
          <w:ilvl w:val="2"/>
          <w:numId w:val="37"/>
        </w:numPr>
      </w:pPr>
      <w:r>
        <w:rPr>
          <w:u w:val="single"/>
        </w:rPr>
        <w:t xml:space="preserve">Hint: </w:t>
      </w:r>
      <w:r w:rsidR="00EC2BFE">
        <w:rPr>
          <w:u w:val="single"/>
        </w:rPr>
        <w:t xml:space="preserve">Make sure you are viewing the </w:t>
      </w:r>
      <w:r w:rsidR="00EC2BFE" w:rsidRPr="00A36617">
        <w:rPr>
          <w:b/>
          <w:u w:val="single"/>
        </w:rPr>
        <w:t>root</w:t>
      </w:r>
      <w:r w:rsidR="00EC2BFE">
        <w:rPr>
          <w:u w:val="single"/>
        </w:rPr>
        <w:t xml:space="preserve"> certificate before you save it.</w:t>
      </w:r>
    </w:p>
    <w:p w14:paraId="64A5071F" w14:textId="225BF2A8" w:rsidR="00476964" w:rsidRDefault="00476964" w:rsidP="006A013E">
      <w:pPr>
        <w:pStyle w:val="ListParagraph"/>
        <w:numPr>
          <w:ilvl w:val="1"/>
          <w:numId w:val="37"/>
        </w:numPr>
      </w:pPr>
      <w:r>
        <w:t xml:space="preserve">Put the certificate in the same folder as the </w:t>
      </w:r>
      <w:r w:rsidR="00984038">
        <w:t>CURL</w:t>
      </w:r>
      <w:r>
        <w:t xml:space="preserve"> executable</w:t>
      </w:r>
      <w:r w:rsidR="00984038">
        <w:t xml:space="preserve"> to simply specifying the path</w:t>
      </w:r>
      <w:r>
        <w:t>.</w:t>
      </w:r>
    </w:p>
    <w:p w14:paraId="5A0C410B" w14:textId="552B783E" w:rsidR="00DA60EA" w:rsidRDefault="00476964" w:rsidP="006A013E">
      <w:pPr>
        <w:pStyle w:val="ListParagraph"/>
        <w:numPr>
          <w:ilvl w:val="0"/>
          <w:numId w:val="37"/>
        </w:numPr>
      </w:pPr>
      <w:r>
        <w:t xml:space="preserve">Use CURL to do a </w:t>
      </w:r>
      <w:r w:rsidR="006A013E">
        <w:t>GET</w:t>
      </w:r>
      <w:r>
        <w:t xml:space="preserve"> from </w:t>
      </w:r>
      <w:hyperlink r:id="rId63" w:history="1">
        <w:r w:rsidRPr="00BE71DF">
          <w:rPr>
            <w:rStyle w:val="Hyperlink"/>
          </w:rPr>
          <w:t>https://httpbin.org/anything</w:t>
        </w:r>
      </w:hyperlink>
    </w:p>
    <w:p w14:paraId="1BA86959" w14:textId="792F8DE3" w:rsidR="00476964" w:rsidRDefault="00476964" w:rsidP="006A013E">
      <w:pPr>
        <w:pStyle w:val="ListParagraph"/>
        <w:numPr>
          <w:ilvl w:val="1"/>
          <w:numId w:val="37"/>
        </w:numPr>
      </w:pPr>
      <w:r>
        <w:t>You will need to use the --</w:t>
      </w:r>
      <w:proofErr w:type="spellStart"/>
      <w:r>
        <w:t>cacert</w:t>
      </w:r>
      <w:proofErr w:type="spellEnd"/>
      <w:r>
        <w:t xml:space="preserve"> option </w:t>
      </w:r>
      <w:r w:rsidR="003864A6">
        <w:t xml:space="preserve">in CURL </w:t>
      </w:r>
      <w:r>
        <w:t>to provide the certificate file.</w:t>
      </w:r>
    </w:p>
    <w:p w14:paraId="30633461" w14:textId="1ABFD67F" w:rsidR="00F725BC" w:rsidRDefault="00F725BC" w:rsidP="00F725BC">
      <w:pPr>
        <w:pStyle w:val="ListParagraph"/>
        <w:numPr>
          <w:ilvl w:val="0"/>
          <w:numId w:val="37"/>
        </w:numPr>
      </w:pPr>
      <w:r>
        <w:t>Look at the log file to see the TLS handshaking occurring.</w:t>
      </w:r>
    </w:p>
    <w:p w14:paraId="6870AD92" w14:textId="77777777" w:rsidR="0030724F" w:rsidRDefault="0030724F">
      <w:pPr>
        <w:rPr>
          <w:rFonts w:eastAsia="Times New Roman"/>
          <w:b/>
          <w:color w:val="1F4E79" w:themeColor="accent1" w:themeShade="80"/>
          <w:sz w:val="24"/>
          <w:szCs w:val="26"/>
        </w:rPr>
      </w:pPr>
      <w:r>
        <w:br w:type="page"/>
      </w:r>
    </w:p>
    <w:p w14:paraId="5BA7A525" w14:textId="348188FA" w:rsidR="008B3CFB" w:rsidRPr="00406245" w:rsidRDefault="002F0126" w:rsidP="00BF60BC">
      <w:pPr>
        <w:pStyle w:val="Exercise"/>
      </w:pPr>
      <w:bookmarkStart w:id="43" w:name="_Toc521412456"/>
      <w:r>
        <w:lastRenderedPageBreak/>
        <w:t>Use the WICED kit to Get</w:t>
      </w:r>
      <w:r w:rsidR="006A013E">
        <w:t xml:space="preserve"> Data </w:t>
      </w:r>
      <w:r>
        <w:t>from httpbin.org</w:t>
      </w:r>
      <w:bookmarkEnd w:id="43"/>
    </w:p>
    <w:p w14:paraId="3601BCFC" w14:textId="139A4A0A" w:rsidR="00DA60EA" w:rsidRDefault="00464232" w:rsidP="008B3CFB">
      <w:r>
        <w:t>Copy</w:t>
      </w:r>
      <w:ins w:id="44" w:author="Greg Landry" w:date="2019-02-07T09:04:00Z">
        <w:r w:rsidR="00910FF0">
          <w:t xml:space="preserve"> and then </w:t>
        </w:r>
      </w:ins>
      <w:del w:id="45" w:author="Greg Landry" w:date="2019-02-07T09:04:00Z">
        <w:r w:rsidDel="00910FF0">
          <w:delText>/</w:delText>
        </w:r>
      </w:del>
      <w:ins w:id="46" w:author="Greg Landry" w:date="2019-02-07T09:04:00Z">
        <w:r w:rsidR="00910FF0">
          <w:t>r</w:t>
        </w:r>
      </w:ins>
      <w:del w:id="47" w:author="Greg Landry" w:date="2019-02-07T09:04:00Z">
        <w:r w:rsidDel="00910FF0">
          <w:delText>R</w:delText>
        </w:r>
      </w:del>
      <w:r>
        <w:t>un</w:t>
      </w:r>
      <w:r w:rsidR="006A013E">
        <w:t xml:space="preserve"> a project to </w:t>
      </w:r>
      <w:r w:rsidR="009062BB">
        <w:t>get</w:t>
      </w:r>
      <w:r w:rsidR="006A013E">
        <w:t xml:space="preserve"> data from httpbin.org </w:t>
      </w:r>
      <w:r w:rsidR="00A540E1">
        <w:t>using</w:t>
      </w:r>
      <w:r w:rsidR="006A013E">
        <w:t xml:space="preserve"> the WICED WiFi kit. </w:t>
      </w:r>
      <w:r w:rsidR="005C0396">
        <w:t xml:space="preserve">The project will </w:t>
      </w:r>
      <w:r w:rsidR="009062BB">
        <w:t>perform a</w:t>
      </w:r>
      <w:r w:rsidR="0029433D">
        <w:t xml:space="preserve"> </w:t>
      </w:r>
      <w:r w:rsidR="009062BB">
        <w:t>GET</w:t>
      </w:r>
      <w:r w:rsidR="005C0396">
        <w:t xml:space="preserve"> from the /html resource and then from the /anything resource. </w:t>
      </w:r>
      <w:r w:rsidR="006A013E">
        <w:t>The steps are:</w:t>
      </w:r>
    </w:p>
    <w:p w14:paraId="4FEFC8B1" w14:textId="6AAE9EE5" w:rsidR="002F0126" w:rsidRDefault="002F0126" w:rsidP="002F0126">
      <w:pPr>
        <w:pStyle w:val="ListParagraph"/>
        <w:numPr>
          <w:ilvl w:val="0"/>
          <w:numId w:val="39"/>
        </w:numPr>
      </w:pPr>
      <w:r>
        <w:t>Co</w:t>
      </w:r>
      <w:r w:rsidR="00C07E5D">
        <w:t xml:space="preserve">py the project from </w:t>
      </w:r>
      <w:r w:rsidR="0044246B">
        <w:t>the WW101_Files class files under Projects/</w:t>
      </w:r>
      <w:r w:rsidR="00C07E5D">
        <w:t>ww101key/07b</w:t>
      </w:r>
      <w:r>
        <w:t>/03_</w:t>
      </w:r>
      <w:r w:rsidR="0029433D">
        <w:t>httpbin_</w:t>
      </w:r>
      <w:r>
        <w:t xml:space="preserve">get to your </w:t>
      </w:r>
      <w:r w:rsidR="0044246B">
        <w:t xml:space="preserve">SDK workspace </w:t>
      </w:r>
      <w:r>
        <w:t>location.</w:t>
      </w:r>
    </w:p>
    <w:p w14:paraId="7B11B017" w14:textId="683786E9" w:rsidR="008A1D2C" w:rsidRDefault="008A1D2C" w:rsidP="002F0126">
      <w:pPr>
        <w:pStyle w:val="ListParagraph"/>
        <w:numPr>
          <w:ilvl w:val="0"/>
          <w:numId w:val="39"/>
        </w:numPr>
      </w:pPr>
      <w:r>
        <w:t>Change the app name in the make file to match your path.</w:t>
      </w:r>
    </w:p>
    <w:p w14:paraId="3BF7D4FF" w14:textId="6471C14E" w:rsidR="002F0126" w:rsidRDefault="002F0126" w:rsidP="002F0126">
      <w:pPr>
        <w:pStyle w:val="ListParagraph"/>
        <w:numPr>
          <w:ilvl w:val="0"/>
          <w:numId w:val="39"/>
        </w:numPr>
      </w:pPr>
      <w:r>
        <w:t>Update the WiFi configuration parameters</w:t>
      </w:r>
      <w:r w:rsidR="00627BF3">
        <w:t xml:space="preserve"> if necessary</w:t>
      </w:r>
      <w:r>
        <w:t>.</w:t>
      </w:r>
    </w:p>
    <w:p w14:paraId="28260288" w14:textId="6A1E8D4E" w:rsidR="002F0126" w:rsidRDefault="002F0126" w:rsidP="002F0126">
      <w:pPr>
        <w:pStyle w:val="ListParagraph"/>
        <w:numPr>
          <w:ilvl w:val="0"/>
          <w:numId w:val="39"/>
        </w:numPr>
      </w:pPr>
      <w:r>
        <w:t>Open a serial terminal connection to the WICED kit.</w:t>
      </w:r>
    </w:p>
    <w:p w14:paraId="5C8638AD" w14:textId="512C257B" w:rsidR="002F0126" w:rsidRDefault="002F0126" w:rsidP="002F0126">
      <w:pPr>
        <w:pStyle w:val="ListParagraph"/>
        <w:numPr>
          <w:ilvl w:val="0"/>
          <w:numId w:val="39"/>
        </w:numPr>
      </w:pPr>
      <w:r>
        <w:t>Create a make target, build, download, and run the project.</w:t>
      </w:r>
    </w:p>
    <w:p w14:paraId="25A6AE23" w14:textId="1E640188" w:rsidR="002F0126" w:rsidRDefault="002F0126" w:rsidP="002F0126">
      <w:pPr>
        <w:pStyle w:val="ListParagraph"/>
        <w:numPr>
          <w:ilvl w:val="0"/>
          <w:numId w:val="39"/>
        </w:numPr>
      </w:pPr>
      <w:r>
        <w:t>Observe the results</w:t>
      </w:r>
      <w:r w:rsidR="00C11C42">
        <w:t xml:space="preserve"> in the terminal window</w:t>
      </w:r>
      <w:r>
        <w:t>.</w:t>
      </w:r>
    </w:p>
    <w:p w14:paraId="59D3883D" w14:textId="5D9C3808" w:rsidR="002F0126" w:rsidRDefault="002F0126" w:rsidP="002F0126">
      <w:pPr>
        <w:pStyle w:val="ListParagraph"/>
        <w:numPr>
          <w:ilvl w:val="0"/>
          <w:numId w:val="39"/>
        </w:numPr>
      </w:pPr>
      <w:r>
        <w:t>Answer the following questions by examining the firmware:</w:t>
      </w:r>
    </w:p>
    <w:p w14:paraId="4D1E8095" w14:textId="77777777" w:rsidR="0001217C" w:rsidRDefault="0001217C" w:rsidP="0001217C">
      <w:pPr>
        <w:pStyle w:val="ListParagraph"/>
      </w:pPr>
    </w:p>
    <w:p w14:paraId="72F461AB" w14:textId="7C277154" w:rsidR="00905BBE" w:rsidRPr="00905BBE" w:rsidRDefault="00905BBE" w:rsidP="00905BBE">
      <w:pPr>
        <w:pStyle w:val="ListParagraph"/>
        <w:numPr>
          <w:ilvl w:val="0"/>
          <w:numId w:val="38"/>
        </w:numPr>
      </w:pPr>
      <w:bookmarkStart w:id="48" w:name="_Hlk500266768"/>
      <w:r w:rsidRPr="00905BBE">
        <w:t>Which server port is used for HTTP</w:t>
      </w:r>
      <w:r>
        <w:t xml:space="preserve"> (non-secure)</w:t>
      </w:r>
      <w:r w:rsidRPr="00905BBE">
        <w:t>?</w:t>
      </w:r>
    </w:p>
    <w:p w14:paraId="2B66B3F7" w14:textId="77777777" w:rsidR="00905BBE" w:rsidRPr="00905BBE" w:rsidRDefault="00905BBE" w:rsidP="0001217C">
      <w:pPr>
        <w:spacing w:before="240"/>
      </w:pPr>
    </w:p>
    <w:p w14:paraId="60142C2E" w14:textId="474536F5" w:rsidR="00905BBE" w:rsidRPr="00905BBE" w:rsidRDefault="00905BBE" w:rsidP="00905BBE">
      <w:pPr>
        <w:pStyle w:val="ListParagraph"/>
        <w:numPr>
          <w:ilvl w:val="0"/>
          <w:numId w:val="38"/>
        </w:numPr>
      </w:pPr>
      <w:r w:rsidRPr="00905BBE">
        <w:t>What function is called each time an HTTP event occurs?</w:t>
      </w:r>
      <w:r w:rsidR="00631862">
        <w:t xml:space="preserve"> Where is that specified?</w:t>
      </w:r>
    </w:p>
    <w:p w14:paraId="06C422D3" w14:textId="77777777" w:rsidR="00905BBE" w:rsidRPr="00905BBE" w:rsidRDefault="00905BBE" w:rsidP="0001217C">
      <w:pPr>
        <w:spacing w:before="240"/>
      </w:pPr>
    </w:p>
    <w:p w14:paraId="054CFFF7" w14:textId="3E7108C4" w:rsidR="00905BBE" w:rsidRPr="00905BBE" w:rsidRDefault="00905BBE" w:rsidP="00905BBE">
      <w:pPr>
        <w:pStyle w:val="ListParagraph"/>
        <w:numPr>
          <w:ilvl w:val="0"/>
          <w:numId w:val="38"/>
        </w:numPr>
      </w:pPr>
      <w:r w:rsidRPr="00905BBE">
        <w:t>What header(s) is/are sent with each request?</w:t>
      </w:r>
    </w:p>
    <w:p w14:paraId="73626178" w14:textId="18F417D6" w:rsidR="00905BBE" w:rsidRPr="00905BBE" w:rsidRDefault="00905BBE" w:rsidP="0001217C">
      <w:pPr>
        <w:spacing w:before="240"/>
      </w:pPr>
    </w:p>
    <w:p w14:paraId="5AFDECA1" w14:textId="49D69E7E" w:rsidR="00905BBE" w:rsidRPr="00905BBE" w:rsidRDefault="00905BBE" w:rsidP="00905BBE">
      <w:pPr>
        <w:pStyle w:val="ListParagraph"/>
        <w:numPr>
          <w:ilvl w:val="0"/>
          <w:numId w:val="38"/>
        </w:numPr>
      </w:pPr>
      <w:r w:rsidRPr="00905BBE">
        <w:t xml:space="preserve">What is the purpose of the semaphore </w:t>
      </w:r>
      <w:r w:rsidR="003E6A10">
        <w:t>"</w:t>
      </w:r>
      <w:proofErr w:type="spellStart"/>
      <w:r w:rsidRPr="00905BBE">
        <w:t>httpWait</w:t>
      </w:r>
      <w:proofErr w:type="spellEnd"/>
      <w:r w:rsidR="003E6A10">
        <w:t>"</w:t>
      </w:r>
      <w:r w:rsidRPr="00905BBE">
        <w:t>.</w:t>
      </w:r>
    </w:p>
    <w:p w14:paraId="62AF8822" w14:textId="4ADF6F40" w:rsidR="00905BBE" w:rsidRPr="00905BBE" w:rsidRDefault="00905BBE" w:rsidP="0001217C">
      <w:pPr>
        <w:spacing w:before="240"/>
      </w:pPr>
    </w:p>
    <w:p w14:paraId="0966EBEA" w14:textId="72C0DE65" w:rsidR="00905BBE" w:rsidRPr="00905BBE" w:rsidRDefault="00905BBE" w:rsidP="00905BBE">
      <w:pPr>
        <w:pStyle w:val="ListParagraph"/>
        <w:numPr>
          <w:ilvl w:val="0"/>
          <w:numId w:val="38"/>
        </w:numPr>
      </w:pPr>
      <w:r w:rsidRPr="00905BBE">
        <w:t xml:space="preserve">How many response payloads do we get </w:t>
      </w:r>
      <w:r w:rsidR="00EA3BD2">
        <w:t>from</w:t>
      </w:r>
      <w:r w:rsidR="00975754">
        <w:t xml:space="preserve"> the request to /html</w:t>
      </w:r>
      <w:r w:rsidRPr="00905BBE">
        <w:t>?</w:t>
      </w:r>
    </w:p>
    <w:p w14:paraId="66CFD9D3" w14:textId="77777777" w:rsidR="00905BBE" w:rsidRPr="00905BBE" w:rsidRDefault="00905BBE" w:rsidP="0001217C">
      <w:pPr>
        <w:spacing w:before="240"/>
      </w:pPr>
    </w:p>
    <w:p w14:paraId="75F947DE" w14:textId="0CB586F3" w:rsidR="00905BBE" w:rsidRPr="0001217C" w:rsidRDefault="00905BBE" w:rsidP="00905BBE">
      <w:pPr>
        <w:pStyle w:val="ListParagraph"/>
        <w:numPr>
          <w:ilvl w:val="0"/>
          <w:numId w:val="38"/>
        </w:numPr>
      </w:pPr>
      <w:r w:rsidRPr="00905BBE">
        <w:t xml:space="preserve">Where is the </w:t>
      </w:r>
      <w:proofErr w:type="spellStart"/>
      <w:r w:rsidRPr="00905BBE">
        <w:t>http_request_deinit</w:t>
      </w:r>
      <w:proofErr w:type="spellEnd"/>
      <w:r w:rsidRPr="00905BBE">
        <w:t xml:space="preserve"> called? Why?</w:t>
      </w:r>
    </w:p>
    <w:p w14:paraId="45F9B080" w14:textId="77777777" w:rsidR="0001217C" w:rsidRPr="0001217C" w:rsidRDefault="0001217C" w:rsidP="0001217C">
      <w:pPr>
        <w:spacing w:before="240"/>
      </w:pPr>
    </w:p>
    <w:p w14:paraId="6606D0E5" w14:textId="060DAC1D" w:rsidR="00EA3BD2" w:rsidRDefault="00EA3BD2" w:rsidP="00EA3BD2">
      <w:pPr>
        <w:pStyle w:val="ListParagraph"/>
        <w:numPr>
          <w:ilvl w:val="0"/>
          <w:numId w:val="38"/>
        </w:numPr>
      </w:pPr>
      <w:r w:rsidRPr="00905BBE">
        <w:t xml:space="preserve">What is the variable </w:t>
      </w:r>
      <w:r w:rsidR="003E6A10">
        <w:t>"</w:t>
      </w:r>
      <w:r w:rsidRPr="00905BBE">
        <w:t>connected</w:t>
      </w:r>
      <w:r w:rsidR="003E6A10">
        <w:t>"</w:t>
      </w:r>
      <w:r w:rsidRPr="00905BBE">
        <w:t xml:space="preserve"> used for? Why is it needed?</w:t>
      </w:r>
    </w:p>
    <w:p w14:paraId="5BEE8B84" w14:textId="090C894D" w:rsidR="00EA3BD2" w:rsidRPr="00905BBE" w:rsidRDefault="00EA3BD2" w:rsidP="00EA3BD2"/>
    <w:p w14:paraId="534DC418" w14:textId="36E31D69" w:rsidR="0001217C" w:rsidRPr="00905BBE" w:rsidRDefault="0001217C" w:rsidP="0001217C">
      <w:pPr>
        <w:pStyle w:val="ListParagraph"/>
        <w:numPr>
          <w:ilvl w:val="0"/>
          <w:numId w:val="38"/>
        </w:numPr>
      </w:pPr>
      <w:r>
        <w:t xml:space="preserve">Uncomment the </w:t>
      </w:r>
      <w:r w:rsidR="00DE398B">
        <w:t>section of code</w:t>
      </w:r>
      <w:r>
        <w:t xml:space="preserve"> to wait for the server to disconnect between requests. How long does the server wait before closing the connection?</w:t>
      </w:r>
    </w:p>
    <w:bookmarkEnd w:id="48"/>
    <w:p w14:paraId="52A803B3" w14:textId="48129CCB" w:rsidR="0001217C" w:rsidRDefault="0001217C">
      <w:pPr>
        <w:rPr>
          <w:rFonts w:eastAsia="Times New Roman"/>
          <w:b/>
          <w:color w:val="1F4E79" w:themeColor="accent1" w:themeShade="80"/>
          <w:sz w:val="24"/>
          <w:szCs w:val="26"/>
        </w:rPr>
      </w:pPr>
    </w:p>
    <w:p w14:paraId="46C81F8A" w14:textId="137A374B" w:rsidR="006A013E" w:rsidRDefault="002F0126" w:rsidP="00BF60BC">
      <w:pPr>
        <w:pStyle w:val="Exercise"/>
      </w:pPr>
      <w:bookmarkStart w:id="49" w:name="_Toc521412457"/>
      <w:r>
        <w:lastRenderedPageBreak/>
        <w:t>Use the WICED kit to Get Data from httpbin.org using TLS</w:t>
      </w:r>
      <w:bookmarkEnd w:id="49"/>
    </w:p>
    <w:p w14:paraId="04AF81FA" w14:textId="2808DC2F" w:rsidR="006A013E" w:rsidRDefault="00464232" w:rsidP="008B3CFB">
      <w:r>
        <w:t>Copy</w:t>
      </w:r>
      <w:ins w:id="50" w:author="Greg Landry" w:date="2019-02-07T09:04:00Z">
        <w:r w:rsidR="00910FF0">
          <w:t xml:space="preserve"> and then </w:t>
        </w:r>
      </w:ins>
      <w:del w:id="51" w:author="Greg Landry" w:date="2019-02-07T09:04:00Z">
        <w:r w:rsidDel="00910FF0">
          <w:delText>/</w:delText>
        </w:r>
      </w:del>
      <w:ins w:id="52" w:author="Greg Landry" w:date="2019-02-07T09:05:00Z">
        <w:r w:rsidR="00910FF0">
          <w:t>r</w:t>
        </w:r>
      </w:ins>
      <w:del w:id="53" w:author="Greg Landry" w:date="2019-02-07T09:05:00Z">
        <w:r w:rsidR="006A013E" w:rsidDel="00910FF0">
          <w:delText>R</w:delText>
        </w:r>
      </w:del>
      <w:r w:rsidR="006A013E">
        <w:t xml:space="preserve">un a project to </w:t>
      </w:r>
      <w:r>
        <w:t>GET</w:t>
      </w:r>
      <w:r w:rsidR="006A013E">
        <w:t xml:space="preserve"> data </w:t>
      </w:r>
      <w:r>
        <w:t>from</w:t>
      </w:r>
      <w:r w:rsidR="006A013E">
        <w:t xml:space="preserve"> httpbin.org </w:t>
      </w:r>
      <w:r w:rsidR="00A540E1">
        <w:t>using</w:t>
      </w:r>
      <w:r w:rsidR="006A013E">
        <w:t xml:space="preserve"> the WICED WiFi kit</w:t>
      </w:r>
      <w:r>
        <w:t xml:space="preserve"> using a TLS connection</w:t>
      </w:r>
      <w:r w:rsidR="006A013E">
        <w:t>. The steps are:</w:t>
      </w:r>
    </w:p>
    <w:p w14:paraId="4162A666" w14:textId="1D2980AA" w:rsidR="00C07E5D" w:rsidRDefault="00C07E5D" w:rsidP="00C07E5D">
      <w:pPr>
        <w:pStyle w:val="ListParagraph"/>
        <w:numPr>
          <w:ilvl w:val="0"/>
          <w:numId w:val="39"/>
        </w:numPr>
      </w:pPr>
      <w:r>
        <w:t xml:space="preserve">Copy the project from </w:t>
      </w:r>
      <w:r w:rsidR="005A134F">
        <w:t>the WW101_Files class files under Projects/</w:t>
      </w:r>
      <w:r>
        <w:t>ww101key/07b/04_</w:t>
      </w:r>
      <w:r w:rsidR="0029433D">
        <w:t>httpbin_</w:t>
      </w:r>
      <w:r>
        <w:t>get_tls to your project location.</w:t>
      </w:r>
    </w:p>
    <w:p w14:paraId="015A575B" w14:textId="77777777" w:rsidR="008A1D2C" w:rsidRDefault="008A1D2C" w:rsidP="008A1D2C">
      <w:pPr>
        <w:pStyle w:val="ListParagraph"/>
        <w:numPr>
          <w:ilvl w:val="0"/>
          <w:numId w:val="39"/>
        </w:numPr>
      </w:pPr>
      <w:r>
        <w:t>Change the app name in the make file to match your path.</w:t>
      </w:r>
    </w:p>
    <w:p w14:paraId="00965E9E" w14:textId="6E8AF46D" w:rsidR="00C07E5D" w:rsidRDefault="00C07E5D" w:rsidP="00C07E5D">
      <w:pPr>
        <w:pStyle w:val="ListParagraph"/>
        <w:numPr>
          <w:ilvl w:val="0"/>
          <w:numId w:val="39"/>
        </w:numPr>
      </w:pPr>
      <w:r>
        <w:t>Update the WiFi configuration parameters</w:t>
      </w:r>
      <w:r w:rsidR="008A1D2C">
        <w:t xml:space="preserve"> if necessary</w:t>
      </w:r>
      <w:r>
        <w:t>.</w:t>
      </w:r>
    </w:p>
    <w:p w14:paraId="073C9B01" w14:textId="34C7D05A" w:rsidR="00B27D75" w:rsidRDefault="00966F4D" w:rsidP="00966F4D">
      <w:pPr>
        <w:pStyle w:val="ListParagraph"/>
        <w:numPr>
          <w:ilvl w:val="0"/>
          <w:numId w:val="39"/>
        </w:numPr>
      </w:pPr>
      <w:r>
        <w:t xml:space="preserve">Examine the </w:t>
      </w:r>
      <w:proofErr w:type="spellStart"/>
      <w:r w:rsidR="00222523">
        <w:t>makefile</w:t>
      </w:r>
      <w:proofErr w:type="spellEnd"/>
      <w:r>
        <w:t xml:space="preserve"> to determine where </w:t>
      </w:r>
      <w:r w:rsidR="004754FF">
        <w:t xml:space="preserve">the </w:t>
      </w:r>
      <w:r>
        <w:t xml:space="preserve">certificate </w:t>
      </w:r>
      <w:r w:rsidR="004754FF">
        <w:t>will be read from</w:t>
      </w:r>
      <w:r>
        <w:t xml:space="preserve">. </w:t>
      </w:r>
      <w:r w:rsidR="00B27D75">
        <w:t>Copy the certificate</w:t>
      </w:r>
      <w:r w:rsidR="00DC17EE">
        <w:t xml:space="preserve"> that you used for the CURL TLS exercise</w:t>
      </w:r>
      <w:r w:rsidR="00B27D75">
        <w:t xml:space="preserve"> </w:t>
      </w:r>
      <w:r>
        <w:t xml:space="preserve">to </w:t>
      </w:r>
      <w:r w:rsidR="00A00FDF">
        <w:t>the correct</w:t>
      </w:r>
      <w:r>
        <w:t xml:space="preserve"> location/name.</w:t>
      </w:r>
    </w:p>
    <w:p w14:paraId="7C36682D" w14:textId="70A8FC32" w:rsidR="00966F4D" w:rsidRDefault="00966F4D" w:rsidP="00966F4D">
      <w:pPr>
        <w:pStyle w:val="ListParagraph"/>
        <w:numPr>
          <w:ilvl w:val="1"/>
          <w:numId w:val="39"/>
        </w:numPr>
      </w:pPr>
      <w:r>
        <w:t xml:space="preserve">Hint – run a </w:t>
      </w:r>
      <w:r w:rsidR="003E6A10">
        <w:t>"</w:t>
      </w:r>
      <w:r>
        <w:t>clean</w:t>
      </w:r>
      <w:r w:rsidR="003E6A10">
        <w:t>"</w:t>
      </w:r>
      <w:r>
        <w:t xml:space="preserve"> in WICED Studio after copying the file.</w:t>
      </w:r>
    </w:p>
    <w:p w14:paraId="23B8726C" w14:textId="77777777" w:rsidR="00C07E5D" w:rsidRDefault="00C07E5D" w:rsidP="00C07E5D">
      <w:pPr>
        <w:pStyle w:val="ListParagraph"/>
        <w:numPr>
          <w:ilvl w:val="0"/>
          <w:numId w:val="39"/>
        </w:numPr>
      </w:pPr>
      <w:r>
        <w:t>Open a serial terminal connection to the WICED kit.</w:t>
      </w:r>
    </w:p>
    <w:p w14:paraId="760A545A" w14:textId="77777777" w:rsidR="00C07E5D" w:rsidRDefault="00C07E5D" w:rsidP="00C07E5D">
      <w:pPr>
        <w:pStyle w:val="ListParagraph"/>
        <w:numPr>
          <w:ilvl w:val="0"/>
          <w:numId w:val="39"/>
        </w:numPr>
      </w:pPr>
      <w:r>
        <w:t>Create a make target, build, download, and run the project.</w:t>
      </w:r>
    </w:p>
    <w:p w14:paraId="0552F21A" w14:textId="77777777" w:rsidR="00C07E5D" w:rsidRDefault="00C07E5D" w:rsidP="00C07E5D">
      <w:pPr>
        <w:pStyle w:val="ListParagraph"/>
        <w:numPr>
          <w:ilvl w:val="0"/>
          <w:numId w:val="39"/>
        </w:numPr>
      </w:pPr>
      <w:r>
        <w:t>Observe the results.</w:t>
      </w:r>
    </w:p>
    <w:p w14:paraId="1534F198" w14:textId="77777777" w:rsidR="00966F4D" w:rsidRDefault="00966F4D" w:rsidP="00966F4D">
      <w:pPr>
        <w:pStyle w:val="ListParagraph"/>
        <w:numPr>
          <w:ilvl w:val="0"/>
          <w:numId w:val="39"/>
        </w:numPr>
      </w:pPr>
      <w:r>
        <w:t>Answer the following questions by examining the firmware:</w:t>
      </w:r>
    </w:p>
    <w:p w14:paraId="2B2510B0" w14:textId="77777777" w:rsidR="00966F4D" w:rsidRDefault="00966F4D" w:rsidP="00966F4D">
      <w:pPr>
        <w:pStyle w:val="ListParagraph"/>
      </w:pPr>
    </w:p>
    <w:p w14:paraId="47FDF9D1" w14:textId="430455EA" w:rsidR="00966F4D" w:rsidRPr="00905BBE" w:rsidRDefault="00966F4D" w:rsidP="00966F4D">
      <w:pPr>
        <w:pStyle w:val="ListParagraph"/>
        <w:numPr>
          <w:ilvl w:val="0"/>
          <w:numId w:val="44"/>
        </w:numPr>
      </w:pPr>
      <w:bookmarkStart w:id="54" w:name="_Hlk500267749"/>
      <w:r w:rsidRPr="00905BBE">
        <w:t>Which server port is used for HTTP</w:t>
      </w:r>
      <w:r>
        <w:t>S (secure)</w:t>
      </w:r>
      <w:r w:rsidRPr="00905BBE">
        <w:t>?</w:t>
      </w:r>
    </w:p>
    <w:p w14:paraId="7565A482" w14:textId="77777777" w:rsidR="00966F4D" w:rsidRPr="00905BBE" w:rsidRDefault="00966F4D" w:rsidP="00966F4D">
      <w:pPr>
        <w:spacing w:before="240"/>
      </w:pPr>
    </w:p>
    <w:p w14:paraId="57650A68" w14:textId="7A106D2D" w:rsidR="00966F4D" w:rsidRDefault="00966F4D" w:rsidP="00966F4D">
      <w:pPr>
        <w:pStyle w:val="ListParagraph"/>
        <w:numPr>
          <w:ilvl w:val="0"/>
          <w:numId w:val="44"/>
        </w:numPr>
      </w:pPr>
      <w:r>
        <w:t>What function call and parameter specifies that the connection should use TLS?</w:t>
      </w:r>
    </w:p>
    <w:p w14:paraId="2F806C10" w14:textId="77777777" w:rsidR="008A1D2C" w:rsidRPr="00EA3BD2" w:rsidRDefault="008A1D2C" w:rsidP="008A1D2C">
      <w:pPr>
        <w:spacing w:before="240"/>
      </w:pPr>
    </w:p>
    <w:p w14:paraId="365EA571" w14:textId="77777777" w:rsidR="008A1D2C" w:rsidRPr="00EA3BD2" w:rsidRDefault="008A1D2C" w:rsidP="008A1D2C">
      <w:pPr>
        <w:pStyle w:val="ListParagraph"/>
        <w:numPr>
          <w:ilvl w:val="0"/>
          <w:numId w:val="44"/>
        </w:numPr>
      </w:pPr>
      <w:r w:rsidRPr="00EA3BD2">
        <w:t>Where is the certificate stored inside the device?</w:t>
      </w:r>
    </w:p>
    <w:p w14:paraId="67FD9FD0" w14:textId="77777777" w:rsidR="008A1D2C" w:rsidRPr="00EA3BD2" w:rsidRDefault="008A1D2C" w:rsidP="008A1D2C">
      <w:pPr>
        <w:spacing w:before="240"/>
      </w:pPr>
    </w:p>
    <w:p w14:paraId="63394591" w14:textId="4E50305E" w:rsidR="008A1D2C" w:rsidRPr="00905BBE" w:rsidRDefault="008A1D2C" w:rsidP="008A1D2C">
      <w:pPr>
        <w:pStyle w:val="ListParagraph"/>
        <w:numPr>
          <w:ilvl w:val="0"/>
          <w:numId w:val="44"/>
        </w:numPr>
      </w:pPr>
      <w:r w:rsidRPr="00EA3BD2">
        <w:t>How is the certificate read into the firmware?</w:t>
      </w:r>
    </w:p>
    <w:bookmarkEnd w:id="54"/>
    <w:p w14:paraId="659F25F5" w14:textId="2FF884D6" w:rsidR="006A013E" w:rsidRDefault="006A013E" w:rsidP="008B3CFB"/>
    <w:p w14:paraId="05DF7A16" w14:textId="43D7C8E5" w:rsidR="006A013E" w:rsidRDefault="002F0126" w:rsidP="00BF60BC">
      <w:pPr>
        <w:pStyle w:val="Exercise"/>
      </w:pPr>
      <w:bookmarkStart w:id="55" w:name="_Toc521412458"/>
      <w:r>
        <w:t>Use the WICED kit to Post Data to httpbin.org</w:t>
      </w:r>
      <w:bookmarkEnd w:id="55"/>
    </w:p>
    <w:p w14:paraId="4842D2F5" w14:textId="1FB659B1" w:rsidR="002F0126" w:rsidRDefault="00464232" w:rsidP="008B3CFB">
      <w:r>
        <w:t>Copy</w:t>
      </w:r>
      <w:ins w:id="56" w:author="Greg Landry" w:date="2019-02-07T09:05:00Z">
        <w:r w:rsidR="00910FF0">
          <w:t xml:space="preserve"> and then </w:t>
        </w:r>
      </w:ins>
      <w:del w:id="57" w:author="Greg Landry" w:date="2019-02-07T09:05:00Z">
        <w:r w:rsidDel="00910FF0">
          <w:delText>/</w:delText>
        </w:r>
      </w:del>
      <w:ins w:id="58" w:author="Greg Landry" w:date="2019-02-07T09:05:00Z">
        <w:r w:rsidR="00910FF0">
          <w:t>r</w:t>
        </w:r>
      </w:ins>
      <w:del w:id="59" w:author="Greg Landry" w:date="2019-02-07T09:05:00Z">
        <w:r w:rsidDel="00910FF0">
          <w:delText>R</w:delText>
        </w:r>
      </w:del>
      <w:r>
        <w:t xml:space="preserve">un a project to POST data to httpbin.org </w:t>
      </w:r>
      <w:r w:rsidR="00A540E1">
        <w:t>using</w:t>
      </w:r>
      <w:r>
        <w:t xml:space="preserve"> the WICED WiFi kit. </w:t>
      </w:r>
      <w:r w:rsidR="005C0396">
        <w:t xml:space="preserve">The resource is /anything. </w:t>
      </w:r>
      <w:r>
        <w:t>The steps are:</w:t>
      </w:r>
    </w:p>
    <w:p w14:paraId="1A4F6B57" w14:textId="7D2B693D" w:rsidR="00C07E5D" w:rsidRDefault="00C07E5D" w:rsidP="00C07E5D">
      <w:pPr>
        <w:pStyle w:val="ListParagraph"/>
        <w:numPr>
          <w:ilvl w:val="0"/>
          <w:numId w:val="39"/>
        </w:numPr>
      </w:pPr>
      <w:r>
        <w:t>Copy the project from ww101key/07b/05_</w:t>
      </w:r>
      <w:r w:rsidR="0029433D">
        <w:t>httpbin_</w:t>
      </w:r>
      <w:r>
        <w:t>post to your project location.</w:t>
      </w:r>
    </w:p>
    <w:p w14:paraId="1A068683" w14:textId="77777777" w:rsidR="008A1D2C" w:rsidRDefault="008A1D2C" w:rsidP="008A1D2C">
      <w:pPr>
        <w:pStyle w:val="ListParagraph"/>
        <w:numPr>
          <w:ilvl w:val="0"/>
          <w:numId w:val="39"/>
        </w:numPr>
      </w:pPr>
      <w:r>
        <w:t>Change the app name in the make file to match your path.</w:t>
      </w:r>
    </w:p>
    <w:p w14:paraId="07630684" w14:textId="77777777" w:rsidR="008A1D2C" w:rsidRDefault="008A1D2C" w:rsidP="008A1D2C">
      <w:pPr>
        <w:pStyle w:val="ListParagraph"/>
        <w:numPr>
          <w:ilvl w:val="0"/>
          <w:numId w:val="39"/>
        </w:numPr>
      </w:pPr>
      <w:r>
        <w:t>Update the WiFi configuration parameters if necessary.</w:t>
      </w:r>
    </w:p>
    <w:p w14:paraId="692FD0FE" w14:textId="77777777" w:rsidR="00C07E5D" w:rsidRDefault="00C07E5D" w:rsidP="00C07E5D">
      <w:pPr>
        <w:pStyle w:val="ListParagraph"/>
        <w:numPr>
          <w:ilvl w:val="0"/>
          <w:numId w:val="39"/>
        </w:numPr>
      </w:pPr>
      <w:r>
        <w:t>Open a serial terminal connection to the WICED kit.</w:t>
      </w:r>
    </w:p>
    <w:p w14:paraId="6A7181E7" w14:textId="77777777" w:rsidR="00C07E5D" w:rsidRDefault="00C07E5D" w:rsidP="00C07E5D">
      <w:pPr>
        <w:pStyle w:val="ListParagraph"/>
        <w:numPr>
          <w:ilvl w:val="0"/>
          <w:numId w:val="39"/>
        </w:numPr>
      </w:pPr>
      <w:r>
        <w:t>Create a make target, build, download, and run the project.</w:t>
      </w:r>
    </w:p>
    <w:p w14:paraId="1F916EC2" w14:textId="77777777" w:rsidR="00C07E5D" w:rsidRDefault="00C07E5D" w:rsidP="00C07E5D">
      <w:pPr>
        <w:pStyle w:val="ListParagraph"/>
        <w:numPr>
          <w:ilvl w:val="0"/>
          <w:numId w:val="39"/>
        </w:numPr>
      </w:pPr>
      <w:r>
        <w:t>Observe the results.</w:t>
      </w:r>
    </w:p>
    <w:p w14:paraId="1474B7D9" w14:textId="77777777" w:rsidR="00966F4D" w:rsidRDefault="00966F4D" w:rsidP="00966F4D">
      <w:pPr>
        <w:pStyle w:val="ListParagraph"/>
        <w:numPr>
          <w:ilvl w:val="0"/>
          <w:numId w:val="39"/>
        </w:numPr>
      </w:pPr>
      <w:r>
        <w:t>Answer the following questions by examining the firmware:</w:t>
      </w:r>
    </w:p>
    <w:p w14:paraId="5CBDB002" w14:textId="77777777" w:rsidR="00966F4D" w:rsidRDefault="00966F4D" w:rsidP="00966F4D">
      <w:pPr>
        <w:pStyle w:val="ListParagraph"/>
      </w:pPr>
    </w:p>
    <w:p w14:paraId="7416350F" w14:textId="2E3631DF" w:rsidR="00966F4D" w:rsidRDefault="00966F4D" w:rsidP="00966F4D">
      <w:pPr>
        <w:pStyle w:val="ListParagraph"/>
        <w:numPr>
          <w:ilvl w:val="0"/>
          <w:numId w:val="45"/>
        </w:numPr>
      </w:pPr>
      <w:bookmarkStart w:id="60" w:name="_Hlk500267983"/>
      <w:r>
        <w:t>What headers sent with the POST request</w:t>
      </w:r>
      <w:r w:rsidRPr="00905BBE">
        <w:t>?</w:t>
      </w:r>
    </w:p>
    <w:p w14:paraId="70241273" w14:textId="77777777" w:rsidR="00966F4D" w:rsidRDefault="00966F4D" w:rsidP="00966F4D">
      <w:pPr>
        <w:spacing w:before="240"/>
        <w:ind w:left="720"/>
      </w:pPr>
    </w:p>
    <w:p w14:paraId="56BE605F" w14:textId="494D7C00" w:rsidR="00966F4D" w:rsidRPr="00905BBE" w:rsidRDefault="00966F4D" w:rsidP="00966F4D">
      <w:pPr>
        <w:pStyle w:val="ListParagraph"/>
        <w:numPr>
          <w:ilvl w:val="0"/>
          <w:numId w:val="45"/>
        </w:numPr>
      </w:pPr>
      <w:r>
        <w:t xml:space="preserve">What is the JSON </w:t>
      </w:r>
      <w:r w:rsidR="00BD7507">
        <w:t>content</w:t>
      </w:r>
      <w:r>
        <w:t xml:space="preserve"> that is posted?</w:t>
      </w:r>
    </w:p>
    <w:bookmarkEnd w:id="60"/>
    <w:p w14:paraId="7ACCF89F" w14:textId="77777777" w:rsidR="00464232" w:rsidRDefault="00464232" w:rsidP="008B3CFB"/>
    <w:p w14:paraId="0F3BADAD" w14:textId="4B7D0D3B" w:rsidR="002F0126" w:rsidRDefault="002F0126" w:rsidP="00BF60BC">
      <w:pPr>
        <w:pStyle w:val="Exercise"/>
      </w:pPr>
      <w:bookmarkStart w:id="61" w:name="_Toc521412459"/>
      <w:r>
        <w:t>Use the WICED kit to Post Data to httpbin.org using TLS</w:t>
      </w:r>
      <w:bookmarkEnd w:id="61"/>
    </w:p>
    <w:p w14:paraId="736549A2" w14:textId="7B85C071" w:rsidR="00464232" w:rsidRDefault="00464232" w:rsidP="00464232">
      <w:r>
        <w:t>Copy</w:t>
      </w:r>
      <w:ins w:id="62" w:author="Greg Landry" w:date="2019-02-07T09:05:00Z">
        <w:r w:rsidR="00910FF0">
          <w:t xml:space="preserve"> and then </w:t>
        </w:r>
      </w:ins>
      <w:del w:id="63" w:author="Greg Landry" w:date="2019-02-07T09:05:00Z">
        <w:r w:rsidDel="00910FF0">
          <w:delText>/</w:delText>
        </w:r>
      </w:del>
      <w:ins w:id="64" w:author="Greg Landry" w:date="2019-02-07T09:05:00Z">
        <w:r w:rsidR="00910FF0">
          <w:t>r</w:t>
        </w:r>
      </w:ins>
      <w:del w:id="65" w:author="Greg Landry" w:date="2019-02-07T09:05:00Z">
        <w:r w:rsidDel="00910FF0">
          <w:delText>R</w:delText>
        </w:r>
      </w:del>
      <w:r>
        <w:t xml:space="preserve">un a project to POST data to httpbin.org </w:t>
      </w:r>
      <w:r w:rsidR="00A540E1">
        <w:t>using</w:t>
      </w:r>
      <w:r>
        <w:t xml:space="preserve"> the WICED WiFi kit using a TLS connection. The steps are:</w:t>
      </w:r>
    </w:p>
    <w:p w14:paraId="30714C39" w14:textId="332012DB" w:rsidR="00C07E5D" w:rsidRDefault="00C07E5D" w:rsidP="00C07E5D">
      <w:pPr>
        <w:pStyle w:val="ListParagraph"/>
        <w:numPr>
          <w:ilvl w:val="0"/>
          <w:numId w:val="39"/>
        </w:numPr>
      </w:pPr>
      <w:r>
        <w:t>Copy the project from ww101key/07b/06_</w:t>
      </w:r>
      <w:r w:rsidR="0029433D">
        <w:t>httpbin_</w:t>
      </w:r>
      <w:r>
        <w:t>post_tls to your project location.</w:t>
      </w:r>
    </w:p>
    <w:p w14:paraId="02563E45" w14:textId="77777777" w:rsidR="008A1D2C" w:rsidRDefault="008A1D2C" w:rsidP="008A1D2C">
      <w:pPr>
        <w:pStyle w:val="ListParagraph"/>
        <w:numPr>
          <w:ilvl w:val="0"/>
          <w:numId w:val="39"/>
        </w:numPr>
      </w:pPr>
      <w:r>
        <w:t>Change the app name in the make file to match your path.</w:t>
      </w:r>
    </w:p>
    <w:p w14:paraId="419F9CAE" w14:textId="77777777" w:rsidR="008A1D2C" w:rsidRDefault="008A1D2C" w:rsidP="008A1D2C">
      <w:pPr>
        <w:pStyle w:val="ListParagraph"/>
        <w:numPr>
          <w:ilvl w:val="0"/>
          <w:numId w:val="39"/>
        </w:numPr>
      </w:pPr>
      <w:r>
        <w:t>Update the WiFi configuration parameters if necessary.</w:t>
      </w:r>
    </w:p>
    <w:p w14:paraId="3FEC615F" w14:textId="609E0A70" w:rsidR="00966F4D" w:rsidRDefault="004754FF" w:rsidP="004754FF">
      <w:pPr>
        <w:pStyle w:val="ListParagraph"/>
        <w:numPr>
          <w:ilvl w:val="0"/>
          <w:numId w:val="39"/>
        </w:numPr>
      </w:pPr>
      <w:r>
        <w:t xml:space="preserve">Examine the </w:t>
      </w:r>
      <w:proofErr w:type="spellStart"/>
      <w:r>
        <w:t>makefile</w:t>
      </w:r>
      <w:proofErr w:type="spellEnd"/>
      <w:r>
        <w:t xml:space="preserve"> to determine where the certificate will be read from. </w:t>
      </w:r>
      <w:r w:rsidR="009F021D">
        <w:t>Note that</w:t>
      </w:r>
      <w:r w:rsidR="00966F4D">
        <w:t xml:space="preserve"> this </w:t>
      </w:r>
      <w:r>
        <w:t>project</w:t>
      </w:r>
      <w:r w:rsidR="00966F4D">
        <w:t xml:space="preserve"> uses a different method to store the certificate </w:t>
      </w:r>
      <w:r>
        <w:t xml:space="preserve">in the device </w:t>
      </w:r>
      <w:r w:rsidR="00966F4D">
        <w:t>than the GET TLS project</w:t>
      </w:r>
      <w:r>
        <w:t>, but the file location</w:t>
      </w:r>
      <w:r w:rsidR="00E45ECE">
        <w:t xml:space="preserve"> on the PC is the same</w:t>
      </w:r>
      <w:r>
        <w:t>.</w:t>
      </w:r>
    </w:p>
    <w:p w14:paraId="00EC8B3E" w14:textId="77777777" w:rsidR="00C07E5D" w:rsidRDefault="00C07E5D" w:rsidP="00C07E5D">
      <w:pPr>
        <w:pStyle w:val="ListParagraph"/>
        <w:numPr>
          <w:ilvl w:val="0"/>
          <w:numId w:val="39"/>
        </w:numPr>
      </w:pPr>
      <w:r>
        <w:t>Open a serial terminal connection to the WICED kit.</w:t>
      </w:r>
    </w:p>
    <w:p w14:paraId="0DA679B5" w14:textId="77777777" w:rsidR="00C07E5D" w:rsidRDefault="00C07E5D" w:rsidP="00C07E5D">
      <w:pPr>
        <w:pStyle w:val="ListParagraph"/>
        <w:numPr>
          <w:ilvl w:val="0"/>
          <w:numId w:val="39"/>
        </w:numPr>
      </w:pPr>
      <w:r>
        <w:t>Create a make target, build, download, and run the project.</w:t>
      </w:r>
    </w:p>
    <w:p w14:paraId="4697C05D" w14:textId="77777777" w:rsidR="00C07E5D" w:rsidRDefault="00C07E5D" w:rsidP="00C07E5D">
      <w:pPr>
        <w:pStyle w:val="ListParagraph"/>
        <w:numPr>
          <w:ilvl w:val="0"/>
          <w:numId w:val="39"/>
        </w:numPr>
      </w:pPr>
      <w:r>
        <w:t>Observe the results.</w:t>
      </w:r>
    </w:p>
    <w:p w14:paraId="46BB8A30" w14:textId="064B489D" w:rsidR="00C07E5D" w:rsidRDefault="00C07E5D" w:rsidP="00C07E5D">
      <w:pPr>
        <w:pStyle w:val="ListParagraph"/>
        <w:numPr>
          <w:ilvl w:val="0"/>
          <w:numId w:val="39"/>
        </w:numPr>
      </w:pPr>
      <w:r>
        <w:t>Answer the following questions by examining the firmware:</w:t>
      </w:r>
    </w:p>
    <w:p w14:paraId="112D53C1" w14:textId="77777777" w:rsidR="00966F4D" w:rsidRDefault="00966F4D" w:rsidP="00966F4D">
      <w:pPr>
        <w:pStyle w:val="ListParagraph"/>
      </w:pPr>
    </w:p>
    <w:p w14:paraId="0554E8DA" w14:textId="25B81C07" w:rsidR="00661594" w:rsidRPr="00EA3BD2" w:rsidRDefault="00661594" w:rsidP="00BD33E4">
      <w:pPr>
        <w:pStyle w:val="ListParagraph"/>
        <w:numPr>
          <w:ilvl w:val="0"/>
          <w:numId w:val="43"/>
        </w:numPr>
      </w:pPr>
      <w:bookmarkStart w:id="66" w:name="_Hlk500268039"/>
      <w:r w:rsidRPr="00EA3BD2">
        <w:t>Where is the certificate stored inside the device?</w:t>
      </w:r>
    </w:p>
    <w:p w14:paraId="2317F456" w14:textId="77777777" w:rsidR="00966F4D" w:rsidRPr="00EA3BD2" w:rsidRDefault="00966F4D" w:rsidP="00966F4D">
      <w:pPr>
        <w:spacing w:before="240"/>
      </w:pPr>
    </w:p>
    <w:p w14:paraId="1329C4D3" w14:textId="7AAC783E" w:rsidR="002F0126" w:rsidRDefault="00661594" w:rsidP="008B3CFB">
      <w:pPr>
        <w:pStyle w:val="ListParagraph"/>
        <w:numPr>
          <w:ilvl w:val="0"/>
          <w:numId w:val="43"/>
        </w:numPr>
      </w:pPr>
      <w:r w:rsidRPr="00EA3BD2">
        <w:t>How is the certificate read into the firmware?</w:t>
      </w:r>
    </w:p>
    <w:p w14:paraId="458DD6F6" w14:textId="25D63CDA" w:rsidR="00C4772B" w:rsidRDefault="00C4772B" w:rsidP="00C4772B"/>
    <w:p w14:paraId="7E79B1F4" w14:textId="3D21C7F4" w:rsidR="002F0126" w:rsidRPr="00406245" w:rsidRDefault="002F0126" w:rsidP="00BF60BC">
      <w:pPr>
        <w:pStyle w:val="Exercise"/>
      </w:pPr>
      <w:bookmarkStart w:id="67" w:name="_Toc521412460"/>
      <w:bookmarkEnd w:id="66"/>
      <w:r w:rsidRPr="00406245">
        <w:t xml:space="preserve">Use </w:t>
      </w:r>
      <w:r w:rsidR="000202DF">
        <w:t xml:space="preserve">a </w:t>
      </w:r>
      <w:r w:rsidRPr="00406245">
        <w:t>Web</w:t>
      </w:r>
      <w:r>
        <w:t xml:space="preserve"> API for Temperature Conversion</w:t>
      </w:r>
      <w:bookmarkEnd w:id="67"/>
    </w:p>
    <w:p w14:paraId="1DACD7A0" w14:textId="77777777" w:rsidR="002F0126" w:rsidRDefault="002F0126" w:rsidP="002F0126">
      <w:r>
        <w:t>Create a WICED project</w:t>
      </w:r>
      <w:r w:rsidRPr="00406245">
        <w:t xml:space="preserve"> that will read the temperature from the AFE shield, call the Web API to convert it from C to F, then display it on the LCD screen.  </w:t>
      </w:r>
      <w:r>
        <w:t xml:space="preserve">We have setup an account with Neutrino API which will provide the conversion. </w:t>
      </w:r>
      <w:r w:rsidRPr="00406245">
        <w:t xml:space="preserve">The </w:t>
      </w:r>
      <w:r>
        <w:t>site and resource</w:t>
      </w:r>
      <w:r w:rsidRPr="00406245">
        <w:t xml:space="preserve"> </w:t>
      </w:r>
      <w:r>
        <w:t>path for the conversion are:</w:t>
      </w:r>
    </w:p>
    <w:p w14:paraId="0AD8E3E1" w14:textId="7FB0B6E4" w:rsidR="002F0126" w:rsidRDefault="00910FF0" w:rsidP="002F0126">
      <w:pPr>
        <w:ind w:left="720"/>
      </w:pPr>
      <w:hyperlink r:id="rId64" w:history="1">
        <w:r w:rsidR="002F0126" w:rsidRPr="00BE305A">
          <w:rPr>
            <w:rStyle w:val="Hyperlink"/>
          </w:rPr>
          <w:t>https://neutrinoapi.com/convert</w:t>
        </w:r>
      </w:hyperlink>
    </w:p>
    <w:p w14:paraId="3DAADE8B" w14:textId="77777777" w:rsidR="002F0126" w:rsidRDefault="002F0126" w:rsidP="002F0126">
      <w:pPr>
        <w:spacing w:after="0"/>
        <w:ind w:left="720"/>
      </w:pPr>
      <w:r>
        <w:t>The options required are:</w:t>
      </w:r>
    </w:p>
    <w:p w14:paraId="5F284FFD" w14:textId="77777777" w:rsidR="002F0126" w:rsidRDefault="002F0126" w:rsidP="002F0126">
      <w:pPr>
        <w:spacing w:after="0"/>
        <w:ind w:left="1440"/>
      </w:pPr>
      <w:r>
        <w:t>from-value=&lt;the value to convert&gt;</w:t>
      </w:r>
    </w:p>
    <w:p w14:paraId="2891806B" w14:textId="77777777" w:rsidR="002F0126" w:rsidRDefault="002F0126" w:rsidP="002F0126">
      <w:pPr>
        <w:spacing w:after="0"/>
        <w:ind w:left="1440"/>
      </w:pPr>
      <w:r>
        <w:t>from-type=C</w:t>
      </w:r>
    </w:p>
    <w:p w14:paraId="70F844BC" w14:textId="77777777" w:rsidR="002F0126" w:rsidRDefault="002F0126" w:rsidP="002F0126">
      <w:pPr>
        <w:spacing w:after="0"/>
        <w:ind w:left="1440"/>
      </w:pPr>
      <w:r>
        <w:t>to-type=F</w:t>
      </w:r>
    </w:p>
    <w:p w14:paraId="7F71E584" w14:textId="77777777" w:rsidR="002F0126" w:rsidRDefault="002F0126" w:rsidP="002F0126">
      <w:pPr>
        <w:spacing w:after="0"/>
        <w:ind w:left="1440"/>
      </w:pPr>
      <w:r>
        <w:t>user-id=wicedwifi101</w:t>
      </w:r>
    </w:p>
    <w:p w14:paraId="4F7EF7A8" w14:textId="77777777" w:rsidR="002F0126" w:rsidRPr="00406245" w:rsidRDefault="002F0126" w:rsidP="002F0126">
      <w:pPr>
        <w:autoSpaceDE w:val="0"/>
        <w:autoSpaceDN w:val="0"/>
        <w:spacing w:after="0" w:line="240" w:lineRule="auto"/>
        <w:ind w:left="1440"/>
      </w:pPr>
      <w:proofErr w:type="spellStart"/>
      <w:r>
        <w:lastRenderedPageBreak/>
        <w:t>api</w:t>
      </w:r>
      <w:proofErr w:type="spellEnd"/>
      <w:r>
        <w:t>-key=</w:t>
      </w:r>
      <w:r>
        <w:rPr>
          <w:rFonts w:ascii="Arial" w:hAnsi="Arial" w:cs="Arial"/>
          <w:sz w:val="20"/>
          <w:szCs w:val="20"/>
        </w:rPr>
        <w:t>kyM2OWa22SZ1B5PGE7DvjSi67sPMXHTNXXENVut8JvmjkjMo</w:t>
      </w:r>
    </w:p>
    <w:p w14:paraId="31CAFE41" w14:textId="77777777" w:rsidR="00C6170F" w:rsidRDefault="002F0126" w:rsidP="002F0126">
      <w:pPr>
        <w:pStyle w:val="ListParagraph"/>
        <w:numPr>
          <w:ilvl w:val="0"/>
          <w:numId w:val="34"/>
        </w:numPr>
        <w:rPr>
          <w:ins w:id="68" w:author="Greg Landry" w:date="2019-02-07T09:14:00Z"/>
        </w:rPr>
      </w:pPr>
      <w:r>
        <w:t xml:space="preserve">Hint: Go to </w:t>
      </w:r>
      <w:ins w:id="69" w:author="Greg Landry" w:date="2019-02-07T09:12:00Z">
        <w:r w:rsidR="00910FF0">
          <w:rPr>
            <w:rStyle w:val="Hyperlink"/>
          </w:rPr>
          <w:fldChar w:fldCharType="begin"/>
        </w:r>
        <w:r w:rsidR="00910FF0">
          <w:rPr>
            <w:rStyle w:val="Hyperlink"/>
          </w:rPr>
          <w:instrText xml:space="preserve"> HYPERLINK "</w:instrText>
        </w:r>
      </w:ins>
      <w:r w:rsidR="00910FF0" w:rsidRPr="00910FF0">
        <w:rPr>
          <w:rStyle w:val="Hyperlink"/>
          <w:rPrChange w:id="70" w:author="Greg Landry" w:date="2019-02-07T09:12:00Z">
            <w:rPr>
              <w:rStyle w:val="Hyperlink"/>
            </w:rPr>
          </w:rPrChange>
        </w:rPr>
        <w:instrText>https://neutrinoapi.com</w:instrText>
      </w:r>
      <w:ins w:id="71" w:author="Greg Landry" w:date="2019-02-07T09:12:00Z">
        <w:r w:rsidR="00910FF0" w:rsidRPr="00910FF0" w:rsidDel="00910FF0">
          <w:rPr>
            <w:rStyle w:val="Hyperlink"/>
            <w:rPrChange w:id="72" w:author="Greg Landry" w:date="2019-02-07T09:12:00Z">
              <w:rPr>
                <w:rStyle w:val="Hyperlink"/>
              </w:rPr>
            </w:rPrChange>
          </w:rPr>
          <w:instrText xml:space="preserve"> </w:instrText>
        </w:r>
        <w:r w:rsidR="00910FF0">
          <w:rPr>
            <w:rStyle w:val="Hyperlink"/>
          </w:rPr>
          <w:instrText xml:space="preserve">" </w:instrText>
        </w:r>
        <w:r w:rsidR="00910FF0">
          <w:rPr>
            <w:rStyle w:val="Hyperlink"/>
          </w:rPr>
          <w:fldChar w:fldCharType="separate"/>
        </w:r>
      </w:ins>
      <w:r w:rsidR="00910FF0" w:rsidRPr="00176313">
        <w:rPr>
          <w:rStyle w:val="Hyperlink"/>
          <w:rPrChange w:id="73" w:author="Greg Landry" w:date="2019-02-07T09:12:00Z">
            <w:rPr>
              <w:rStyle w:val="Hyperlink"/>
            </w:rPr>
          </w:rPrChange>
        </w:rPr>
        <w:t>https://neutrinoapi.com</w:t>
      </w:r>
      <w:del w:id="74" w:author="Greg Landry" w:date="2019-02-07T09:12:00Z">
        <w:r w:rsidR="00910FF0" w:rsidRPr="00176313" w:rsidDel="00910FF0">
          <w:rPr>
            <w:rStyle w:val="Hyperlink"/>
            <w:rPrChange w:id="75" w:author="Greg Landry" w:date="2019-02-07T09:12:00Z">
              <w:rPr>
                <w:rStyle w:val="Hyperlink"/>
              </w:rPr>
            </w:rPrChange>
          </w:rPr>
          <w:delText>/</w:delText>
        </w:r>
      </w:del>
      <w:ins w:id="76" w:author="Greg Landry" w:date="2019-02-07T09:12:00Z">
        <w:r w:rsidR="00910FF0" w:rsidRPr="00176313" w:rsidDel="00910FF0">
          <w:rPr>
            <w:rStyle w:val="Hyperlink"/>
            <w:rPrChange w:id="77" w:author="Greg Landry" w:date="2019-02-07T09:12:00Z">
              <w:rPr>
                <w:rStyle w:val="Hyperlink"/>
              </w:rPr>
            </w:rPrChange>
          </w:rPr>
          <w:t xml:space="preserve"> </w:t>
        </w:r>
      </w:ins>
      <w:del w:id="78" w:author="Greg Landry" w:date="2019-02-07T09:12:00Z">
        <w:r w:rsidR="00910FF0" w:rsidRPr="00176313" w:rsidDel="00910FF0">
          <w:rPr>
            <w:rStyle w:val="Hyperlink"/>
            <w:rPrChange w:id="79" w:author="Greg Landry" w:date="2019-02-07T09:12:00Z">
              <w:rPr>
                <w:rStyle w:val="Hyperlink"/>
              </w:rPr>
            </w:rPrChange>
          </w:rPr>
          <w:delText>api/convert</w:delText>
        </w:r>
      </w:del>
      <w:ins w:id="80" w:author="Greg Landry" w:date="2019-02-07T09:12:00Z">
        <w:r w:rsidR="00910FF0">
          <w:rPr>
            <w:rStyle w:val="Hyperlink"/>
          </w:rPr>
          <w:fldChar w:fldCharType="end"/>
        </w:r>
      </w:ins>
      <w:del w:id="81" w:author="Greg Landry" w:date="2019-02-07T09:13:00Z">
        <w:r w:rsidDel="00C6170F">
          <w:delText xml:space="preserve"> </w:delText>
        </w:r>
      </w:del>
      <w:ins w:id="82" w:author="Greg Landry" w:date="2019-02-07T09:13:00Z">
        <w:r w:rsidR="00C6170F">
          <w:t xml:space="preserve">, click on API Docs and then </w:t>
        </w:r>
      </w:ins>
      <w:ins w:id="83" w:author="Greg Landry" w:date="2019-02-07T09:14:00Z">
        <w:r w:rsidR="00C6170F">
          <w:t xml:space="preserve">click on Convert on the left panel </w:t>
        </w:r>
      </w:ins>
      <w:r>
        <w:t>to see the documentation.</w:t>
      </w:r>
    </w:p>
    <w:p w14:paraId="54EFC7DD" w14:textId="12DBB183" w:rsidR="002F0126" w:rsidRDefault="00C6170F" w:rsidP="002F0126">
      <w:pPr>
        <w:pStyle w:val="ListParagraph"/>
        <w:numPr>
          <w:ilvl w:val="0"/>
          <w:numId w:val="34"/>
        </w:numPr>
      </w:pPr>
      <w:ins w:id="84" w:author="Greg Landry" w:date="2019-02-07T09:14:00Z">
        <w:r>
          <w:t xml:space="preserve">You can </w:t>
        </w:r>
      </w:ins>
      <w:del w:id="85" w:author="Greg Landry" w:date="2019-02-07T09:14:00Z">
        <w:r w:rsidR="002F0126" w:rsidDel="00C6170F">
          <w:delText xml:space="preserve"> </w:delText>
        </w:r>
      </w:del>
      <w:ins w:id="86" w:author="Greg Landry" w:date="2019-02-07T09:14:00Z">
        <w:r>
          <w:t>c</w:t>
        </w:r>
      </w:ins>
      <w:del w:id="87" w:author="Greg Landry" w:date="2019-02-07T09:14:00Z">
        <w:r w:rsidR="002F0126" w:rsidDel="00C6170F">
          <w:delText>C</w:delText>
        </w:r>
      </w:del>
      <w:r w:rsidR="002F0126">
        <w:t xml:space="preserve">lick on </w:t>
      </w:r>
      <w:r w:rsidR="003E6A10">
        <w:t>"</w:t>
      </w:r>
      <w:r w:rsidR="002F0126">
        <w:t>Test API</w:t>
      </w:r>
      <w:del w:id="88" w:author="Greg Landry" w:date="2019-02-07T09:14:00Z">
        <w:r w:rsidR="002F0126" w:rsidDel="00C6170F">
          <w:delText xml:space="preserve"> -&gt; API Tools -&gt; Convert</w:delText>
        </w:r>
      </w:del>
      <w:r w:rsidR="003E6A10">
        <w:t>"</w:t>
      </w:r>
      <w:r w:rsidR="002F0126">
        <w:t xml:space="preserve"> to try it out on the web</w:t>
      </w:r>
      <w:ins w:id="89" w:author="Greg Landry" w:date="2019-02-07T09:14:00Z">
        <w:r>
          <w:t xml:space="preserve"> but you will need to login to the class account first </w:t>
        </w:r>
      </w:ins>
      <w:ins w:id="90" w:author="Greg Landry" w:date="2019-02-07T09:15:00Z">
        <w:r>
          <w:t>using the name and API key provided above.</w:t>
        </w:r>
      </w:ins>
      <w:del w:id="91" w:author="Greg Landry" w:date="2019-02-07T09:14:00Z">
        <w:r w:rsidR="002F0126" w:rsidDel="00C6170F">
          <w:delText>.</w:delText>
        </w:r>
      </w:del>
    </w:p>
    <w:p w14:paraId="0DD34F57" w14:textId="77777777" w:rsidR="002F0126" w:rsidRDefault="002F0126" w:rsidP="002F0126">
      <w:pPr>
        <w:pStyle w:val="ListParagraph"/>
        <w:numPr>
          <w:ilvl w:val="0"/>
          <w:numId w:val="34"/>
        </w:numPr>
      </w:pPr>
      <w:r>
        <w:t>Hint: Use CURL to test the message and see the response that you will get back.</w:t>
      </w:r>
    </w:p>
    <w:p w14:paraId="7E977F37" w14:textId="77777777" w:rsidR="002F0126" w:rsidRDefault="002F0126" w:rsidP="002F0126">
      <w:pPr>
        <w:pStyle w:val="ListParagraph"/>
        <w:numPr>
          <w:ilvl w:val="0"/>
          <w:numId w:val="34"/>
        </w:numPr>
      </w:pPr>
      <w:r>
        <w:t>Hint: You will need to get the certificate for neutrinoapi.com or one of its CAs from a web browser and include it in the firmware (use one of the three methods discussed in the TCP/IP Sockets chapter.</w:t>
      </w:r>
    </w:p>
    <w:p w14:paraId="14F84D2E" w14:textId="77777777" w:rsidR="002F0126" w:rsidRDefault="002F0126" w:rsidP="002F0126">
      <w:pPr>
        <w:pStyle w:val="ListParagraph"/>
        <w:numPr>
          <w:ilvl w:val="0"/>
          <w:numId w:val="34"/>
        </w:numPr>
      </w:pPr>
      <w:r>
        <w:t>Hint: When the response is received, you will need to parse the JSON from the body to get the converted temperature value. Refer to the JSON parser examples from the library chapter.</w:t>
      </w:r>
    </w:p>
    <w:p w14:paraId="14B59C47" w14:textId="77777777" w:rsidR="002F0126" w:rsidRPr="00480EF3" w:rsidRDefault="002F0126" w:rsidP="002F0126">
      <w:pPr>
        <w:pStyle w:val="ListParagraph"/>
        <w:numPr>
          <w:ilvl w:val="1"/>
          <w:numId w:val="34"/>
        </w:numPr>
        <w:rPr>
          <w:rStyle w:val="Hyperlink"/>
          <w:color w:val="auto"/>
          <w:u w:val="none"/>
        </w:rPr>
      </w:pPr>
      <w:r>
        <w:t>The value is returned as string, not a number.</w:t>
      </w:r>
    </w:p>
    <w:p w14:paraId="16391CF9" w14:textId="594C74F5" w:rsidR="002F0126" w:rsidRDefault="002F0126" w:rsidP="002F0126">
      <w:pPr>
        <w:pStyle w:val="ListParagraph"/>
        <w:numPr>
          <w:ilvl w:val="0"/>
          <w:numId w:val="34"/>
        </w:numPr>
      </w:pPr>
      <w:r>
        <w:t>Hint: Refer to the Sensor Data project in the Library chapter for an example of reading the values from the shield and displaying them on the screen.</w:t>
      </w:r>
    </w:p>
    <w:p w14:paraId="652FC015" w14:textId="52F54D3B" w:rsidR="00CE2DB3" w:rsidRDefault="00CE2DB3" w:rsidP="002F0126">
      <w:pPr>
        <w:pStyle w:val="ListParagraph"/>
        <w:numPr>
          <w:ilvl w:val="0"/>
          <w:numId w:val="34"/>
        </w:numPr>
      </w:pPr>
      <w:r>
        <w:t xml:space="preserve">Hint: Refer to the httpbin.org GET project </w:t>
      </w:r>
      <w:r w:rsidR="00142B8B">
        <w:t>that uses</w:t>
      </w:r>
      <w:r>
        <w:t xml:space="preserve"> TLS.</w:t>
      </w:r>
    </w:p>
    <w:p w14:paraId="123F95A5" w14:textId="33863753" w:rsidR="00663C19" w:rsidRPr="00406245" w:rsidRDefault="003D51BD" w:rsidP="00BF60BC">
      <w:pPr>
        <w:pStyle w:val="Exercise"/>
      </w:pPr>
      <w:bookmarkStart w:id="92" w:name="_Toc521412461"/>
      <w:r>
        <w:t xml:space="preserve">(Advanced) </w:t>
      </w:r>
      <w:r w:rsidR="00663C19" w:rsidRPr="00406245">
        <w:t>Initial State</w:t>
      </w:r>
      <w:r w:rsidR="00663C19">
        <w:t xml:space="preserve"> – Virtual LED</w:t>
      </w:r>
      <w:r w:rsidR="007B3F69">
        <w:t xml:space="preserve"> Controlled </w:t>
      </w:r>
      <w:r w:rsidR="00BE7315">
        <w:t>using</w:t>
      </w:r>
      <w:r w:rsidR="007B3F69">
        <w:t xml:space="preserve"> APIARY and CURL</w:t>
      </w:r>
      <w:bookmarkEnd w:id="92"/>
    </w:p>
    <w:p w14:paraId="2F5C5BF2" w14:textId="7AF7E8F2" w:rsidR="000A56B9" w:rsidRDefault="000A56B9" w:rsidP="00C62DC6">
      <w:pPr>
        <w:pStyle w:val="ListParagraph"/>
        <w:numPr>
          <w:ilvl w:val="0"/>
          <w:numId w:val="30"/>
        </w:numPr>
      </w:pPr>
      <w:r>
        <w:t xml:space="preserve">Go to </w:t>
      </w:r>
      <w:hyperlink r:id="rId65" w:history="1">
        <w:r w:rsidRPr="00780680">
          <w:rPr>
            <w:rStyle w:val="Hyperlink"/>
          </w:rPr>
          <w:t>www.initialstate.com</w:t>
        </w:r>
      </w:hyperlink>
      <w:r>
        <w:t xml:space="preserve"> and signup for a</w:t>
      </w:r>
      <w:r w:rsidR="00C62DC6">
        <w:t>n individual</w:t>
      </w:r>
      <w:r>
        <w:t xml:space="preserve"> trial account.</w:t>
      </w:r>
    </w:p>
    <w:p w14:paraId="5510012C" w14:textId="66814350" w:rsidR="00C62DC6" w:rsidRDefault="006F7789" w:rsidP="00663C19">
      <w:pPr>
        <w:pStyle w:val="ListParagraph"/>
        <w:numPr>
          <w:ilvl w:val="0"/>
          <w:numId w:val="30"/>
        </w:numPr>
      </w:pPr>
      <w:r>
        <w:t>Create a new B</w:t>
      </w:r>
      <w:r w:rsidR="000A37AF">
        <w:t xml:space="preserve">ucket called </w:t>
      </w:r>
      <w:r w:rsidR="003E6A10">
        <w:t>"</w:t>
      </w:r>
      <w:proofErr w:type="spellStart"/>
      <w:r>
        <w:t>TestBucket</w:t>
      </w:r>
      <w:proofErr w:type="spellEnd"/>
      <w:r w:rsidR="003E6A10">
        <w:t>"</w:t>
      </w:r>
      <w:r w:rsidR="000A37AF">
        <w:t>. See the section earlier on Initial State for detailed instructions.</w:t>
      </w:r>
    </w:p>
    <w:p w14:paraId="41464D18" w14:textId="62D8AC41" w:rsidR="00A439F9" w:rsidRDefault="007F1B07" w:rsidP="00A439F9">
      <w:pPr>
        <w:pStyle w:val="ListParagraph"/>
        <w:numPr>
          <w:ilvl w:val="0"/>
          <w:numId w:val="30"/>
        </w:numPr>
      </w:pPr>
      <w:r>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w:t>
      </w:r>
      <w:proofErr w:type="spellStart"/>
      <w:r>
        <w:t>AccessKey</w:t>
      </w:r>
      <w:proofErr w:type="spellEnd"/>
      <w:r>
        <w:t xml:space="preserve"> and </w:t>
      </w:r>
      <w:proofErr w:type="spellStart"/>
      <w:r>
        <w:t>BucketKey</w:t>
      </w:r>
      <w:proofErr w:type="spellEnd"/>
      <w:r>
        <w:t xml:space="preserve">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359AD578" w:rsidR="00A439F9" w:rsidRDefault="00A439F9" w:rsidP="00A439F9">
      <w:pPr>
        <w:pStyle w:val="ListParagraph"/>
        <w:numPr>
          <w:ilvl w:val="1"/>
          <w:numId w:val="30"/>
        </w:numPr>
      </w:pPr>
      <w:r>
        <w:t xml:space="preserve">Hint: The body should be a JSON document that sends </w:t>
      </w:r>
      <w:r w:rsidR="003E6A10">
        <w:t>"</w:t>
      </w:r>
      <w:r>
        <w:t>key</w:t>
      </w:r>
      <w:r w:rsidR="003E6A10">
        <w:t>"</w:t>
      </w:r>
      <w:r w:rsidR="008274F4">
        <w:t>:</w:t>
      </w:r>
      <w:r w:rsidR="003E6A10">
        <w:t>"</w:t>
      </w:r>
      <w:proofErr w:type="spellStart"/>
      <w:r>
        <w:t>LED_State</w:t>
      </w:r>
      <w:proofErr w:type="spellEnd"/>
      <w:r w:rsidR="003E6A10">
        <w:t>"</w:t>
      </w:r>
      <w:r w:rsidR="008274F4">
        <w:t xml:space="preserve"> with</w:t>
      </w:r>
      <w:r>
        <w:t xml:space="preserve"> </w:t>
      </w:r>
      <w:r w:rsidR="003E6A10">
        <w:t>"</w:t>
      </w:r>
      <w:proofErr w:type="spellStart"/>
      <w:r>
        <w:t>value</w:t>
      </w:r>
      <w:r w:rsidR="003E6A10">
        <w:t>"</w:t>
      </w:r>
      <w:r w:rsidR="008274F4">
        <w:t>:</w:t>
      </w:r>
      <w:r w:rsidR="003E6A10">
        <w:t>"</w:t>
      </w:r>
      <w:r>
        <w:t>ON</w:t>
      </w:r>
      <w:proofErr w:type="spellEnd"/>
      <w:r w:rsidR="003E6A10">
        <w:t>"</w:t>
      </w:r>
      <w:r>
        <w:t xml:space="preserve"> or </w:t>
      </w:r>
      <w:r w:rsidR="003E6A10">
        <w:t>"</w:t>
      </w:r>
      <w:proofErr w:type="spellStart"/>
      <w:r w:rsidR="008274F4">
        <w:t>value</w:t>
      </w:r>
      <w:r w:rsidR="003E6A10">
        <w:t>"</w:t>
      </w:r>
      <w:r w:rsidR="008274F4">
        <w:t>:</w:t>
      </w:r>
      <w:r w:rsidR="003E6A10">
        <w:t>"</w:t>
      </w:r>
      <w:r>
        <w:t>OFF</w:t>
      </w:r>
      <w:proofErr w:type="spellEnd"/>
      <w:r w:rsidR="003E6A10">
        <w:t>"</w:t>
      </w:r>
      <w:r>
        <w:t>.</w:t>
      </w:r>
    </w:p>
    <w:p w14:paraId="66A7227B" w14:textId="4E1F7C09" w:rsidR="005F0E90" w:rsidRDefault="005F0E90" w:rsidP="005F0E90">
      <w:pPr>
        <w:pStyle w:val="ListParagraph"/>
        <w:numPr>
          <w:ilvl w:val="1"/>
          <w:numId w:val="30"/>
        </w:numPr>
      </w:pPr>
      <w:r>
        <w:t xml:space="preserve">Hint: The first time you write to a key from APIARY, it will create a summary tile for you </w:t>
      </w:r>
      <w:proofErr w:type="gramStart"/>
      <w:r>
        <w:t>automatically</w:t>
      </w:r>
      <w:proofErr w:type="gramEnd"/>
      <w:r>
        <w:t xml:space="preserve"> so you won</w:t>
      </w:r>
      <w:r w:rsidR="003E6A10">
        <w:t>'</w:t>
      </w:r>
      <w:r>
        <w:t>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1FCF2DB3" w:rsidR="00663C19" w:rsidRPr="00406245" w:rsidRDefault="003D51BD" w:rsidP="00BF60BC">
      <w:pPr>
        <w:pStyle w:val="Exercise"/>
      </w:pPr>
      <w:bookmarkStart w:id="93" w:name="_Toc521412462"/>
      <w:r>
        <w:t xml:space="preserve">(Advanced) </w:t>
      </w:r>
      <w:r w:rsidR="00663C19" w:rsidRPr="00406245">
        <w:t>Initial State</w:t>
      </w:r>
      <w:r w:rsidR="00663C19">
        <w:t xml:space="preserve"> –</w:t>
      </w:r>
      <w:r w:rsidR="007B3F69">
        <w:t xml:space="preserve"> </w:t>
      </w:r>
      <w:r w:rsidR="00663C19">
        <w:t>LED</w:t>
      </w:r>
      <w:r w:rsidR="007B3F69">
        <w:t xml:space="preserve"> State Controlled by Hardware</w:t>
      </w:r>
      <w:bookmarkEnd w:id="93"/>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32BA8A3B" w:rsidR="00D61D1F" w:rsidRDefault="00D61D1F" w:rsidP="00D61D1F">
      <w:pPr>
        <w:pStyle w:val="ListParagraph"/>
        <w:numPr>
          <w:ilvl w:val="0"/>
          <w:numId w:val="32"/>
        </w:numPr>
      </w:pPr>
      <w:r>
        <w:t xml:space="preserve">Hint: Start with the project </w:t>
      </w:r>
      <w:r w:rsidR="00DC7408">
        <w:t>that sends data to</w:t>
      </w:r>
      <w:r>
        <w:t xml:space="preserve"> </w:t>
      </w:r>
      <w:r w:rsidR="00D811F6">
        <w:t>httpbin.org</w:t>
      </w:r>
      <w:r>
        <w:t>.</w:t>
      </w:r>
    </w:p>
    <w:p w14:paraId="62407319" w14:textId="278052BF" w:rsidR="00381EBA" w:rsidRDefault="00381EBA" w:rsidP="00D61D1F">
      <w:pPr>
        <w:pStyle w:val="ListParagraph"/>
        <w:numPr>
          <w:ilvl w:val="0"/>
          <w:numId w:val="32"/>
        </w:numPr>
      </w:pPr>
      <w:r>
        <w:lastRenderedPageBreak/>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t>Hint: The HTTP Bin project has the server name in 2 places. Search for it and replace the 2</w:t>
      </w:r>
      <w:r w:rsidRPr="008274F4">
        <w:rPr>
          <w:vertAlign w:val="superscript"/>
        </w:rPr>
        <w:t>nd</w:t>
      </w:r>
      <w:r>
        <w:t xml:space="preserve"> one with SERVER_HOST.</w:t>
      </w:r>
    </w:p>
    <w:p w14:paraId="7EC43A3E" w14:textId="24E1BD68" w:rsidR="000B20AB" w:rsidRDefault="00F52412" w:rsidP="00D61D1F">
      <w:pPr>
        <w:pStyle w:val="ListParagraph"/>
        <w:numPr>
          <w:ilvl w:val="0"/>
          <w:numId w:val="32"/>
        </w:numPr>
      </w:pPr>
      <w:r>
        <w:t xml:space="preserve">Hint: </w:t>
      </w:r>
      <w:r w:rsidR="000B20AB">
        <w:t>Don</w:t>
      </w:r>
      <w:r w:rsidR="003E6A10">
        <w:t>'</w:t>
      </w:r>
      <w:r w:rsidR="000B20AB">
        <w:t>t forget to escape the quotes in</w:t>
      </w:r>
      <w:r>
        <w:t>side</w:t>
      </w:r>
      <w:r w:rsidR="000B20AB">
        <w:t xml:space="preserve"> the JSON message with backslashes (\</w:t>
      </w:r>
      <w:r w:rsidR="003E6A10">
        <w:t>"</w:t>
      </w:r>
      <w:r w:rsidR="000B20AB">
        <w:t>).</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w:t>
      </w:r>
      <w:proofErr w:type="spellStart"/>
      <w:r w:rsidR="00837285" w:rsidRPr="00941DA9">
        <w:rPr>
          <w:i/>
        </w:rPr>
        <w:t>remaining_length</w:t>
      </w:r>
      <w:proofErr w:type="spellEnd"/>
      <w:r w:rsidR="00837285">
        <w:t xml:space="preserve"> equals 0 to let you know when to close the connection.</w:t>
      </w:r>
    </w:p>
    <w:p w14:paraId="7A632C05" w14:textId="34C21BC6" w:rsidR="00663C19" w:rsidRPr="00406245" w:rsidRDefault="00852F79" w:rsidP="00BF60BC">
      <w:pPr>
        <w:pStyle w:val="Exercise"/>
      </w:pPr>
      <w:bookmarkStart w:id="94" w:name="_Toc521412463"/>
      <w:r>
        <w:t xml:space="preserve">(Advanced) </w:t>
      </w:r>
      <w:r w:rsidR="00663C19" w:rsidRPr="00406245">
        <w:t>Initial State</w:t>
      </w:r>
      <w:r w:rsidR="00663C19">
        <w:t xml:space="preserve"> – Temperature &amp; Humidity</w:t>
      </w:r>
      <w:bookmarkEnd w:id="94"/>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t xml:space="preserve">Hint: Refer to </w:t>
      </w:r>
      <w:r w:rsidR="005C7AAE">
        <w:t>the I2C read project for reading the sensor values.</w:t>
      </w:r>
    </w:p>
    <w:p w14:paraId="1CB4FFD7" w14:textId="14477437" w:rsidR="00663C19" w:rsidRPr="00406245" w:rsidRDefault="00852F79" w:rsidP="00BF60BC">
      <w:pPr>
        <w:pStyle w:val="Exercise"/>
      </w:pPr>
      <w:bookmarkStart w:id="95" w:name="_Toc521412464"/>
      <w:r>
        <w:t xml:space="preserve">(Advanced) </w:t>
      </w:r>
      <w:r w:rsidR="00663C19" w:rsidRPr="00406245">
        <w:t>Initial State</w:t>
      </w:r>
      <w:r w:rsidR="00663C19">
        <w:t xml:space="preserve"> – Graphing Temperature</w:t>
      </w:r>
      <w:r w:rsidR="00693EE8">
        <w:t xml:space="preserve"> &amp; Humidity</w:t>
      </w:r>
      <w:bookmarkEnd w:id="95"/>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32872EA" w14:textId="03F14971" w:rsidR="007E4A43" w:rsidRPr="00B448B5" w:rsidRDefault="007E4A43" w:rsidP="00BF60BC">
      <w:pPr>
        <w:pStyle w:val="Exercise"/>
      </w:pPr>
      <w:bookmarkStart w:id="96" w:name="_Toc521412465"/>
      <w:r>
        <w:t xml:space="preserve">(Advanced) </w:t>
      </w:r>
      <w:r w:rsidR="00C17DD1">
        <w:t>Send Request Using Text Strings</w:t>
      </w:r>
      <w:bookmarkEnd w:id="96"/>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48D135F3" w:rsidR="007E4A43" w:rsidRPr="004C1AEE" w:rsidRDefault="00661CC3" w:rsidP="007E4A43">
      <w:pPr>
        <w:pStyle w:val="ListParagraph"/>
        <w:numPr>
          <w:ilvl w:val="0"/>
          <w:numId w:val="19"/>
        </w:numPr>
      </w:pPr>
      <w:proofErr w:type="spellStart"/>
      <w:r>
        <w:t>s</w:t>
      </w:r>
      <w:r w:rsidR="007E4A43">
        <w:t>n</w:t>
      </w:r>
      <w:r w:rsidR="007E4A43" w:rsidRPr="004C1AEE">
        <w:t>print</w:t>
      </w:r>
      <w:r w:rsidR="007E4A43">
        <w:t>f</w:t>
      </w:r>
      <w:proofErr w:type="spellEnd"/>
      <w:r w:rsidR="007E4A43" w:rsidRPr="004C1AEE">
        <w:t xml:space="preserve"> </w:t>
      </w:r>
      <w:r w:rsidR="007E4A43">
        <w:t>an</w:t>
      </w:r>
      <w:r w:rsidR="007E4A43" w:rsidRPr="004C1AEE">
        <w:t xml:space="preserve"> HTTP </w:t>
      </w:r>
      <w:r w:rsidR="007E4A43">
        <w:t xml:space="preserve">GET </w:t>
      </w:r>
      <w:r w:rsidR="007E4A43" w:rsidRPr="004C1AEE">
        <w:t>request including headers into a buffer</w:t>
      </w:r>
      <w:r w:rsidR="005F684F">
        <w:t>. Don</w:t>
      </w:r>
      <w:r w:rsidR="003E6A10">
        <w:t>'</w:t>
      </w:r>
      <w:r w:rsidR="005F684F">
        <w:t>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548BCD66" w:rsidR="007E4A43" w:rsidRDefault="007E4A43" w:rsidP="00966AEE">
      <w:pPr>
        <w:spacing w:after="0"/>
      </w:pPr>
      <w:r>
        <w:t>Hint: You may w</w:t>
      </w:r>
      <w:r w:rsidR="00FB4F8A">
        <w:t>ant to use Chapter 6, exercise 2</w:t>
      </w:r>
      <w:r>
        <w:t xml:space="preserve"> as a starting point.</w:t>
      </w:r>
    </w:p>
    <w:p w14:paraId="44A4EBCD" w14:textId="156B61C9" w:rsidR="002940F0" w:rsidRDefault="002940F0" w:rsidP="00966AEE">
      <w:pPr>
        <w:spacing w:after="0"/>
      </w:pPr>
      <w:r>
        <w:t xml:space="preserve">Hint: </w:t>
      </w:r>
      <w:r w:rsidR="00B73719">
        <w:t>Go to example.com from a web browser and u</w:t>
      </w:r>
      <w:r>
        <w:t>se CURL to compare with what you get from your project.</w:t>
      </w:r>
    </w:p>
    <w:p w14:paraId="4BE419C0" w14:textId="77777777" w:rsidR="00EA3BD2" w:rsidRDefault="00EA3BD2">
      <w:pPr>
        <w:rPr>
          <w:rFonts w:eastAsia="Times New Roman"/>
          <w:b/>
          <w:bCs/>
          <w:color w:val="1F4E79" w:themeColor="accent1" w:themeShade="80"/>
          <w:sz w:val="28"/>
          <w:szCs w:val="28"/>
        </w:rPr>
      </w:pPr>
      <w:r>
        <w:lastRenderedPageBreak/>
        <w:br w:type="page"/>
      </w:r>
    </w:p>
    <w:p w14:paraId="63C1C96E" w14:textId="26468F3C" w:rsidR="00663C19" w:rsidRPr="00406245" w:rsidRDefault="00663C19" w:rsidP="00BF60BC">
      <w:pPr>
        <w:pStyle w:val="Heading1"/>
      </w:pPr>
      <w:bookmarkStart w:id="97" w:name="_Toc521412466"/>
      <w:r w:rsidRPr="00406245">
        <w:lastRenderedPageBreak/>
        <w:t xml:space="preserve">Related Example </w:t>
      </w:r>
      <w:r w:rsidR="003E6A10">
        <w:t>"</w:t>
      </w:r>
      <w:r w:rsidRPr="00406245">
        <w:t>Apps</w:t>
      </w:r>
      <w:r w:rsidR="003E6A10">
        <w:t>"</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proofErr w:type="spellStart"/>
            <w:r w:rsidRPr="0006690C">
              <w:rPr>
                <w:sz w:val="20"/>
              </w:rPr>
              <w:t>http_sever_sent_events</w:t>
            </w:r>
            <w:proofErr w:type="spellEnd"/>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proofErr w:type="spellStart"/>
            <w:r w:rsidRPr="0006690C">
              <w:rPr>
                <w:sz w:val="20"/>
              </w:rPr>
              <w:t>httpbin_org</w:t>
            </w:r>
            <w:proofErr w:type="spellEnd"/>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proofErr w:type="spellStart"/>
            <w:r w:rsidRPr="0006690C">
              <w:rPr>
                <w:sz w:val="20"/>
              </w:rPr>
              <w:t>https_client</w:t>
            </w:r>
            <w:proofErr w:type="spellEnd"/>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proofErr w:type="spellStart"/>
            <w:r w:rsidRPr="0006690C">
              <w:rPr>
                <w:sz w:val="20"/>
              </w:rPr>
              <w:t>http_server</w:t>
            </w:r>
            <w:proofErr w:type="spellEnd"/>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BF60BC">
      <w:pPr>
        <w:pStyle w:val="Heading1"/>
      </w:pPr>
      <w:bookmarkStart w:id="98" w:name="_Toc521412467"/>
      <w:r w:rsidRPr="00406245">
        <w:t>Known Errata + Enhancements + Comments</w:t>
      </w:r>
      <w:bookmarkEnd w:id="98"/>
    </w:p>
    <w:p w14:paraId="51799040" w14:textId="0B78B793" w:rsidR="00DD31EC" w:rsidRDefault="00DD31EC">
      <w:r>
        <w:br w:type="page"/>
      </w:r>
    </w:p>
    <w:p w14:paraId="31272F5C" w14:textId="77777777" w:rsidR="00857DC2" w:rsidRPr="000A73EB" w:rsidRDefault="00857DC2" w:rsidP="000A73EB"/>
    <w:sectPr w:rsidR="00857DC2" w:rsidRPr="000A73EB">
      <w:headerReference w:type="default"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77ED50" w14:textId="77777777" w:rsidR="008F4F91" w:rsidRDefault="008F4F91" w:rsidP="00DF6D18">
      <w:r>
        <w:separator/>
      </w:r>
    </w:p>
  </w:endnote>
  <w:endnote w:type="continuationSeparator" w:id="0">
    <w:p w14:paraId="56722CC0" w14:textId="77777777" w:rsidR="008F4F91" w:rsidRDefault="008F4F91"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910FF0" w:rsidRDefault="00910FF0" w:rsidP="00547CF1">
            <w:pPr>
              <w:pStyle w:val="Footer"/>
            </w:pPr>
          </w:p>
          <w:p w14:paraId="4C29FDE6" w14:textId="7CB16AE3" w:rsidR="00910FF0" w:rsidRDefault="00910FF0" w:rsidP="00E60124">
            <w:pPr>
              <w:pStyle w:val="Footer"/>
            </w:pPr>
            <w:r>
              <w:t>Chapter 7B HTTP 1.1</w:t>
            </w:r>
            <w:r>
              <w:tab/>
            </w:r>
            <w:r>
              <w:tab/>
              <w:t xml:space="preserve">Page </w:t>
            </w:r>
            <w:r>
              <w:fldChar w:fldCharType="begin"/>
            </w:r>
            <w:r>
              <w:instrText xml:space="preserve"> PAGE </w:instrText>
            </w:r>
            <w:r>
              <w:fldChar w:fldCharType="separate"/>
            </w:r>
            <w:r>
              <w:rPr>
                <w:noProof/>
              </w:rPr>
              <w:t>29</w:t>
            </w:r>
            <w:r>
              <w:fldChar w:fldCharType="end"/>
            </w:r>
            <w:r>
              <w:t xml:space="preserve"> of </w:t>
            </w:r>
            <w:r>
              <w:rPr>
                <w:noProof/>
              </w:rPr>
              <w:fldChar w:fldCharType="begin"/>
            </w:r>
            <w:r>
              <w:rPr>
                <w:noProof/>
              </w:rPr>
              <w:instrText xml:space="preserve"> NUMPAGES  </w:instrText>
            </w:r>
            <w:r>
              <w:rPr>
                <w:noProof/>
              </w:rPr>
              <w:fldChar w:fldCharType="separate"/>
            </w:r>
            <w:r>
              <w:rPr>
                <w:noProof/>
              </w:rPr>
              <w:t>34</w:t>
            </w:r>
            <w:r>
              <w:rPr>
                <w:noProof/>
              </w:rPr>
              <w:fldChar w:fldCharType="end"/>
            </w:r>
          </w:p>
        </w:sdtContent>
      </w:sdt>
    </w:sdtContent>
  </w:sdt>
  <w:p w14:paraId="75581528" w14:textId="77777777" w:rsidR="00910FF0" w:rsidRDefault="00910FF0"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109F31" w14:textId="77777777" w:rsidR="008F4F91" w:rsidRDefault="008F4F91" w:rsidP="00DF6D18">
      <w:r>
        <w:separator/>
      </w:r>
    </w:p>
  </w:footnote>
  <w:footnote w:type="continuationSeparator" w:id="0">
    <w:p w14:paraId="110056F6" w14:textId="77777777" w:rsidR="008F4F91" w:rsidRDefault="008F4F91"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910FF0" w:rsidRDefault="00910FF0">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00ED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7107A"/>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6C25A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505296"/>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9700CD"/>
    <w:multiLevelType w:val="multilevel"/>
    <w:tmpl w:val="7200E6C2"/>
    <w:lvl w:ilvl="0">
      <w:start w:val="1"/>
      <w:numFmt w:val="decimal"/>
      <w:lvlText w:val="7C.%1"/>
      <w:lvlJc w:val="left"/>
      <w:pPr>
        <w:ind w:left="360" w:hanging="720"/>
      </w:pPr>
      <w:rPr>
        <w:rFonts w:hint="default"/>
      </w:rPr>
    </w:lvl>
    <w:lvl w:ilvl="1">
      <w:start w:val="1"/>
      <w:numFmt w:val="decimal"/>
      <w:pStyle w:val="Exercise"/>
      <w:suff w:val="space"/>
      <w:lvlText w:val="Exercise - 7B.%2"/>
      <w:lvlJc w:val="left"/>
      <w:pPr>
        <w:ind w:left="720" w:hanging="72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C273E92"/>
    <w:multiLevelType w:val="hybridMultilevel"/>
    <w:tmpl w:val="4EFC8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D2802"/>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21ACD"/>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49B2762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B9288F"/>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97073"/>
    <w:multiLevelType w:val="hybridMultilevel"/>
    <w:tmpl w:val="92402A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2103F"/>
    <w:multiLevelType w:val="multilevel"/>
    <w:tmpl w:val="F54C110E"/>
    <w:lvl w:ilvl="0">
      <w:start w:val="1"/>
      <w:numFmt w:val="decimal"/>
      <w:pStyle w:val="Heading1"/>
      <w:lvlText w:val="7B.%1 "/>
      <w:lvlJc w:val="left"/>
      <w:pPr>
        <w:ind w:left="0" w:firstLine="0"/>
      </w:pPr>
      <w:rPr>
        <w:rFonts w:hint="default"/>
      </w:rPr>
    </w:lvl>
    <w:lvl w:ilvl="1">
      <w:start w:val="1"/>
      <w:numFmt w:val="decimal"/>
      <w:pStyle w:val="Heading2"/>
      <w:suff w:val="space"/>
      <w:lvlText w:val="7B.%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2FB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9"/>
  </w:num>
  <w:num w:numId="3">
    <w:abstractNumId w:val="41"/>
  </w:num>
  <w:num w:numId="4">
    <w:abstractNumId w:val="7"/>
  </w:num>
  <w:num w:numId="5">
    <w:abstractNumId w:val="3"/>
  </w:num>
  <w:num w:numId="6">
    <w:abstractNumId w:val="31"/>
  </w:num>
  <w:num w:numId="7">
    <w:abstractNumId w:val="34"/>
  </w:num>
  <w:num w:numId="8">
    <w:abstractNumId w:val="28"/>
  </w:num>
  <w:num w:numId="9">
    <w:abstractNumId w:val="8"/>
  </w:num>
  <w:num w:numId="10">
    <w:abstractNumId w:val="2"/>
  </w:num>
  <w:num w:numId="11">
    <w:abstractNumId w:val="29"/>
  </w:num>
  <w:num w:numId="12">
    <w:abstractNumId w:val="13"/>
  </w:num>
  <w:num w:numId="13">
    <w:abstractNumId w:val="0"/>
  </w:num>
  <w:num w:numId="14">
    <w:abstractNumId w:val="14"/>
  </w:num>
  <w:num w:numId="15">
    <w:abstractNumId w:val="38"/>
  </w:num>
  <w:num w:numId="16">
    <w:abstractNumId w:val="23"/>
  </w:num>
  <w:num w:numId="17">
    <w:abstractNumId w:val="10"/>
  </w:num>
  <w:num w:numId="18">
    <w:abstractNumId w:val="20"/>
  </w:num>
  <w:num w:numId="19">
    <w:abstractNumId w:val="25"/>
  </w:num>
  <w:num w:numId="20">
    <w:abstractNumId w:val="16"/>
  </w:num>
  <w:num w:numId="21">
    <w:abstractNumId w:val="39"/>
  </w:num>
  <w:num w:numId="22">
    <w:abstractNumId w:val="33"/>
  </w:num>
  <w:num w:numId="23">
    <w:abstractNumId w:val="36"/>
  </w:num>
  <w:num w:numId="24">
    <w:abstractNumId w:val="17"/>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0"/>
  </w:num>
  <w:num w:numId="28">
    <w:abstractNumId w:val="21"/>
  </w:num>
  <w:num w:numId="29">
    <w:abstractNumId w:val="30"/>
  </w:num>
  <w:num w:numId="30">
    <w:abstractNumId w:val="18"/>
  </w:num>
  <w:num w:numId="31">
    <w:abstractNumId w:val="22"/>
  </w:num>
  <w:num w:numId="32">
    <w:abstractNumId w:val="26"/>
  </w:num>
  <w:num w:numId="33">
    <w:abstractNumId w:val="12"/>
  </w:num>
  <w:num w:numId="34">
    <w:abstractNumId w:val="6"/>
  </w:num>
  <w:num w:numId="35">
    <w:abstractNumId w:val="42"/>
  </w:num>
  <w:num w:numId="36">
    <w:abstractNumId w:val="11"/>
  </w:num>
  <w:num w:numId="37">
    <w:abstractNumId w:val="27"/>
  </w:num>
  <w:num w:numId="38">
    <w:abstractNumId w:val="24"/>
  </w:num>
  <w:num w:numId="39">
    <w:abstractNumId w:val="32"/>
  </w:num>
  <w:num w:numId="40">
    <w:abstractNumId w:val="9"/>
  </w:num>
  <w:num w:numId="41">
    <w:abstractNumId w:val="15"/>
  </w:num>
  <w:num w:numId="42">
    <w:abstractNumId w:val="1"/>
  </w:num>
  <w:num w:numId="43">
    <w:abstractNumId w:val="37"/>
  </w:num>
  <w:num w:numId="44">
    <w:abstractNumId w:val="4"/>
  </w:num>
  <w:num w:numId="45">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5-21-3828945024-3187688870-2345676969-5847"/>
  </w15:person>
  <w15:person w15:author="Greg Landry [2]">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7E3"/>
    <w:rsid w:val="000014D6"/>
    <w:rsid w:val="00002416"/>
    <w:rsid w:val="00011C96"/>
    <w:rsid w:val="0001217C"/>
    <w:rsid w:val="000139E7"/>
    <w:rsid w:val="00013DA7"/>
    <w:rsid w:val="000157C9"/>
    <w:rsid w:val="0001761C"/>
    <w:rsid w:val="000202DF"/>
    <w:rsid w:val="00027B1E"/>
    <w:rsid w:val="00031825"/>
    <w:rsid w:val="000322CB"/>
    <w:rsid w:val="00032BAD"/>
    <w:rsid w:val="000374FE"/>
    <w:rsid w:val="00043D3F"/>
    <w:rsid w:val="00044C80"/>
    <w:rsid w:val="00045AC8"/>
    <w:rsid w:val="00046051"/>
    <w:rsid w:val="00051E3C"/>
    <w:rsid w:val="00052B0F"/>
    <w:rsid w:val="0005324C"/>
    <w:rsid w:val="0006690C"/>
    <w:rsid w:val="00067403"/>
    <w:rsid w:val="00073490"/>
    <w:rsid w:val="00074015"/>
    <w:rsid w:val="00084246"/>
    <w:rsid w:val="000914FC"/>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B627F"/>
    <w:rsid w:val="000C3049"/>
    <w:rsid w:val="000C3B73"/>
    <w:rsid w:val="000C4E6B"/>
    <w:rsid w:val="000C74A6"/>
    <w:rsid w:val="000D0CB0"/>
    <w:rsid w:val="000D5180"/>
    <w:rsid w:val="000D5CC1"/>
    <w:rsid w:val="000D7031"/>
    <w:rsid w:val="000D7C43"/>
    <w:rsid w:val="000E36BD"/>
    <w:rsid w:val="000E6C06"/>
    <w:rsid w:val="000F2E84"/>
    <w:rsid w:val="000F492C"/>
    <w:rsid w:val="000F4EBA"/>
    <w:rsid w:val="000F680E"/>
    <w:rsid w:val="000F78E6"/>
    <w:rsid w:val="00102BE7"/>
    <w:rsid w:val="00102E0A"/>
    <w:rsid w:val="001045CA"/>
    <w:rsid w:val="00107FA4"/>
    <w:rsid w:val="00110CE4"/>
    <w:rsid w:val="00112EEC"/>
    <w:rsid w:val="00113E89"/>
    <w:rsid w:val="00114104"/>
    <w:rsid w:val="0011517F"/>
    <w:rsid w:val="0011677D"/>
    <w:rsid w:val="00116C46"/>
    <w:rsid w:val="001179EF"/>
    <w:rsid w:val="00120871"/>
    <w:rsid w:val="0012300A"/>
    <w:rsid w:val="00126DF9"/>
    <w:rsid w:val="00130E71"/>
    <w:rsid w:val="001318AB"/>
    <w:rsid w:val="00132EF0"/>
    <w:rsid w:val="00137E77"/>
    <w:rsid w:val="00140852"/>
    <w:rsid w:val="00142B8B"/>
    <w:rsid w:val="00143B58"/>
    <w:rsid w:val="001448EB"/>
    <w:rsid w:val="00152CAD"/>
    <w:rsid w:val="001542E2"/>
    <w:rsid w:val="0015653A"/>
    <w:rsid w:val="00156EEC"/>
    <w:rsid w:val="00160069"/>
    <w:rsid w:val="001605D9"/>
    <w:rsid w:val="00162201"/>
    <w:rsid w:val="00165DB6"/>
    <w:rsid w:val="00166C37"/>
    <w:rsid w:val="00167802"/>
    <w:rsid w:val="00170060"/>
    <w:rsid w:val="0017583D"/>
    <w:rsid w:val="00175AB2"/>
    <w:rsid w:val="001769AE"/>
    <w:rsid w:val="00177F74"/>
    <w:rsid w:val="00180147"/>
    <w:rsid w:val="001819F1"/>
    <w:rsid w:val="00181A0A"/>
    <w:rsid w:val="00182794"/>
    <w:rsid w:val="00183BC3"/>
    <w:rsid w:val="00184A63"/>
    <w:rsid w:val="00193126"/>
    <w:rsid w:val="00193937"/>
    <w:rsid w:val="001A05BD"/>
    <w:rsid w:val="001A2540"/>
    <w:rsid w:val="001A3876"/>
    <w:rsid w:val="001B1B56"/>
    <w:rsid w:val="001B22CC"/>
    <w:rsid w:val="001B2941"/>
    <w:rsid w:val="001B33D8"/>
    <w:rsid w:val="001B5229"/>
    <w:rsid w:val="001B631B"/>
    <w:rsid w:val="001C2955"/>
    <w:rsid w:val="001C3071"/>
    <w:rsid w:val="001C41CE"/>
    <w:rsid w:val="001C6842"/>
    <w:rsid w:val="001D092F"/>
    <w:rsid w:val="001D0FE6"/>
    <w:rsid w:val="001D1CFA"/>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2523"/>
    <w:rsid w:val="00227150"/>
    <w:rsid w:val="00230A39"/>
    <w:rsid w:val="00240CD3"/>
    <w:rsid w:val="00242295"/>
    <w:rsid w:val="00242C1E"/>
    <w:rsid w:val="002440B3"/>
    <w:rsid w:val="002526CE"/>
    <w:rsid w:val="00254990"/>
    <w:rsid w:val="002563F7"/>
    <w:rsid w:val="00263211"/>
    <w:rsid w:val="00264AA3"/>
    <w:rsid w:val="00266D14"/>
    <w:rsid w:val="00280BC8"/>
    <w:rsid w:val="00283B23"/>
    <w:rsid w:val="0028641F"/>
    <w:rsid w:val="0028702E"/>
    <w:rsid w:val="00287758"/>
    <w:rsid w:val="00292555"/>
    <w:rsid w:val="0029288C"/>
    <w:rsid w:val="00292E3E"/>
    <w:rsid w:val="0029333E"/>
    <w:rsid w:val="002940F0"/>
    <w:rsid w:val="0029433D"/>
    <w:rsid w:val="00296706"/>
    <w:rsid w:val="002A0044"/>
    <w:rsid w:val="002A0254"/>
    <w:rsid w:val="002A385C"/>
    <w:rsid w:val="002A55AB"/>
    <w:rsid w:val="002B6EBC"/>
    <w:rsid w:val="002C1BB1"/>
    <w:rsid w:val="002C2164"/>
    <w:rsid w:val="002C32EA"/>
    <w:rsid w:val="002C3B9E"/>
    <w:rsid w:val="002C4215"/>
    <w:rsid w:val="002C468D"/>
    <w:rsid w:val="002C5818"/>
    <w:rsid w:val="002C7876"/>
    <w:rsid w:val="002D63D5"/>
    <w:rsid w:val="002D6B5C"/>
    <w:rsid w:val="002D75BC"/>
    <w:rsid w:val="002E623F"/>
    <w:rsid w:val="002E63C3"/>
    <w:rsid w:val="002F0126"/>
    <w:rsid w:val="002F1AEC"/>
    <w:rsid w:val="002F2309"/>
    <w:rsid w:val="002F2528"/>
    <w:rsid w:val="002F308F"/>
    <w:rsid w:val="002F6DCF"/>
    <w:rsid w:val="00301AE7"/>
    <w:rsid w:val="00304FBE"/>
    <w:rsid w:val="0030724F"/>
    <w:rsid w:val="00313FF1"/>
    <w:rsid w:val="00315A49"/>
    <w:rsid w:val="00321C35"/>
    <w:rsid w:val="00321CAF"/>
    <w:rsid w:val="003275D6"/>
    <w:rsid w:val="00331060"/>
    <w:rsid w:val="00331E67"/>
    <w:rsid w:val="003445E6"/>
    <w:rsid w:val="00350E39"/>
    <w:rsid w:val="003526CF"/>
    <w:rsid w:val="00353279"/>
    <w:rsid w:val="003628A4"/>
    <w:rsid w:val="00362F0E"/>
    <w:rsid w:val="00363167"/>
    <w:rsid w:val="003636CA"/>
    <w:rsid w:val="00366162"/>
    <w:rsid w:val="0036728D"/>
    <w:rsid w:val="0037207F"/>
    <w:rsid w:val="00372ACA"/>
    <w:rsid w:val="00374375"/>
    <w:rsid w:val="00380720"/>
    <w:rsid w:val="003817F7"/>
    <w:rsid w:val="00381EBA"/>
    <w:rsid w:val="00382507"/>
    <w:rsid w:val="003853D7"/>
    <w:rsid w:val="0038642E"/>
    <w:rsid w:val="003864A6"/>
    <w:rsid w:val="003932E4"/>
    <w:rsid w:val="003975A2"/>
    <w:rsid w:val="0039793C"/>
    <w:rsid w:val="00397ACA"/>
    <w:rsid w:val="003A355F"/>
    <w:rsid w:val="003B0E92"/>
    <w:rsid w:val="003B25F5"/>
    <w:rsid w:val="003B2C9C"/>
    <w:rsid w:val="003B4337"/>
    <w:rsid w:val="003B4AFB"/>
    <w:rsid w:val="003B66DF"/>
    <w:rsid w:val="003B7B2A"/>
    <w:rsid w:val="003C0AB8"/>
    <w:rsid w:val="003C323F"/>
    <w:rsid w:val="003D14E0"/>
    <w:rsid w:val="003D39DA"/>
    <w:rsid w:val="003D4127"/>
    <w:rsid w:val="003D51BD"/>
    <w:rsid w:val="003E2DAE"/>
    <w:rsid w:val="003E3652"/>
    <w:rsid w:val="003E39EE"/>
    <w:rsid w:val="003E56BD"/>
    <w:rsid w:val="003E63BD"/>
    <w:rsid w:val="003E6A10"/>
    <w:rsid w:val="003E6C7C"/>
    <w:rsid w:val="003F19A0"/>
    <w:rsid w:val="0040035E"/>
    <w:rsid w:val="004007F8"/>
    <w:rsid w:val="0040380D"/>
    <w:rsid w:val="004048DE"/>
    <w:rsid w:val="00405EDD"/>
    <w:rsid w:val="00406245"/>
    <w:rsid w:val="004102F8"/>
    <w:rsid w:val="00410B59"/>
    <w:rsid w:val="004119D6"/>
    <w:rsid w:val="004143CF"/>
    <w:rsid w:val="00416612"/>
    <w:rsid w:val="00417EB2"/>
    <w:rsid w:val="00423020"/>
    <w:rsid w:val="004320E0"/>
    <w:rsid w:val="004321C3"/>
    <w:rsid w:val="004326CF"/>
    <w:rsid w:val="004377C2"/>
    <w:rsid w:val="0044246B"/>
    <w:rsid w:val="004430F9"/>
    <w:rsid w:val="004432FA"/>
    <w:rsid w:val="0044445E"/>
    <w:rsid w:val="00445477"/>
    <w:rsid w:val="00445DBC"/>
    <w:rsid w:val="004475C1"/>
    <w:rsid w:val="00450660"/>
    <w:rsid w:val="00451963"/>
    <w:rsid w:val="00454EBF"/>
    <w:rsid w:val="004566FB"/>
    <w:rsid w:val="00464232"/>
    <w:rsid w:val="0046485C"/>
    <w:rsid w:val="00464E99"/>
    <w:rsid w:val="0046652D"/>
    <w:rsid w:val="0047091C"/>
    <w:rsid w:val="004733CE"/>
    <w:rsid w:val="004754FF"/>
    <w:rsid w:val="00476964"/>
    <w:rsid w:val="00477625"/>
    <w:rsid w:val="00480EF3"/>
    <w:rsid w:val="0048212A"/>
    <w:rsid w:val="00482E16"/>
    <w:rsid w:val="004865E3"/>
    <w:rsid w:val="004941CE"/>
    <w:rsid w:val="004A01AF"/>
    <w:rsid w:val="004A3CD3"/>
    <w:rsid w:val="004A4D30"/>
    <w:rsid w:val="004A5688"/>
    <w:rsid w:val="004A59A0"/>
    <w:rsid w:val="004A76A5"/>
    <w:rsid w:val="004B207F"/>
    <w:rsid w:val="004B40D3"/>
    <w:rsid w:val="004B4198"/>
    <w:rsid w:val="004C04C0"/>
    <w:rsid w:val="004C055C"/>
    <w:rsid w:val="004C1AEE"/>
    <w:rsid w:val="004C42B9"/>
    <w:rsid w:val="004C76D0"/>
    <w:rsid w:val="004D3236"/>
    <w:rsid w:val="004D51FE"/>
    <w:rsid w:val="004D532F"/>
    <w:rsid w:val="004E7BFB"/>
    <w:rsid w:val="004F02B0"/>
    <w:rsid w:val="00502B57"/>
    <w:rsid w:val="005057E3"/>
    <w:rsid w:val="005112DE"/>
    <w:rsid w:val="005131C6"/>
    <w:rsid w:val="005202BB"/>
    <w:rsid w:val="005220A2"/>
    <w:rsid w:val="00522E07"/>
    <w:rsid w:val="00522FA0"/>
    <w:rsid w:val="005267C6"/>
    <w:rsid w:val="005319AA"/>
    <w:rsid w:val="00533AB8"/>
    <w:rsid w:val="00536FB2"/>
    <w:rsid w:val="00542D5D"/>
    <w:rsid w:val="00547CF1"/>
    <w:rsid w:val="005514A8"/>
    <w:rsid w:val="00553617"/>
    <w:rsid w:val="005548D0"/>
    <w:rsid w:val="00563C23"/>
    <w:rsid w:val="00566882"/>
    <w:rsid w:val="00566DB2"/>
    <w:rsid w:val="0056799C"/>
    <w:rsid w:val="00573220"/>
    <w:rsid w:val="00580C99"/>
    <w:rsid w:val="00583ABA"/>
    <w:rsid w:val="0058531C"/>
    <w:rsid w:val="0058572E"/>
    <w:rsid w:val="00591008"/>
    <w:rsid w:val="00591056"/>
    <w:rsid w:val="00593713"/>
    <w:rsid w:val="00593945"/>
    <w:rsid w:val="00597E0D"/>
    <w:rsid w:val="005A02D4"/>
    <w:rsid w:val="005A134F"/>
    <w:rsid w:val="005A1498"/>
    <w:rsid w:val="005A365B"/>
    <w:rsid w:val="005A7550"/>
    <w:rsid w:val="005B467B"/>
    <w:rsid w:val="005B4FF6"/>
    <w:rsid w:val="005B618E"/>
    <w:rsid w:val="005C0396"/>
    <w:rsid w:val="005C06BD"/>
    <w:rsid w:val="005C329B"/>
    <w:rsid w:val="005C585F"/>
    <w:rsid w:val="005C7AAE"/>
    <w:rsid w:val="005D08CE"/>
    <w:rsid w:val="005D48B6"/>
    <w:rsid w:val="005D6B5E"/>
    <w:rsid w:val="005E248C"/>
    <w:rsid w:val="005E5743"/>
    <w:rsid w:val="005E5EED"/>
    <w:rsid w:val="005F0D90"/>
    <w:rsid w:val="005F0E90"/>
    <w:rsid w:val="005F2DA1"/>
    <w:rsid w:val="005F3959"/>
    <w:rsid w:val="005F67C7"/>
    <w:rsid w:val="005F67D6"/>
    <w:rsid w:val="005F684F"/>
    <w:rsid w:val="005F73D7"/>
    <w:rsid w:val="00612559"/>
    <w:rsid w:val="00624016"/>
    <w:rsid w:val="00625C0B"/>
    <w:rsid w:val="00626C0B"/>
    <w:rsid w:val="00627BF3"/>
    <w:rsid w:val="00630ABF"/>
    <w:rsid w:val="00631730"/>
    <w:rsid w:val="00631862"/>
    <w:rsid w:val="006334EA"/>
    <w:rsid w:val="00633C0D"/>
    <w:rsid w:val="0063560C"/>
    <w:rsid w:val="00640B0E"/>
    <w:rsid w:val="00640EA5"/>
    <w:rsid w:val="00643427"/>
    <w:rsid w:val="00651346"/>
    <w:rsid w:val="00653120"/>
    <w:rsid w:val="00656CD9"/>
    <w:rsid w:val="0065757C"/>
    <w:rsid w:val="00657E89"/>
    <w:rsid w:val="00661594"/>
    <w:rsid w:val="00661952"/>
    <w:rsid w:val="00661CC3"/>
    <w:rsid w:val="00662056"/>
    <w:rsid w:val="006632D0"/>
    <w:rsid w:val="00663C19"/>
    <w:rsid w:val="0066455D"/>
    <w:rsid w:val="00666361"/>
    <w:rsid w:val="00671694"/>
    <w:rsid w:val="00672DB9"/>
    <w:rsid w:val="0067471E"/>
    <w:rsid w:val="00674FA2"/>
    <w:rsid w:val="00680B9F"/>
    <w:rsid w:val="006857C6"/>
    <w:rsid w:val="00690139"/>
    <w:rsid w:val="006920C3"/>
    <w:rsid w:val="0069399C"/>
    <w:rsid w:val="00693A41"/>
    <w:rsid w:val="00693EE8"/>
    <w:rsid w:val="00695435"/>
    <w:rsid w:val="00695647"/>
    <w:rsid w:val="00696519"/>
    <w:rsid w:val="006A013E"/>
    <w:rsid w:val="006A1B53"/>
    <w:rsid w:val="006A4160"/>
    <w:rsid w:val="006B26DD"/>
    <w:rsid w:val="006B26ED"/>
    <w:rsid w:val="006B442B"/>
    <w:rsid w:val="006B5FCE"/>
    <w:rsid w:val="006B7484"/>
    <w:rsid w:val="006B7E6B"/>
    <w:rsid w:val="006C0A51"/>
    <w:rsid w:val="006C1488"/>
    <w:rsid w:val="006C3B4F"/>
    <w:rsid w:val="006C4A51"/>
    <w:rsid w:val="006C7EB4"/>
    <w:rsid w:val="006D21E9"/>
    <w:rsid w:val="006E18DC"/>
    <w:rsid w:val="006E30B1"/>
    <w:rsid w:val="006E6E02"/>
    <w:rsid w:val="006F5B29"/>
    <w:rsid w:val="006F7789"/>
    <w:rsid w:val="007019EB"/>
    <w:rsid w:val="0070483D"/>
    <w:rsid w:val="00705B1C"/>
    <w:rsid w:val="00706471"/>
    <w:rsid w:val="007076A2"/>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ED4"/>
    <w:rsid w:val="00735F20"/>
    <w:rsid w:val="00736CF9"/>
    <w:rsid w:val="00743B4C"/>
    <w:rsid w:val="007440C2"/>
    <w:rsid w:val="00744254"/>
    <w:rsid w:val="00745C81"/>
    <w:rsid w:val="00746309"/>
    <w:rsid w:val="00757332"/>
    <w:rsid w:val="007577D3"/>
    <w:rsid w:val="007579F8"/>
    <w:rsid w:val="00772C22"/>
    <w:rsid w:val="0077415D"/>
    <w:rsid w:val="00774C33"/>
    <w:rsid w:val="00781F8C"/>
    <w:rsid w:val="007875CF"/>
    <w:rsid w:val="00790FD8"/>
    <w:rsid w:val="0079269C"/>
    <w:rsid w:val="00794AA5"/>
    <w:rsid w:val="007951A8"/>
    <w:rsid w:val="007A063C"/>
    <w:rsid w:val="007A1CED"/>
    <w:rsid w:val="007A5CA1"/>
    <w:rsid w:val="007B104F"/>
    <w:rsid w:val="007B2653"/>
    <w:rsid w:val="007B2A5F"/>
    <w:rsid w:val="007B30BB"/>
    <w:rsid w:val="007B3AD9"/>
    <w:rsid w:val="007B3F69"/>
    <w:rsid w:val="007B5BEE"/>
    <w:rsid w:val="007B7C9A"/>
    <w:rsid w:val="007C080A"/>
    <w:rsid w:val="007C256B"/>
    <w:rsid w:val="007C312A"/>
    <w:rsid w:val="007C441C"/>
    <w:rsid w:val="007C44CA"/>
    <w:rsid w:val="007C57D6"/>
    <w:rsid w:val="007C7EEF"/>
    <w:rsid w:val="007D0AE0"/>
    <w:rsid w:val="007D1AF7"/>
    <w:rsid w:val="007D4CE5"/>
    <w:rsid w:val="007D5BA4"/>
    <w:rsid w:val="007D72BB"/>
    <w:rsid w:val="007E0232"/>
    <w:rsid w:val="007E0686"/>
    <w:rsid w:val="007E1265"/>
    <w:rsid w:val="007E3ED8"/>
    <w:rsid w:val="007E4A43"/>
    <w:rsid w:val="007F1B07"/>
    <w:rsid w:val="007F4A73"/>
    <w:rsid w:val="00803090"/>
    <w:rsid w:val="00810396"/>
    <w:rsid w:val="008138AF"/>
    <w:rsid w:val="008160BC"/>
    <w:rsid w:val="00817A80"/>
    <w:rsid w:val="0082303C"/>
    <w:rsid w:val="008274F4"/>
    <w:rsid w:val="00837285"/>
    <w:rsid w:val="00846077"/>
    <w:rsid w:val="008470CF"/>
    <w:rsid w:val="00847F46"/>
    <w:rsid w:val="00852C96"/>
    <w:rsid w:val="00852F79"/>
    <w:rsid w:val="00855385"/>
    <w:rsid w:val="008563F7"/>
    <w:rsid w:val="008574F3"/>
    <w:rsid w:val="00857DC2"/>
    <w:rsid w:val="00862D39"/>
    <w:rsid w:val="00862DE5"/>
    <w:rsid w:val="00864681"/>
    <w:rsid w:val="00866A4D"/>
    <w:rsid w:val="00871379"/>
    <w:rsid w:val="00872873"/>
    <w:rsid w:val="00873CAA"/>
    <w:rsid w:val="008759BB"/>
    <w:rsid w:val="0088212B"/>
    <w:rsid w:val="00884ADB"/>
    <w:rsid w:val="00885B5D"/>
    <w:rsid w:val="00886F96"/>
    <w:rsid w:val="008914F6"/>
    <w:rsid w:val="00894D90"/>
    <w:rsid w:val="008A1B9A"/>
    <w:rsid w:val="008A1D2C"/>
    <w:rsid w:val="008A56F3"/>
    <w:rsid w:val="008B2F0A"/>
    <w:rsid w:val="008B3CFB"/>
    <w:rsid w:val="008B66CD"/>
    <w:rsid w:val="008B6B67"/>
    <w:rsid w:val="008B6B74"/>
    <w:rsid w:val="008B7C5A"/>
    <w:rsid w:val="008C06C3"/>
    <w:rsid w:val="008C0B2B"/>
    <w:rsid w:val="008C0E60"/>
    <w:rsid w:val="008C4BAB"/>
    <w:rsid w:val="008C6CDF"/>
    <w:rsid w:val="008C70BF"/>
    <w:rsid w:val="008C79A1"/>
    <w:rsid w:val="008F2911"/>
    <w:rsid w:val="008F4F91"/>
    <w:rsid w:val="009006D9"/>
    <w:rsid w:val="0090327D"/>
    <w:rsid w:val="00904100"/>
    <w:rsid w:val="00904296"/>
    <w:rsid w:val="00904777"/>
    <w:rsid w:val="00904D8B"/>
    <w:rsid w:val="00905100"/>
    <w:rsid w:val="00905BBE"/>
    <w:rsid w:val="009062BB"/>
    <w:rsid w:val="009101D2"/>
    <w:rsid w:val="00910FF0"/>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5A52"/>
    <w:rsid w:val="009566F5"/>
    <w:rsid w:val="009600E6"/>
    <w:rsid w:val="00966AEE"/>
    <w:rsid w:val="00966E0D"/>
    <w:rsid w:val="00966F4D"/>
    <w:rsid w:val="0097160E"/>
    <w:rsid w:val="00971970"/>
    <w:rsid w:val="009728E2"/>
    <w:rsid w:val="00975754"/>
    <w:rsid w:val="009757B8"/>
    <w:rsid w:val="00981F4D"/>
    <w:rsid w:val="009827E2"/>
    <w:rsid w:val="009839C1"/>
    <w:rsid w:val="00984038"/>
    <w:rsid w:val="009861E4"/>
    <w:rsid w:val="0098674F"/>
    <w:rsid w:val="009879F0"/>
    <w:rsid w:val="0099154D"/>
    <w:rsid w:val="009915BE"/>
    <w:rsid w:val="009920A7"/>
    <w:rsid w:val="00994FD6"/>
    <w:rsid w:val="009966B0"/>
    <w:rsid w:val="009A0D90"/>
    <w:rsid w:val="009A2A53"/>
    <w:rsid w:val="009B2A63"/>
    <w:rsid w:val="009D20B9"/>
    <w:rsid w:val="009D265E"/>
    <w:rsid w:val="009D4DE9"/>
    <w:rsid w:val="009D7236"/>
    <w:rsid w:val="009E3908"/>
    <w:rsid w:val="009E63E9"/>
    <w:rsid w:val="009E6754"/>
    <w:rsid w:val="009F021D"/>
    <w:rsid w:val="009F0EBF"/>
    <w:rsid w:val="009F119A"/>
    <w:rsid w:val="009F16EB"/>
    <w:rsid w:val="009F2665"/>
    <w:rsid w:val="009F2E91"/>
    <w:rsid w:val="009F70E4"/>
    <w:rsid w:val="00A00FDF"/>
    <w:rsid w:val="00A10458"/>
    <w:rsid w:val="00A11A32"/>
    <w:rsid w:val="00A12BAC"/>
    <w:rsid w:val="00A13F49"/>
    <w:rsid w:val="00A14971"/>
    <w:rsid w:val="00A14B4A"/>
    <w:rsid w:val="00A3194F"/>
    <w:rsid w:val="00A32A88"/>
    <w:rsid w:val="00A35121"/>
    <w:rsid w:val="00A36617"/>
    <w:rsid w:val="00A40B5D"/>
    <w:rsid w:val="00A415F4"/>
    <w:rsid w:val="00A439F9"/>
    <w:rsid w:val="00A44C5A"/>
    <w:rsid w:val="00A45169"/>
    <w:rsid w:val="00A516A8"/>
    <w:rsid w:val="00A522E5"/>
    <w:rsid w:val="00A53628"/>
    <w:rsid w:val="00A540E1"/>
    <w:rsid w:val="00A57077"/>
    <w:rsid w:val="00A600C7"/>
    <w:rsid w:val="00A6223A"/>
    <w:rsid w:val="00A6596F"/>
    <w:rsid w:val="00A7150A"/>
    <w:rsid w:val="00A74A92"/>
    <w:rsid w:val="00A775CA"/>
    <w:rsid w:val="00A8454B"/>
    <w:rsid w:val="00A8704B"/>
    <w:rsid w:val="00A91A09"/>
    <w:rsid w:val="00A922E4"/>
    <w:rsid w:val="00AA0C06"/>
    <w:rsid w:val="00AA285A"/>
    <w:rsid w:val="00AA3E50"/>
    <w:rsid w:val="00AA5E5F"/>
    <w:rsid w:val="00AA7A8C"/>
    <w:rsid w:val="00AB1C95"/>
    <w:rsid w:val="00AB2297"/>
    <w:rsid w:val="00AB46C7"/>
    <w:rsid w:val="00AB46DC"/>
    <w:rsid w:val="00AB5B28"/>
    <w:rsid w:val="00AB6099"/>
    <w:rsid w:val="00AB7E62"/>
    <w:rsid w:val="00AC160E"/>
    <w:rsid w:val="00AC72A5"/>
    <w:rsid w:val="00AD162F"/>
    <w:rsid w:val="00AD2619"/>
    <w:rsid w:val="00AE0CB0"/>
    <w:rsid w:val="00AE27CC"/>
    <w:rsid w:val="00AE66A3"/>
    <w:rsid w:val="00AE7FA9"/>
    <w:rsid w:val="00AF4BA6"/>
    <w:rsid w:val="00AF73D0"/>
    <w:rsid w:val="00B005F5"/>
    <w:rsid w:val="00B007E5"/>
    <w:rsid w:val="00B02BDF"/>
    <w:rsid w:val="00B03AF1"/>
    <w:rsid w:val="00B05BEF"/>
    <w:rsid w:val="00B069B8"/>
    <w:rsid w:val="00B14B57"/>
    <w:rsid w:val="00B2240E"/>
    <w:rsid w:val="00B2660A"/>
    <w:rsid w:val="00B27D75"/>
    <w:rsid w:val="00B35DA0"/>
    <w:rsid w:val="00B36802"/>
    <w:rsid w:val="00B36CA4"/>
    <w:rsid w:val="00B37FBD"/>
    <w:rsid w:val="00B4162C"/>
    <w:rsid w:val="00B42C4F"/>
    <w:rsid w:val="00B430B7"/>
    <w:rsid w:val="00B44357"/>
    <w:rsid w:val="00B448B5"/>
    <w:rsid w:val="00B457AA"/>
    <w:rsid w:val="00B469CE"/>
    <w:rsid w:val="00B50F42"/>
    <w:rsid w:val="00B51B75"/>
    <w:rsid w:val="00B56EB2"/>
    <w:rsid w:val="00B62221"/>
    <w:rsid w:val="00B628A4"/>
    <w:rsid w:val="00B66837"/>
    <w:rsid w:val="00B73469"/>
    <w:rsid w:val="00B73719"/>
    <w:rsid w:val="00B73DF5"/>
    <w:rsid w:val="00B7795F"/>
    <w:rsid w:val="00B8159B"/>
    <w:rsid w:val="00B81697"/>
    <w:rsid w:val="00B82365"/>
    <w:rsid w:val="00B8344E"/>
    <w:rsid w:val="00B85D2F"/>
    <w:rsid w:val="00B86BFB"/>
    <w:rsid w:val="00B86DD9"/>
    <w:rsid w:val="00B86F7E"/>
    <w:rsid w:val="00B9047B"/>
    <w:rsid w:val="00B920F0"/>
    <w:rsid w:val="00B92F11"/>
    <w:rsid w:val="00B94034"/>
    <w:rsid w:val="00BA1505"/>
    <w:rsid w:val="00BB5DED"/>
    <w:rsid w:val="00BC0B4C"/>
    <w:rsid w:val="00BD12EE"/>
    <w:rsid w:val="00BD33E4"/>
    <w:rsid w:val="00BD3EF6"/>
    <w:rsid w:val="00BD4B5A"/>
    <w:rsid w:val="00BD7507"/>
    <w:rsid w:val="00BE426A"/>
    <w:rsid w:val="00BE7315"/>
    <w:rsid w:val="00BF4692"/>
    <w:rsid w:val="00BF60BC"/>
    <w:rsid w:val="00BF6BBA"/>
    <w:rsid w:val="00BF71DE"/>
    <w:rsid w:val="00C002E2"/>
    <w:rsid w:val="00C028DA"/>
    <w:rsid w:val="00C05999"/>
    <w:rsid w:val="00C05AE7"/>
    <w:rsid w:val="00C05D66"/>
    <w:rsid w:val="00C073D6"/>
    <w:rsid w:val="00C07E5D"/>
    <w:rsid w:val="00C11C42"/>
    <w:rsid w:val="00C1697B"/>
    <w:rsid w:val="00C17DD1"/>
    <w:rsid w:val="00C2234C"/>
    <w:rsid w:val="00C234AC"/>
    <w:rsid w:val="00C31525"/>
    <w:rsid w:val="00C329A6"/>
    <w:rsid w:val="00C334B6"/>
    <w:rsid w:val="00C36211"/>
    <w:rsid w:val="00C368EB"/>
    <w:rsid w:val="00C4772B"/>
    <w:rsid w:val="00C53A42"/>
    <w:rsid w:val="00C53D77"/>
    <w:rsid w:val="00C57DE6"/>
    <w:rsid w:val="00C6170F"/>
    <w:rsid w:val="00C61F72"/>
    <w:rsid w:val="00C62DC6"/>
    <w:rsid w:val="00C644F6"/>
    <w:rsid w:val="00C64A5F"/>
    <w:rsid w:val="00C65100"/>
    <w:rsid w:val="00C66F28"/>
    <w:rsid w:val="00C71CCA"/>
    <w:rsid w:val="00C73FFB"/>
    <w:rsid w:val="00C74394"/>
    <w:rsid w:val="00C75B49"/>
    <w:rsid w:val="00C814E5"/>
    <w:rsid w:val="00C8243B"/>
    <w:rsid w:val="00C82F9E"/>
    <w:rsid w:val="00C83CB6"/>
    <w:rsid w:val="00C84A22"/>
    <w:rsid w:val="00C94457"/>
    <w:rsid w:val="00C95881"/>
    <w:rsid w:val="00CA6F8D"/>
    <w:rsid w:val="00CB0868"/>
    <w:rsid w:val="00CB0AB5"/>
    <w:rsid w:val="00CB3ED0"/>
    <w:rsid w:val="00CB618C"/>
    <w:rsid w:val="00CC0918"/>
    <w:rsid w:val="00CC0C6F"/>
    <w:rsid w:val="00CD05EC"/>
    <w:rsid w:val="00CD0B53"/>
    <w:rsid w:val="00CD3A06"/>
    <w:rsid w:val="00CD6D4C"/>
    <w:rsid w:val="00CE2DB3"/>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25D5D"/>
    <w:rsid w:val="00D31040"/>
    <w:rsid w:val="00D363F6"/>
    <w:rsid w:val="00D3727E"/>
    <w:rsid w:val="00D432C5"/>
    <w:rsid w:val="00D52BED"/>
    <w:rsid w:val="00D54AF3"/>
    <w:rsid w:val="00D55167"/>
    <w:rsid w:val="00D556C2"/>
    <w:rsid w:val="00D60BD5"/>
    <w:rsid w:val="00D60F56"/>
    <w:rsid w:val="00D61D1F"/>
    <w:rsid w:val="00D6618B"/>
    <w:rsid w:val="00D70DE2"/>
    <w:rsid w:val="00D755D5"/>
    <w:rsid w:val="00D77524"/>
    <w:rsid w:val="00D7774C"/>
    <w:rsid w:val="00D80516"/>
    <w:rsid w:val="00D811F6"/>
    <w:rsid w:val="00D82992"/>
    <w:rsid w:val="00D82DCA"/>
    <w:rsid w:val="00D8647D"/>
    <w:rsid w:val="00D95C4D"/>
    <w:rsid w:val="00DA0ADD"/>
    <w:rsid w:val="00DA3B3F"/>
    <w:rsid w:val="00DA58E9"/>
    <w:rsid w:val="00DA60EA"/>
    <w:rsid w:val="00DB019A"/>
    <w:rsid w:val="00DB0D93"/>
    <w:rsid w:val="00DC09F3"/>
    <w:rsid w:val="00DC17CD"/>
    <w:rsid w:val="00DC17EE"/>
    <w:rsid w:val="00DC4E75"/>
    <w:rsid w:val="00DC6680"/>
    <w:rsid w:val="00DC6D65"/>
    <w:rsid w:val="00DC718C"/>
    <w:rsid w:val="00DC7408"/>
    <w:rsid w:val="00DC7B2F"/>
    <w:rsid w:val="00DC7DEF"/>
    <w:rsid w:val="00DD070E"/>
    <w:rsid w:val="00DD1D83"/>
    <w:rsid w:val="00DD2AF3"/>
    <w:rsid w:val="00DD31EC"/>
    <w:rsid w:val="00DD669D"/>
    <w:rsid w:val="00DD7E6F"/>
    <w:rsid w:val="00DE180B"/>
    <w:rsid w:val="00DE1C05"/>
    <w:rsid w:val="00DE2A39"/>
    <w:rsid w:val="00DE32B1"/>
    <w:rsid w:val="00DE398B"/>
    <w:rsid w:val="00DE5C01"/>
    <w:rsid w:val="00DE6E01"/>
    <w:rsid w:val="00DE7E5E"/>
    <w:rsid w:val="00DF6D18"/>
    <w:rsid w:val="00E043FD"/>
    <w:rsid w:val="00E04A99"/>
    <w:rsid w:val="00E053D8"/>
    <w:rsid w:val="00E05EFF"/>
    <w:rsid w:val="00E103BA"/>
    <w:rsid w:val="00E106AA"/>
    <w:rsid w:val="00E1216F"/>
    <w:rsid w:val="00E14449"/>
    <w:rsid w:val="00E2667F"/>
    <w:rsid w:val="00E316DF"/>
    <w:rsid w:val="00E317C4"/>
    <w:rsid w:val="00E358FB"/>
    <w:rsid w:val="00E40997"/>
    <w:rsid w:val="00E40B60"/>
    <w:rsid w:val="00E45ECE"/>
    <w:rsid w:val="00E535B0"/>
    <w:rsid w:val="00E53A81"/>
    <w:rsid w:val="00E55300"/>
    <w:rsid w:val="00E560BF"/>
    <w:rsid w:val="00E578EC"/>
    <w:rsid w:val="00E60124"/>
    <w:rsid w:val="00E60E1D"/>
    <w:rsid w:val="00E63761"/>
    <w:rsid w:val="00E64CF6"/>
    <w:rsid w:val="00E66428"/>
    <w:rsid w:val="00E71469"/>
    <w:rsid w:val="00E760D4"/>
    <w:rsid w:val="00E84BBB"/>
    <w:rsid w:val="00E85293"/>
    <w:rsid w:val="00E86347"/>
    <w:rsid w:val="00E86CFE"/>
    <w:rsid w:val="00E912C6"/>
    <w:rsid w:val="00E91FC9"/>
    <w:rsid w:val="00E96613"/>
    <w:rsid w:val="00EA0936"/>
    <w:rsid w:val="00EA3BD2"/>
    <w:rsid w:val="00EA3E7C"/>
    <w:rsid w:val="00EA4B91"/>
    <w:rsid w:val="00EA5248"/>
    <w:rsid w:val="00EA56E6"/>
    <w:rsid w:val="00EA5FB4"/>
    <w:rsid w:val="00EA703D"/>
    <w:rsid w:val="00EA719C"/>
    <w:rsid w:val="00EA7CF5"/>
    <w:rsid w:val="00EB1C66"/>
    <w:rsid w:val="00EB48A8"/>
    <w:rsid w:val="00EB629E"/>
    <w:rsid w:val="00EB6847"/>
    <w:rsid w:val="00EC0AF8"/>
    <w:rsid w:val="00EC2BFE"/>
    <w:rsid w:val="00EC3102"/>
    <w:rsid w:val="00EC66DC"/>
    <w:rsid w:val="00EC6BCF"/>
    <w:rsid w:val="00ED0FED"/>
    <w:rsid w:val="00ED12DA"/>
    <w:rsid w:val="00ED5415"/>
    <w:rsid w:val="00EE372F"/>
    <w:rsid w:val="00EF1688"/>
    <w:rsid w:val="00EF3678"/>
    <w:rsid w:val="00EF4590"/>
    <w:rsid w:val="00EF56DA"/>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6844"/>
    <w:rsid w:val="00F37A6B"/>
    <w:rsid w:val="00F417BC"/>
    <w:rsid w:val="00F50B59"/>
    <w:rsid w:val="00F52412"/>
    <w:rsid w:val="00F52CD5"/>
    <w:rsid w:val="00F54F87"/>
    <w:rsid w:val="00F56AEF"/>
    <w:rsid w:val="00F6018E"/>
    <w:rsid w:val="00F608B6"/>
    <w:rsid w:val="00F614D5"/>
    <w:rsid w:val="00F64B14"/>
    <w:rsid w:val="00F672F4"/>
    <w:rsid w:val="00F67E2E"/>
    <w:rsid w:val="00F725BC"/>
    <w:rsid w:val="00F735C6"/>
    <w:rsid w:val="00F73D45"/>
    <w:rsid w:val="00F753E6"/>
    <w:rsid w:val="00F8188A"/>
    <w:rsid w:val="00F82D16"/>
    <w:rsid w:val="00F8711F"/>
    <w:rsid w:val="00F94CE2"/>
    <w:rsid w:val="00F95AC0"/>
    <w:rsid w:val="00F975F4"/>
    <w:rsid w:val="00FA0141"/>
    <w:rsid w:val="00FA257D"/>
    <w:rsid w:val="00FA2812"/>
    <w:rsid w:val="00FA39BB"/>
    <w:rsid w:val="00FB40FB"/>
    <w:rsid w:val="00FB4F8A"/>
    <w:rsid w:val="00FB629A"/>
    <w:rsid w:val="00FB7D17"/>
    <w:rsid w:val="00FC70F1"/>
    <w:rsid w:val="00FC7C91"/>
    <w:rsid w:val="00FD59B1"/>
    <w:rsid w:val="00FD7E6E"/>
    <w:rsid w:val="00FE176D"/>
    <w:rsid w:val="00FE4AEA"/>
    <w:rsid w:val="00FE75D8"/>
    <w:rsid w:val="00FF093F"/>
    <w:rsid w:val="00FF692E"/>
    <w:rsid w:val="00FF6AAB"/>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25D5D"/>
  </w:style>
  <w:style w:type="paragraph" w:styleId="Heading1">
    <w:name w:val="heading 1"/>
    <w:basedOn w:val="Normal"/>
    <w:next w:val="Normal"/>
    <w:link w:val="Heading1Char"/>
    <w:autoRedefine/>
    <w:uiPriority w:val="9"/>
    <w:qFormat/>
    <w:rsid w:val="00BF60BC"/>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D25D5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25D5D"/>
  </w:style>
  <w:style w:type="character" w:customStyle="1" w:styleId="Heading1Char">
    <w:name w:val="Heading 1 Char"/>
    <w:link w:val="Heading1"/>
    <w:uiPriority w:val="9"/>
    <w:rsid w:val="00BF60BC"/>
    <w:rPr>
      <w:rFonts w:eastAsia="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775560230">
      <w:bodyDiv w:val="1"/>
      <w:marLeft w:val="0"/>
      <w:marRight w:val="0"/>
      <w:marTop w:val="0"/>
      <w:marBottom w:val="0"/>
      <w:divBdr>
        <w:top w:val="none" w:sz="0" w:space="0" w:color="auto"/>
        <w:left w:val="none" w:sz="0" w:space="0" w:color="auto"/>
        <w:bottom w:val="none" w:sz="0" w:space="0" w:color="auto"/>
        <w:right w:val="none" w:sz="0" w:space="0" w:color="auto"/>
      </w:divBdr>
    </w:div>
    <w:div w:id="1140197857">
      <w:bodyDiv w:val="1"/>
      <w:marLeft w:val="0"/>
      <w:marRight w:val="0"/>
      <w:marTop w:val="0"/>
      <w:marBottom w:val="0"/>
      <w:divBdr>
        <w:top w:val="none" w:sz="0" w:space="0" w:color="auto"/>
        <w:left w:val="none" w:sz="0" w:space="0" w:color="auto"/>
        <w:bottom w:val="none" w:sz="0" w:space="0" w:color="auto"/>
        <w:right w:val="none" w:sz="0" w:space="0" w:color="auto"/>
      </w:divBdr>
      <w:divsChild>
        <w:div w:id="1588613582">
          <w:marLeft w:val="0"/>
          <w:marRight w:val="0"/>
          <w:marTop w:val="60"/>
          <w:marBottom w:val="0"/>
          <w:divBdr>
            <w:top w:val="single" w:sz="6" w:space="6" w:color="C0C0C0"/>
            <w:left w:val="single" w:sz="6" w:space="6" w:color="C0C0C0"/>
            <w:bottom w:val="single" w:sz="6" w:space="6" w:color="C0C0C0"/>
            <w:right w:val="single" w:sz="6" w:space="6" w:color="C0C0C0"/>
          </w:divBdr>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image" Target="media/image3.png"/><Relationship Id="rId39" Type="http://schemas.openxmlformats.org/officeDocument/2006/relationships/hyperlink" Target="https://cloud.google.com/translate/docs/translating-text" TargetMode="External"/><Relationship Id="rId21" Type="http://schemas.openxmlformats.org/officeDocument/2006/relationships/hyperlink" Target="https://www.iana.org/assignments/media-types/media-types.xhtml" TargetMode="External"/><Relationship Id="rId34" Type="http://schemas.openxmlformats.org/officeDocument/2006/relationships/hyperlink" Target="https://curl.haxx.se/docs/httpscripting.html" TargetMode="External"/><Relationship Id="rId42" Type="http://schemas.openxmlformats.org/officeDocument/2006/relationships/image" Target="media/image11.png"/><Relationship Id="rId47" Type="http://schemas.openxmlformats.org/officeDocument/2006/relationships/image" Target="media/image14.png"/><Relationship Id="rId50" Type="http://schemas.openxmlformats.org/officeDocument/2006/relationships/image" Target="media/image16.png"/><Relationship Id="rId55" Type="http://schemas.openxmlformats.org/officeDocument/2006/relationships/image" Target="media/image20.png"/><Relationship Id="rId63" Type="http://schemas.openxmlformats.org/officeDocument/2006/relationships/hyperlink" Target="https://httpbin.org/anything"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hyperlink" Target="http://httpbin.org/get" TargetMode="External"/><Relationship Id="rId37" Type="http://schemas.openxmlformats.org/officeDocument/2006/relationships/hyperlink" Target="https://www.programmableweb.com/category/all/apis" TargetMode="External"/><Relationship Id="rId40" Type="http://schemas.openxmlformats.org/officeDocument/2006/relationships/image" Target="media/image10.png"/><Relationship Id="rId45" Type="http://schemas.openxmlformats.org/officeDocument/2006/relationships/hyperlink" Target="https://emoji.codes/" TargetMode="External"/><Relationship Id="rId53" Type="http://schemas.openxmlformats.org/officeDocument/2006/relationships/hyperlink" Target="http://docs.initialstateeventsapi.apiary.io/" TargetMode="External"/><Relationship Id="rId58" Type="http://schemas.openxmlformats.org/officeDocument/2006/relationships/image" Target="media/image23.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image" Target="media/image5.png"/><Relationship Id="rId36" Type="http://schemas.openxmlformats.org/officeDocument/2006/relationships/hyperlink" Target="http://www.ics.uci.edu/~fielding/pubs/dissertation/top.htm" TargetMode="External"/><Relationship Id="rId49" Type="http://schemas.openxmlformats.org/officeDocument/2006/relationships/image" Target="media/image15.png"/><Relationship Id="rId57" Type="http://schemas.openxmlformats.org/officeDocument/2006/relationships/image" Target="media/image22.png"/><Relationship Id="rId61" Type="http://schemas.openxmlformats.org/officeDocument/2006/relationships/hyperlink" Target="https://httpbin.org" TargetMode="External"/><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8.png"/><Relationship Id="rId44" Type="http://schemas.openxmlformats.org/officeDocument/2006/relationships/hyperlink" Target="http://www.initialstate.com/" TargetMode="External"/><Relationship Id="rId52" Type="http://schemas.openxmlformats.org/officeDocument/2006/relationships/image" Target="media/image18.png"/><Relationship Id="rId60" Type="http://schemas.openxmlformats.org/officeDocument/2006/relationships/hyperlink" Target="http://httpbin.org/anything" TargetMode="External"/><Relationship Id="rId65" Type="http://schemas.openxmlformats.org/officeDocument/2006/relationships/hyperlink" Target="http://www.initialstate.com" TargetMode="Externa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https://en.wikipedia.org/wiki/Representational_state_transfer" TargetMode="External"/><Relationship Id="rId43" Type="http://schemas.openxmlformats.org/officeDocument/2006/relationships/image" Target="media/image12.tiff"/><Relationship Id="rId48" Type="http://schemas.openxmlformats.org/officeDocument/2006/relationships/hyperlink" Target="http://www.initialstate.com" TargetMode="External"/><Relationship Id="rId56" Type="http://schemas.openxmlformats.org/officeDocument/2006/relationships/image" Target="media/image21.png"/><Relationship Id="rId64" Type="http://schemas.openxmlformats.org/officeDocument/2006/relationships/hyperlink" Target="https://neutrinoapi.com/convert" TargetMode="External"/><Relationship Id="rId69" Type="http://schemas.microsoft.com/office/2011/relationships/people" Target="people.xml"/><Relationship Id="rId8" Type="http://schemas.openxmlformats.org/officeDocument/2006/relationships/image" Target="media/image1.tiff"/><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9.png"/><Relationship Id="rId38" Type="http://schemas.openxmlformats.org/officeDocument/2006/relationships/hyperlink" Target="https://www.wunderground.com/weather/api" TargetMode="External"/><Relationship Id="rId46" Type="http://schemas.openxmlformats.org/officeDocument/2006/relationships/image" Target="media/image13.png"/><Relationship Id="rId59" Type="http://schemas.openxmlformats.org/officeDocument/2006/relationships/hyperlink" Target="http://httpbin.org" TargetMode="External"/><Relationship Id="rId67" Type="http://schemas.openxmlformats.org/officeDocument/2006/relationships/footer" Target="footer1.xml"/><Relationship Id="rId20" Type="http://schemas.openxmlformats.org/officeDocument/2006/relationships/hyperlink" Target="https://www.iana.org/" TargetMode="External"/><Relationship Id="rId41" Type="http://schemas.openxmlformats.org/officeDocument/2006/relationships/hyperlink" Target="http://httpbin.org/get" TargetMode="External"/><Relationship Id="rId54" Type="http://schemas.openxmlformats.org/officeDocument/2006/relationships/image" Target="media/image19.png"/><Relationship Id="rId62" Type="http://schemas.openxmlformats.org/officeDocument/2006/relationships/hyperlink" Target="https://httpbin.org" TargetMode="External"/><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F315F3-3A37-4A37-8259-650A4E85A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10627</TotalTime>
  <Pages>1</Pages>
  <Words>6765</Words>
  <Characters>38562</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371</cp:revision>
  <cp:lastPrinted>2019-02-07T14:16:00Z</cp:lastPrinted>
  <dcterms:created xsi:type="dcterms:W3CDTF">2017-09-07T15:15:00Z</dcterms:created>
  <dcterms:modified xsi:type="dcterms:W3CDTF">2019-02-07T14:16:00Z</dcterms:modified>
</cp:coreProperties>
</file>
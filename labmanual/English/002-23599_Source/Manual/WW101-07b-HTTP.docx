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121EA700" w14:textId="4614A6E3" w:rsidR="009879F0"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9879F0">
        <w:rPr>
          <w:noProof/>
        </w:rPr>
        <w:t>7B.1</w:t>
      </w:r>
      <w:r w:rsidR="009879F0">
        <w:rPr>
          <w:rFonts w:asciiTheme="minorHAnsi" w:eastAsiaTheme="minorEastAsia" w:hAnsiTheme="minorHAnsi"/>
          <w:b w:val="0"/>
          <w:bCs w:val="0"/>
          <w:caps w:val="0"/>
          <w:noProof/>
        </w:rPr>
        <w:tab/>
      </w:r>
      <w:r w:rsidR="009879F0">
        <w:rPr>
          <w:noProof/>
        </w:rPr>
        <w:t>Introduction</w:t>
      </w:r>
      <w:r w:rsidR="009879F0">
        <w:rPr>
          <w:noProof/>
        </w:rPr>
        <w:tab/>
      </w:r>
      <w:r w:rsidR="009879F0">
        <w:rPr>
          <w:noProof/>
        </w:rPr>
        <w:fldChar w:fldCharType="begin"/>
      </w:r>
      <w:r w:rsidR="009879F0">
        <w:rPr>
          <w:noProof/>
        </w:rPr>
        <w:instrText xml:space="preserve"> PAGEREF _Toc521412430 \h </w:instrText>
      </w:r>
      <w:r w:rsidR="009879F0">
        <w:rPr>
          <w:noProof/>
        </w:rPr>
      </w:r>
      <w:r w:rsidR="009879F0">
        <w:rPr>
          <w:noProof/>
        </w:rPr>
        <w:fldChar w:fldCharType="separate"/>
      </w:r>
      <w:r w:rsidR="005D6B5E">
        <w:rPr>
          <w:noProof/>
        </w:rPr>
        <w:t>3</w:t>
      </w:r>
      <w:r w:rsidR="009879F0">
        <w:rPr>
          <w:noProof/>
        </w:rPr>
        <w:fldChar w:fldCharType="end"/>
      </w:r>
    </w:p>
    <w:p w14:paraId="3CF96C1D" w14:textId="0E33A562"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_Toc521412431 \h </w:instrText>
      </w:r>
      <w:r>
        <w:rPr>
          <w:noProof/>
        </w:rPr>
      </w:r>
      <w:r>
        <w:rPr>
          <w:noProof/>
        </w:rPr>
        <w:fldChar w:fldCharType="separate"/>
      </w:r>
      <w:r w:rsidR="005D6B5E">
        <w:rPr>
          <w:noProof/>
        </w:rPr>
        <w:t>3</w:t>
      </w:r>
      <w:r>
        <w:rPr>
          <w:noProof/>
        </w:rPr>
        <w:fldChar w:fldCharType="end"/>
      </w:r>
    </w:p>
    <w:p w14:paraId="47B56874" w14:textId="67B62D90" w:rsidR="009879F0" w:rsidRDefault="009879F0">
      <w:pPr>
        <w:pStyle w:val="TOC2"/>
        <w:rPr>
          <w:rFonts w:asciiTheme="minorHAnsi" w:eastAsiaTheme="minorEastAsia" w:hAnsiTheme="minorHAnsi"/>
          <w:smallCaps w:val="0"/>
          <w:noProof/>
          <w:sz w:val="22"/>
        </w:rPr>
      </w:pPr>
      <w:r>
        <w:rPr>
          <w:noProof/>
        </w:rPr>
        <w:t>7B.2.1 Client Request Message Format</w:t>
      </w:r>
      <w:r>
        <w:rPr>
          <w:noProof/>
        </w:rPr>
        <w:tab/>
      </w:r>
      <w:r>
        <w:rPr>
          <w:noProof/>
        </w:rPr>
        <w:fldChar w:fldCharType="begin"/>
      </w:r>
      <w:r>
        <w:rPr>
          <w:noProof/>
        </w:rPr>
        <w:instrText xml:space="preserve"> PAGEREF _Toc521412432 \h </w:instrText>
      </w:r>
      <w:r>
        <w:rPr>
          <w:noProof/>
        </w:rPr>
      </w:r>
      <w:r>
        <w:rPr>
          <w:noProof/>
        </w:rPr>
        <w:fldChar w:fldCharType="separate"/>
      </w:r>
      <w:r w:rsidR="005D6B5E">
        <w:rPr>
          <w:noProof/>
        </w:rPr>
        <w:t>4</w:t>
      </w:r>
      <w:r>
        <w:rPr>
          <w:noProof/>
        </w:rPr>
        <w:fldChar w:fldCharType="end"/>
      </w:r>
    </w:p>
    <w:p w14:paraId="157514C4" w14:textId="18273B6C" w:rsidR="009879F0" w:rsidRDefault="009879F0">
      <w:pPr>
        <w:pStyle w:val="TOC2"/>
        <w:rPr>
          <w:rFonts w:asciiTheme="minorHAnsi" w:eastAsiaTheme="minorEastAsia" w:hAnsiTheme="minorHAnsi"/>
          <w:smallCaps w:val="0"/>
          <w:noProof/>
          <w:sz w:val="22"/>
        </w:rPr>
      </w:pPr>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_Toc521412433 \h </w:instrText>
      </w:r>
      <w:r>
        <w:rPr>
          <w:noProof/>
        </w:rPr>
      </w:r>
      <w:r>
        <w:rPr>
          <w:noProof/>
        </w:rPr>
        <w:fldChar w:fldCharType="separate"/>
      </w:r>
      <w:r w:rsidR="005D6B5E">
        <w:rPr>
          <w:noProof/>
        </w:rPr>
        <w:t>4</w:t>
      </w:r>
      <w:r>
        <w:rPr>
          <w:noProof/>
        </w:rPr>
        <w:fldChar w:fldCharType="end"/>
      </w:r>
    </w:p>
    <w:p w14:paraId="47AA68E3" w14:textId="323DB164" w:rsidR="009879F0" w:rsidRDefault="009879F0">
      <w:pPr>
        <w:pStyle w:val="TOC2"/>
        <w:rPr>
          <w:rFonts w:asciiTheme="minorHAnsi" w:eastAsiaTheme="minorEastAsia" w:hAnsiTheme="minorHAnsi"/>
          <w:smallCaps w:val="0"/>
          <w:noProof/>
          <w:sz w:val="22"/>
        </w:rPr>
      </w:pPr>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_Toc521412434 \h </w:instrText>
      </w:r>
      <w:r>
        <w:rPr>
          <w:noProof/>
        </w:rPr>
      </w:r>
      <w:r>
        <w:rPr>
          <w:noProof/>
        </w:rPr>
        <w:fldChar w:fldCharType="separate"/>
      </w:r>
      <w:r w:rsidR="005D6B5E">
        <w:rPr>
          <w:noProof/>
        </w:rPr>
        <w:t>4</w:t>
      </w:r>
      <w:r>
        <w:rPr>
          <w:noProof/>
        </w:rPr>
        <w:fldChar w:fldCharType="end"/>
      </w:r>
    </w:p>
    <w:p w14:paraId="6F86A374" w14:textId="22590292" w:rsidR="009879F0" w:rsidRDefault="009879F0">
      <w:pPr>
        <w:pStyle w:val="TOC2"/>
        <w:rPr>
          <w:rFonts w:asciiTheme="minorHAnsi" w:eastAsiaTheme="minorEastAsia" w:hAnsiTheme="minorHAnsi"/>
          <w:smallCaps w:val="0"/>
          <w:noProof/>
          <w:sz w:val="22"/>
        </w:rPr>
      </w:pPr>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_Toc521412435 \h </w:instrText>
      </w:r>
      <w:r>
        <w:rPr>
          <w:noProof/>
        </w:rPr>
      </w:r>
      <w:r>
        <w:rPr>
          <w:noProof/>
        </w:rPr>
        <w:fldChar w:fldCharType="separate"/>
      </w:r>
      <w:r w:rsidR="005D6B5E">
        <w:rPr>
          <w:noProof/>
        </w:rPr>
        <w:t>5</w:t>
      </w:r>
      <w:r>
        <w:rPr>
          <w:noProof/>
        </w:rPr>
        <w:fldChar w:fldCharType="end"/>
      </w:r>
    </w:p>
    <w:p w14:paraId="1B3994ED" w14:textId="49FB7676" w:rsidR="009879F0" w:rsidRDefault="009879F0">
      <w:pPr>
        <w:pStyle w:val="TOC2"/>
        <w:rPr>
          <w:rFonts w:asciiTheme="minorHAnsi" w:eastAsiaTheme="minorEastAsia" w:hAnsiTheme="minorHAnsi"/>
          <w:smallCaps w:val="0"/>
          <w:noProof/>
          <w:sz w:val="22"/>
        </w:rPr>
      </w:pPr>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_Toc521412436 \h </w:instrText>
      </w:r>
      <w:r>
        <w:rPr>
          <w:noProof/>
        </w:rPr>
      </w:r>
      <w:r>
        <w:rPr>
          <w:noProof/>
        </w:rPr>
        <w:fldChar w:fldCharType="separate"/>
      </w:r>
      <w:r w:rsidR="005D6B5E">
        <w:rPr>
          <w:noProof/>
        </w:rPr>
        <w:t>6</w:t>
      </w:r>
      <w:r>
        <w:rPr>
          <w:noProof/>
        </w:rPr>
        <w:fldChar w:fldCharType="end"/>
      </w:r>
    </w:p>
    <w:p w14:paraId="0B12FE46" w14:textId="46E85DCD" w:rsidR="009879F0" w:rsidRDefault="009879F0">
      <w:pPr>
        <w:pStyle w:val="TOC2"/>
        <w:rPr>
          <w:rFonts w:asciiTheme="minorHAnsi" w:eastAsiaTheme="minorEastAsia" w:hAnsiTheme="minorHAnsi"/>
          <w:smallCaps w:val="0"/>
          <w:noProof/>
          <w:sz w:val="22"/>
        </w:rPr>
      </w:pPr>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_Toc521412437 \h </w:instrText>
      </w:r>
      <w:r>
        <w:rPr>
          <w:noProof/>
        </w:rPr>
      </w:r>
      <w:r>
        <w:rPr>
          <w:noProof/>
        </w:rPr>
        <w:fldChar w:fldCharType="separate"/>
      </w:r>
      <w:r w:rsidR="005D6B5E">
        <w:rPr>
          <w:noProof/>
        </w:rPr>
        <w:t>6</w:t>
      </w:r>
      <w:r>
        <w:rPr>
          <w:noProof/>
        </w:rPr>
        <w:fldChar w:fldCharType="end"/>
      </w:r>
    </w:p>
    <w:p w14:paraId="72B1836A" w14:textId="0E0919DC" w:rsidR="009879F0" w:rsidRDefault="009879F0">
      <w:pPr>
        <w:pStyle w:val="TOC2"/>
        <w:rPr>
          <w:rFonts w:asciiTheme="minorHAnsi" w:eastAsiaTheme="minorEastAsia" w:hAnsiTheme="minorHAnsi"/>
          <w:smallCaps w:val="0"/>
          <w:noProof/>
          <w:sz w:val="22"/>
        </w:rPr>
      </w:pPr>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_Toc521412438 \h </w:instrText>
      </w:r>
      <w:r>
        <w:rPr>
          <w:noProof/>
        </w:rPr>
      </w:r>
      <w:r>
        <w:rPr>
          <w:noProof/>
        </w:rPr>
        <w:fldChar w:fldCharType="separate"/>
      </w:r>
      <w:r w:rsidR="005D6B5E">
        <w:rPr>
          <w:noProof/>
        </w:rPr>
        <w:t>7</w:t>
      </w:r>
      <w:r>
        <w:rPr>
          <w:noProof/>
        </w:rPr>
        <w:fldChar w:fldCharType="end"/>
      </w:r>
    </w:p>
    <w:p w14:paraId="1F0B7E5C" w14:textId="2455EA3F" w:rsidR="009879F0" w:rsidRDefault="009879F0">
      <w:pPr>
        <w:pStyle w:val="TOC2"/>
        <w:rPr>
          <w:rFonts w:asciiTheme="minorHAnsi" w:eastAsiaTheme="minorEastAsia" w:hAnsiTheme="minorHAnsi"/>
          <w:smallCaps w:val="0"/>
          <w:noProof/>
          <w:sz w:val="22"/>
        </w:rPr>
      </w:pPr>
      <w:r>
        <w:rPr>
          <w:noProof/>
        </w:rPr>
        <w:t>7B.2.8 Server Response Message Format</w:t>
      </w:r>
      <w:r>
        <w:rPr>
          <w:noProof/>
        </w:rPr>
        <w:tab/>
      </w:r>
      <w:r>
        <w:rPr>
          <w:noProof/>
        </w:rPr>
        <w:fldChar w:fldCharType="begin"/>
      </w:r>
      <w:r>
        <w:rPr>
          <w:noProof/>
        </w:rPr>
        <w:instrText xml:space="preserve"> PAGEREF _Toc521412439 \h </w:instrText>
      </w:r>
      <w:r>
        <w:rPr>
          <w:noProof/>
        </w:rPr>
      </w:r>
      <w:r>
        <w:rPr>
          <w:noProof/>
        </w:rPr>
        <w:fldChar w:fldCharType="separate"/>
      </w:r>
      <w:r w:rsidR="005D6B5E">
        <w:rPr>
          <w:noProof/>
        </w:rPr>
        <w:t>7</w:t>
      </w:r>
      <w:r>
        <w:rPr>
          <w:noProof/>
        </w:rPr>
        <w:fldChar w:fldCharType="end"/>
      </w:r>
    </w:p>
    <w:p w14:paraId="16FB44D9" w14:textId="4BC21543" w:rsidR="009879F0" w:rsidRDefault="009879F0">
      <w:pPr>
        <w:pStyle w:val="TOC2"/>
        <w:rPr>
          <w:rFonts w:asciiTheme="minorHAnsi" w:eastAsiaTheme="minorEastAsia" w:hAnsiTheme="minorHAnsi"/>
          <w:smallCaps w:val="0"/>
          <w:noProof/>
          <w:sz w:val="22"/>
        </w:rPr>
      </w:pPr>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_Toc521412440 \h </w:instrText>
      </w:r>
      <w:r>
        <w:rPr>
          <w:noProof/>
        </w:rPr>
      </w:r>
      <w:r>
        <w:rPr>
          <w:noProof/>
        </w:rPr>
        <w:fldChar w:fldCharType="separate"/>
      </w:r>
      <w:r w:rsidR="005D6B5E">
        <w:rPr>
          <w:noProof/>
        </w:rPr>
        <w:t>8</w:t>
      </w:r>
      <w:r>
        <w:rPr>
          <w:noProof/>
        </w:rPr>
        <w:fldChar w:fldCharType="end"/>
      </w:r>
    </w:p>
    <w:p w14:paraId="408CFFDD" w14:textId="461A9EA9" w:rsidR="009879F0" w:rsidRDefault="009879F0">
      <w:pPr>
        <w:pStyle w:val="TOC2"/>
        <w:rPr>
          <w:rFonts w:asciiTheme="minorHAnsi" w:eastAsiaTheme="minorEastAsia" w:hAnsiTheme="minorHAnsi"/>
          <w:smallCaps w:val="0"/>
          <w:noProof/>
          <w:sz w:val="22"/>
        </w:rPr>
      </w:pPr>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_Toc521412441 \h </w:instrText>
      </w:r>
      <w:r>
        <w:rPr>
          <w:noProof/>
        </w:rPr>
      </w:r>
      <w:r>
        <w:rPr>
          <w:noProof/>
        </w:rPr>
        <w:fldChar w:fldCharType="separate"/>
      </w:r>
      <w:r w:rsidR="005D6B5E">
        <w:rPr>
          <w:noProof/>
        </w:rPr>
        <w:t>8</w:t>
      </w:r>
      <w:r>
        <w:rPr>
          <w:noProof/>
        </w:rPr>
        <w:fldChar w:fldCharType="end"/>
      </w:r>
    </w:p>
    <w:p w14:paraId="7C40A29D" w14:textId="381120BE" w:rsidR="009879F0" w:rsidRDefault="009879F0">
      <w:pPr>
        <w:pStyle w:val="TOC2"/>
        <w:rPr>
          <w:rFonts w:asciiTheme="minorHAnsi" w:eastAsiaTheme="minorEastAsia" w:hAnsiTheme="minorHAnsi"/>
          <w:smallCaps w:val="0"/>
          <w:noProof/>
          <w:sz w:val="22"/>
        </w:rPr>
      </w:pPr>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_Toc521412442 \h </w:instrText>
      </w:r>
      <w:r>
        <w:rPr>
          <w:noProof/>
        </w:rPr>
      </w:r>
      <w:r>
        <w:rPr>
          <w:noProof/>
        </w:rPr>
        <w:fldChar w:fldCharType="separate"/>
      </w:r>
      <w:r w:rsidR="005D6B5E">
        <w:rPr>
          <w:noProof/>
        </w:rPr>
        <w:t>8</w:t>
      </w:r>
      <w:r>
        <w:rPr>
          <w:noProof/>
        </w:rPr>
        <w:fldChar w:fldCharType="end"/>
      </w:r>
    </w:p>
    <w:p w14:paraId="56AB5F5D" w14:textId="25189DD7" w:rsidR="009879F0" w:rsidRDefault="009879F0">
      <w:pPr>
        <w:pStyle w:val="TOC2"/>
        <w:rPr>
          <w:rFonts w:asciiTheme="minorHAnsi" w:eastAsiaTheme="minorEastAsia" w:hAnsiTheme="minorHAnsi"/>
          <w:smallCaps w:val="0"/>
          <w:noProof/>
          <w:sz w:val="22"/>
        </w:rPr>
      </w:pPr>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_Toc521412443 \h </w:instrText>
      </w:r>
      <w:r>
        <w:rPr>
          <w:noProof/>
        </w:rPr>
      </w:r>
      <w:r>
        <w:rPr>
          <w:noProof/>
        </w:rPr>
        <w:fldChar w:fldCharType="separate"/>
      </w:r>
      <w:r w:rsidR="005D6B5E">
        <w:rPr>
          <w:noProof/>
        </w:rPr>
        <w:t>9</w:t>
      </w:r>
      <w:r>
        <w:rPr>
          <w:noProof/>
        </w:rPr>
        <w:fldChar w:fldCharType="end"/>
      </w:r>
    </w:p>
    <w:p w14:paraId="07765638" w14:textId="15C93BD6" w:rsidR="009879F0" w:rsidRDefault="009879F0">
      <w:pPr>
        <w:pStyle w:val="TOC2"/>
        <w:rPr>
          <w:rFonts w:asciiTheme="minorHAnsi" w:eastAsiaTheme="minorEastAsia" w:hAnsiTheme="minorHAnsi"/>
          <w:smallCaps w:val="0"/>
          <w:noProof/>
          <w:sz w:val="22"/>
        </w:rPr>
      </w:pPr>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_Toc521412444 \h </w:instrText>
      </w:r>
      <w:r>
        <w:rPr>
          <w:noProof/>
        </w:rPr>
      </w:r>
      <w:r>
        <w:rPr>
          <w:noProof/>
        </w:rPr>
        <w:fldChar w:fldCharType="separate"/>
      </w:r>
      <w:r w:rsidR="005D6B5E">
        <w:rPr>
          <w:noProof/>
        </w:rPr>
        <w:t>9</w:t>
      </w:r>
      <w:r>
        <w:rPr>
          <w:noProof/>
        </w:rPr>
        <w:fldChar w:fldCharType="end"/>
      </w:r>
    </w:p>
    <w:p w14:paraId="61D6573E" w14:textId="525E4069"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_Toc521412445 \h </w:instrText>
      </w:r>
      <w:r>
        <w:rPr>
          <w:noProof/>
        </w:rPr>
      </w:r>
      <w:r>
        <w:rPr>
          <w:noProof/>
        </w:rPr>
        <w:fldChar w:fldCharType="separate"/>
      </w:r>
      <w:r w:rsidR="005D6B5E">
        <w:rPr>
          <w:noProof/>
        </w:rPr>
        <w:t>9</w:t>
      </w:r>
      <w:r>
        <w:rPr>
          <w:noProof/>
        </w:rPr>
        <w:fldChar w:fldCharType="end"/>
      </w:r>
    </w:p>
    <w:p w14:paraId="76DDC880" w14:textId="325508D8"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7B.4</w:t>
      </w:r>
      <w:r>
        <w:rPr>
          <w:rFonts w:asciiTheme="minorHAnsi" w:eastAsiaTheme="minorEastAsia" w:hAnsiTheme="minorHAnsi"/>
          <w:b w:val="0"/>
          <w:bCs w:val="0"/>
          <w:caps w:val="0"/>
          <w:noProof/>
        </w:rPr>
        <w:tab/>
      </w:r>
      <w:r>
        <w:rPr>
          <w:noProof/>
        </w:rPr>
        <w:t>Representational State Transfer (</w:t>
      </w:r>
      <w:r w:rsidRPr="003071A0">
        <w:rPr>
          <w:noProof/>
          <w:color w:val="0000FF"/>
          <w:u w:val="single"/>
        </w:rPr>
        <w:t>REST</w:t>
      </w:r>
      <w:r>
        <w:rPr>
          <w:noProof/>
        </w:rPr>
        <w:t>) &amp; RESTful APIs</w:t>
      </w:r>
      <w:r>
        <w:rPr>
          <w:noProof/>
        </w:rPr>
        <w:tab/>
      </w:r>
      <w:r>
        <w:rPr>
          <w:noProof/>
        </w:rPr>
        <w:fldChar w:fldCharType="begin"/>
      </w:r>
      <w:r>
        <w:rPr>
          <w:noProof/>
        </w:rPr>
        <w:instrText xml:space="preserve"> PAGEREF _Toc521412446 \h </w:instrText>
      </w:r>
      <w:r>
        <w:rPr>
          <w:noProof/>
        </w:rPr>
      </w:r>
      <w:r>
        <w:rPr>
          <w:noProof/>
        </w:rPr>
        <w:fldChar w:fldCharType="separate"/>
      </w:r>
      <w:r w:rsidR="005D6B5E">
        <w:rPr>
          <w:noProof/>
        </w:rPr>
        <w:t>14</w:t>
      </w:r>
      <w:r>
        <w:rPr>
          <w:noProof/>
        </w:rPr>
        <w:fldChar w:fldCharType="end"/>
      </w:r>
    </w:p>
    <w:p w14:paraId="3561D4AE" w14:textId="71622C52" w:rsidR="009879F0" w:rsidRDefault="009879F0">
      <w:pPr>
        <w:pStyle w:val="TOC2"/>
        <w:rPr>
          <w:rFonts w:asciiTheme="minorHAnsi" w:eastAsiaTheme="minorEastAsia" w:hAnsiTheme="minorHAnsi"/>
          <w:smallCaps w:val="0"/>
          <w:noProof/>
          <w:sz w:val="22"/>
        </w:rPr>
      </w:pPr>
      <w:r>
        <w:rPr>
          <w:noProof/>
        </w:rPr>
        <w:t>7B.4.1 Web APIs</w:t>
      </w:r>
      <w:r>
        <w:rPr>
          <w:noProof/>
        </w:rPr>
        <w:tab/>
      </w:r>
      <w:r>
        <w:rPr>
          <w:noProof/>
        </w:rPr>
        <w:fldChar w:fldCharType="begin"/>
      </w:r>
      <w:r>
        <w:rPr>
          <w:noProof/>
        </w:rPr>
        <w:instrText xml:space="preserve"> PAGEREF _Toc521412447 \h </w:instrText>
      </w:r>
      <w:r>
        <w:rPr>
          <w:noProof/>
        </w:rPr>
      </w:r>
      <w:r>
        <w:rPr>
          <w:noProof/>
        </w:rPr>
        <w:fldChar w:fldCharType="separate"/>
      </w:r>
      <w:r w:rsidR="005D6B5E">
        <w:rPr>
          <w:noProof/>
        </w:rPr>
        <w:t>15</w:t>
      </w:r>
      <w:r>
        <w:rPr>
          <w:noProof/>
        </w:rPr>
        <w:fldChar w:fldCharType="end"/>
      </w:r>
    </w:p>
    <w:p w14:paraId="0528EC8F" w14:textId="07EE93C8"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_Toc521412448 \h </w:instrText>
      </w:r>
      <w:r>
        <w:rPr>
          <w:noProof/>
        </w:rPr>
      </w:r>
      <w:r>
        <w:rPr>
          <w:noProof/>
        </w:rPr>
        <w:fldChar w:fldCharType="separate"/>
      </w:r>
      <w:r w:rsidR="005D6B5E">
        <w:rPr>
          <w:noProof/>
        </w:rPr>
        <w:t>16</w:t>
      </w:r>
      <w:r>
        <w:rPr>
          <w:noProof/>
        </w:rPr>
        <w:fldChar w:fldCharType="end"/>
      </w:r>
    </w:p>
    <w:p w14:paraId="0E07D928" w14:textId="58773695"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_Toc521412449 \h </w:instrText>
      </w:r>
      <w:r>
        <w:rPr>
          <w:noProof/>
        </w:rPr>
      </w:r>
      <w:r>
        <w:rPr>
          <w:noProof/>
        </w:rPr>
        <w:fldChar w:fldCharType="separate"/>
      </w:r>
      <w:r w:rsidR="005D6B5E">
        <w:rPr>
          <w:noProof/>
        </w:rPr>
        <w:t>18</w:t>
      </w:r>
      <w:r>
        <w:rPr>
          <w:noProof/>
        </w:rPr>
        <w:fldChar w:fldCharType="end"/>
      </w:r>
    </w:p>
    <w:p w14:paraId="5E2297A4" w14:textId="759CB28B"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_Toc521412450 \h </w:instrText>
      </w:r>
      <w:r>
        <w:rPr>
          <w:noProof/>
        </w:rPr>
      </w:r>
      <w:r>
        <w:rPr>
          <w:noProof/>
        </w:rPr>
        <w:fldChar w:fldCharType="separate"/>
      </w:r>
      <w:r w:rsidR="005D6B5E">
        <w:rPr>
          <w:noProof/>
        </w:rPr>
        <w:t>19</w:t>
      </w:r>
      <w:r>
        <w:rPr>
          <w:noProof/>
        </w:rPr>
        <w:fldChar w:fldCharType="end"/>
      </w:r>
    </w:p>
    <w:p w14:paraId="70204CAF" w14:textId="4EF44673" w:rsidR="009879F0" w:rsidRDefault="009879F0">
      <w:pPr>
        <w:pStyle w:val="TOC2"/>
        <w:rPr>
          <w:rFonts w:asciiTheme="minorHAnsi" w:eastAsiaTheme="minorEastAsia" w:hAnsiTheme="minorHAnsi"/>
          <w:smallCaps w:val="0"/>
          <w:noProof/>
          <w:sz w:val="22"/>
        </w:rPr>
      </w:pPr>
      <w:r>
        <w:rPr>
          <w:noProof/>
        </w:rPr>
        <w:t>7B.7.1 Introduction</w:t>
      </w:r>
      <w:r>
        <w:rPr>
          <w:noProof/>
        </w:rPr>
        <w:tab/>
      </w:r>
      <w:r>
        <w:rPr>
          <w:noProof/>
        </w:rPr>
        <w:fldChar w:fldCharType="begin"/>
      </w:r>
      <w:r>
        <w:rPr>
          <w:noProof/>
        </w:rPr>
        <w:instrText xml:space="preserve"> PAGEREF _Toc521412451 \h </w:instrText>
      </w:r>
      <w:r>
        <w:rPr>
          <w:noProof/>
        </w:rPr>
      </w:r>
      <w:r>
        <w:rPr>
          <w:noProof/>
        </w:rPr>
        <w:fldChar w:fldCharType="separate"/>
      </w:r>
      <w:r w:rsidR="005D6B5E">
        <w:rPr>
          <w:noProof/>
        </w:rPr>
        <w:t>19</w:t>
      </w:r>
      <w:r>
        <w:rPr>
          <w:noProof/>
        </w:rPr>
        <w:fldChar w:fldCharType="end"/>
      </w:r>
    </w:p>
    <w:p w14:paraId="222ADB2C" w14:textId="7C91EB97" w:rsidR="009879F0" w:rsidRDefault="009879F0">
      <w:pPr>
        <w:pStyle w:val="TOC2"/>
        <w:rPr>
          <w:rFonts w:asciiTheme="minorHAnsi" w:eastAsiaTheme="minorEastAsia" w:hAnsiTheme="minorHAnsi"/>
          <w:smallCaps w:val="0"/>
          <w:noProof/>
          <w:sz w:val="22"/>
        </w:rPr>
      </w:pPr>
      <w:r>
        <w:rPr>
          <w:noProof/>
        </w:rPr>
        <w:t>7B.7.2 Using Initial State</w:t>
      </w:r>
      <w:r>
        <w:rPr>
          <w:noProof/>
        </w:rPr>
        <w:tab/>
      </w:r>
      <w:r>
        <w:rPr>
          <w:noProof/>
        </w:rPr>
        <w:fldChar w:fldCharType="begin"/>
      </w:r>
      <w:r>
        <w:rPr>
          <w:noProof/>
        </w:rPr>
        <w:instrText xml:space="preserve"> PAGEREF _Toc521412452 \h </w:instrText>
      </w:r>
      <w:r>
        <w:rPr>
          <w:noProof/>
        </w:rPr>
      </w:r>
      <w:r>
        <w:rPr>
          <w:noProof/>
        </w:rPr>
        <w:fldChar w:fldCharType="separate"/>
      </w:r>
      <w:r w:rsidR="005D6B5E">
        <w:rPr>
          <w:noProof/>
        </w:rPr>
        <w:t>21</w:t>
      </w:r>
      <w:r>
        <w:rPr>
          <w:noProof/>
        </w:rPr>
        <w:fldChar w:fldCharType="end"/>
      </w:r>
    </w:p>
    <w:p w14:paraId="6126FBBA" w14:textId="209D9E43"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_Toc521412453 \h </w:instrText>
      </w:r>
      <w:r>
        <w:rPr>
          <w:noProof/>
        </w:rPr>
      </w:r>
      <w:r>
        <w:rPr>
          <w:noProof/>
        </w:rPr>
        <w:fldChar w:fldCharType="separate"/>
      </w:r>
      <w:r w:rsidR="005D6B5E">
        <w:rPr>
          <w:noProof/>
        </w:rPr>
        <w:t>27</w:t>
      </w:r>
      <w:r>
        <w:rPr>
          <w:noProof/>
        </w:rPr>
        <w:fldChar w:fldCharType="end"/>
      </w:r>
    </w:p>
    <w:p w14:paraId="2F93F91F" w14:textId="311CD57B"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- 7B.1</w:t>
      </w:r>
      <w:r>
        <w:rPr>
          <w:noProof/>
        </w:rPr>
        <w:t xml:space="preserve"> Use CURL to access </w:t>
      </w:r>
      <w:r w:rsidRPr="003071A0">
        <w:rPr>
          <w:noProof/>
          <w:color w:val="0000FF"/>
          <w:u w:val="single"/>
        </w:rPr>
        <w:t>http://httpbin.org</w:t>
      </w:r>
      <w:r>
        <w:rPr>
          <w:noProof/>
        </w:rPr>
        <w:tab/>
      </w:r>
      <w:r>
        <w:rPr>
          <w:noProof/>
        </w:rPr>
        <w:fldChar w:fldCharType="begin"/>
      </w:r>
      <w:r>
        <w:rPr>
          <w:noProof/>
        </w:rPr>
        <w:instrText xml:space="preserve"> PAGEREF _Toc521412454 \h </w:instrText>
      </w:r>
      <w:r>
        <w:rPr>
          <w:noProof/>
        </w:rPr>
      </w:r>
      <w:r>
        <w:rPr>
          <w:noProof/>
        </w:rPr>
        <w:fldChar w:fldCharType="separate"/>
      </w:r>
      <w:r w:rsidR="005D6B5E">
        <w:rPr>
          <w:noProof/>
        </w:rPr>
        <w:t>27</w:t>
      </w:r>
      <w:r>
        <w:rPr>
          <w:noProof/>
        </w:rPr>
        <w:fldChar w:fldCharType="end"/>
      </w:r>
    </w:p>
    <w:p w14:paraId="5AC8D8FA" w14:textId="5EFB20E0"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- 7B.2</w:t>
      </w:r>
      <w:r>
        <w:rPr>
          <w:noProof/>
        </w:rPr>
        <w:t xml:space="preserve"> Use CURL to access </w:t>
      </w:r>
      <w:r w:rsidRPr="003071A0">
        <w:rPr>
          <w:noProof/>
          <w:color w:val="0000FF"/>
          <w:u w:val="single"/>
        </w:rPr>
        <w:t>https://httpbin.org</w:t>
      </w:r>
      <w:r>
        <w:rPr>
          <w:noProof/>
        </w:rPr>
        <w:t xml:space="preserve"> using TLS</w:t>
      </w:r>
      <w:r>
        <w:rPr>
          <w:noProof/>
        </w:rPr>
        <w:tab/>
      </w:r>
      <w:r>
        <w:rPr>
          <w:noProof/>
        </w:rPr>
        <w:fldChar w:fldCharType="begin"/>
      </w:r>
      <w:r>
        <w:rPr>
          <w:noProof/>
        </w:rPr>
        <w:instrText xml:space="preserve"> PAGEREF _Toc521412455 \h </w:instrText>
      </w:r>
      <w:r>
        <w:rPr>
          <w:noProof/>
        </w:rPr>
      </w:r>
      <w:r>
        <w:rPr>
          <w:noProof/>
        </w:rPr>
        <w:fldChar w:fldCharType="separate"/>
      </w:r>
      <w:r w:rsidR="005D6B5E">
        <w:rPr>
          <w:noProof/>
        </w:rPr>
        <w:t>27</w:t>
      </w:r>
      <w:r>
        <w:rPr>
          <w:noProof/>
        </w:rPr>
        <w:fldChar w:fldCharType="end"/>
      </w:r>
    </w:p>
    <w:p w14:paraId="6638C9EE" w14:textId="3A469BA4"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_Toc521412456 \h </w:instrText>
      </w:r>
      <w:r>
        <w:rPr>
          <w:noProof/>
        </w:rPr>
      </w:r>
      <w:r>
        <w:rPr>
          <w:noProof/>
        </w:rPr>
        <w:fldChar w:fldCharType="separate"/>
      </w:r>
      <w:r w:rsidR="005D6B5E">
        <w:rPr>
          <w:noProof/>
        </w:rPr>
        <w:t>28</w:t>
      </w:r>
      <w:r>
        <w:rPr>
          <w:noProof/>
        </w:rPr>
        <w:fldChar w:fldCharType="end"/>
      </w:r>
    </w:p>
    <w:p w14:paraId="2BA7AADF" w14:textId="0DE4797C"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_Toc521412457 \h </w:instrText>
      </w:r>
      <w:r>
        <w:rPr>
          <w:noProof/>
        </w:rPr>
      </w:r>
      <w:r>
        <w:rPr>
          <w:noProof/>
        </w:rPr>
        <w:fldChar w:fldCharType="separate"/>
      </w:r>
      <w:r w:rsidR="005D6B5E">
        <w:rPr>
          <w:noProof/>
        </w:rPr>
        <w:t>29</w:t>
      </w:r>
      <w:r>
        <w:rPr>
          <w:noProof/>
        </w:rPr>
        <w:fldChar w:fldCharType="end"/>
      </w:r>
    </w:p>
    <w:p w14:paraId="5A52E6B5" w14:textId="77B2262B"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_Toc521412458 \h </w:instrText>
      </w:r>
      <w:r>
        <w:rPr>
          <w:noProof/>
        </w:rPr>
      </w:r>
      <w:r>
        <w:rPr>
          <w:noProof/>
        </w:rPr>
        <w:fldChar w:fldCharType="separate"/>
      </w:r>
      <w:r w:rsidR="005D6B5E">
        <w:rPr>
          <w:noProof/>
        </w:rPr>
        <w:t>29</w:t>
      </w:r>
      <w:r>
        <w:rPr>
          <w:noProof/>
        </w:rPr>
        <w:fldChar w:fldCharType="end"/>
      </w:r>
    </w:p>
    <w:p w14:paraId="39698259" w14:textId="2B445D9E"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_Toc521412459 \h </w:instrText>
      </w:r>
      <w:r>
        <w:rPr>
          <w:noProof/>
        </w:rPr>
      </w:r>
      <w:r>
        <w:rPr>
          <w:noProof/>
        </w:rPr>
        <w:fldChar w:fldCharType="separate"/>
      </w:r>
      <w:r w:rsidR="005D6B5E">
        <w:rPr>
          <w:noProof/>
        </w:rPr>
        <w:t>30</w:t>
      </w:r>
      <w:r>
        <w:rPr>
          <w:noProof/>
        </w:rPr>
        <w:fldChar w:fldCharType="end"/>
      </w:r>
    </w:p>
    <w:p w14:paraId="1FBA6CF2" w14:textId="32A4E06B"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_Toc521412460 \h </w:instrText>
      </w:r>
      <w:r>
        <w:rPr>
          <w:noProof/>
        </w:rPr>
      </w:r>
      <w:r>
        <w:rPr>
          <w:noProof/>
        </w:rPr>
        <w:fldChar w:fldCharType="separate"/>
      </w:r>
      <w:r w:rsidR="005D6B5E">
        <w:rPr>
          <w:noProof/>
        </w:rPr>
        <w:t>30</w:t>
      </w:r>
      <w:r>
        <w:rPr>
          <w:noProof/>
        </w:rPr>
        <w:fldChar w:fldCharType="end"/>
      </w:r>
    </w:p>
    <w:p w14:paraId="4DF246DF" w14:textId="590668CF"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_Toc521412461 \h </w:instrText>
      </w:r>
      <w:r>
        <w:rPr>
          <w:noProof/>
        </w:rPr>
      </w:r>
      <w:r>
        <w:rPr>
          <w:noProof/>
        </w:rPr>
        <w:fldChar w:fldCharType="separate"/>
      </w:r>
      <w:r w:rsidR="005D6B5E">
        <w:rPr>
          <w:noProof/>
        </w:rPr>
        <w:t>31</w:t>
      </w:r>
      <w:r>
        <w:rPr>
          <w:noProof/>
        </w:rPr>
        <w:fldChar w:fldCharType="end"/>
      </w:r>
    </w:p>
    <w:p w14:paraId="6295B360" w14:textId="3688F510"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_Toc521412462 \h </w:instrText>
      </w:r>
      <w:r>
        <w:rPr>
          <w:noProof/>
        </w:rPr>
      </w:r>
      <w:r>
        <w:rPr>
          <w:noProof/>
        </w:rPr>
        <w:fldChar w:fldCharType="separate"/>
      </w:r>
      <w:r w:rsidR="005D6B5E">
        <w:rPr>
          <w:noProof/>
        </w:rPr>
        <w:t>31</w:t>
      </w:r>
      <w:r>
        <w:rPr>
          <w:noProof/>
        </w:rPr>
        <w:fldChar w:fldCharType="end"/>
      </w:r>
    </w:p>
    <w:p w14:paraId="240F45F7" w14:textId="6C4ADA26"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_Toc521412463 \h </w:instrText>
      </w:r>
      <w:r>
        <w:rPr>
          <w:noProof/>
        </w:rPr>
      </w:r>
      <w:r>
        <w:rPr>
          <w:noProof/>
        </w:rPr>
        <w:fldChar w:fldCharType="separate"/>
      </w:r>
      <w:r w:rsidR="005D6B5E">
        <w:rPr>
          <w:noProof/>
        </w:rPr>
        <w:t>32</w:t>
      </w:r>
      <w:r>
        <w:rPr>
          <w:noProof/>
        </w:rPr>
        <w:fldChar w:fldCharType="end"/>
      </w:r>
    </w:p>
    <w:p w14:paraId="78FBD145" w14:textId="240F941A"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_Toc521412464 \h </w:instrText>
      </w:r>
      <w:r>
        <w:rPr>
          <w:noProof/>
        </w:rPr>
      </w:r>
      <w:r>
        <w:rPr>
          <w:noProof/>
        </w:rPr>
        <w:fldChar w:fldCharType="separate"/>
      </w:r>
      <w:r w:rsidR="005D6B5E">
        <w:rPr>
          <w:noProof/>
        </w:rPr>
        <w:t>32</w:t>
      </w:r>
      <w:r>
        <w:rPr>
          <w:noProof/>
        </w:rPr>
        <w:fldChar w:fldCharType="end"/>
      </w:r>
    </w:p>
    <w:p w14:paraId="6F983B46" w14:textId="23D934D0"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_Toc521412465 \h </w:instrText>
      </w:r>
      <w:r>
        <w:rPr>
          <w:noProof/>
        </w:rPr>
      </w:r>
      <w:r>
        <w:rPr>
          <w:noProof/>
        </w:rPr>
        <w:fldChar w:fldCharType="separate"/>
      </w:r>
      <w:r w:rsidR="005D6B5E">
        <w:rPr>
          <w:noProof/>
        </w:rPr>
        <w:t>32</w:t>
      </w:r>
      <w:r>
        <w:rPr>
          <w:noProof/>
        </w:rPr>
        <w:fldChar w:fldCharType="end"/>
      </w:r>
    </w:p>
    <w:p w14:paraId="3E26EC55" w14:textId="4CF4668D"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lastRenderedPageBreak/>
        <w:t>7B.9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_Toc521412466 \h </w:instrText>
      </w:r>
      <w:r>
        <w:rPr>
          <w:noProof/>
        </w:rPr>
      </w:r>
      <w:r>
        <w:rPr>
          <w:noProof/>
        </w:rPr>
        <w:fldChar w:fldCharType="separate"/>
      </w:r>
      <w:r w:rsidR="005D6B5E">
        <w:rPr>
          <w:noProof/>
        </w:rPr>
        <w:t>33</w:t>
      </w:r>
      <w:r>
        <w:rPr>
          <w:noProof/>
        </w:rPr>
        <w:fldChar w:fldCharType="end"/>
      </w:r>
    </w:p>
    <w:p w14:paraId="7645551D" w14:textId="76939FB7" w:rsidR="009879F0" w:rsidRDefault="009879F0">
      <w:pPr>
        <w:pStyle w:val="TOC1"/>
        <w:tabs>
          <w:tab w:val="left" w:pos="960"/>
          <w:tab w:val="right" w:leader="dot" w:pos="9350"/>
        </w:tabs>
        <w:rPr>
          <w:rFonts w:asciiTheme="minorHAnsi" w:eastAsiaTheme="minorEastAsia" w:hAnsiTheme="minorHAnsi"/>
          <w:b w:val="0"/>
          <w:bCs w:val="0"/>
          <w:caps w:val="0"/>
          <w:noProof/>
        </w:rPr>
      </w:pPr>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_Toc521412467 \h </w:instrText>
      </w:r>
      <w:r>
        <w:rPr>
          <w:noProof/>
        </w:rPr>
      </w:r>
      <w:r>
        <w:rPr>
          <w:noProof/>
        </w:rPr>
        <w:fldChar w:fldCharType="separate"/>
      </w:r>
      <w:r w:rsidR="005D6B5E">
        <w:rPr>
          <w:noProof/>
        </w:rPr>
        <w:t>33</w:t>
      </w:r>
      <w:r>
        <w:rPr>
          <w:noProof/>
        </w:rPr>
        <w:fldChar w:fldCharType="end"/>
      </w:r>
    </w:p>
    <w:p w14:paraId="2095554E" w14:textId="16F03D71"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1" w:name="_Toc521412430"/>
      <w:r w:rsidRPr="004F5363">
        <w:lastRenderedPageBreak/>
        <w:t>Introduction</w:t>
      </w:r>
      <w:bookmarkEnd w:id="1"/>
    </w:p>
    <w:p w14:paraId="5427954D" w14:textId="012A06A2" w:rsidR="00663C19" w:rsidRPr="006E18DC" w:rsidRDefault="00663C19" w:rsidP="00663C19">
      <w:r w:rsidRPr="00406245">
        <w:t xml:space="preserve">When HTTP came on the scene in the </w:t>
      </w:r>
      <w:r w:rsidRPr="00E53A81">
        <w:t>early</w:t>
      </w:r>
      <w:r w:rsidRPr="00406245">
        <w:t xml:space="preserve"> 90</w:t>
      </w:r>
      <w:r w:rsidR="003E6A10">
        <w:t>'</w:t>
      </w:r>
      <w:r w:rsidRPr="00406245">
        <w:t xml:space="preserve">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2209D279" w:rsidR="00663C19" w:rsidRDefault="00663C19" w:rsidP="00663C19">
      <w:r w:rsidRPr="00406245">
        <w:t xml:space="preserve">As IoT emerged, it was only natural and financially advantageous for companies to extend their existing infrastructure to enable IoT devices to communicate with the existing Web services.  Although HTTP has issues which make it less than </w:t>
      </w:r>
      <w:r w:rsidR="003E6A10">
        <w:t>"</w:t>
      </w:r>
      <w:r w:rsidRPr="00406245">
        <w:t>perfect</w:t>
      </w:r>
      <w:r w:rsidR="003E6A10">
        <w:t>"</w:t>
      </w:r>
      <w:r w:rsidRPr="00406245">
        <w:t xml:space="preserve">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2" w:name="_Toc521412431"/>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67E2095B" w:rsidR="00663C19" w:rsidRDefault="00663C19" w:rsidP="00663C19">
      <w:r>
        <w:lastRenderedPageBreak/>
        <w:t xml:space="preserve">HTTP Requests </w:t>
      </w:r>
      <w:r w:rsidR="00EB6847">
        <w:t>and responses</w:t>
      </w:r>
      <w:r>
        <w:t xml:space="preserve"> are made up of one mandatory </w:t>
      </w:r>
      <w:r w:rsidR="00372ACA">
        <w:t>start</w:t>
      </w:r>
      <w:r>
        <w:t xml:space="preserve">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3" w:name="_Toc521412432"/>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656FF8A4"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5D6B5E">
        <w:rPr>
          <w:b/>
        </w:rPr>
        <w:t xml:space="preserve">7B.2.2 </w:t>
      </w:r>
      <w:r>
        <w:rPr>
          <w:b/>
        </w:rPr>
        <w:fldChar w:fldCharType="end"/>
      </w:r>
      <w:r>
        <w:rPr>
          <w:b/>
        </w:rPr>
        <w:t>)</w:t>
      </w:r>
    </w:p>
    <w:p w14:paraId="14F3A4EC" w14:textId="5D10499A"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5D6B5E">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r w:rsidR="003E6A10">
        <w:t>"</w:t>
      </w:r>
      <w:r w:rsidR="00CD6D4C">
        <w:t>headername:</w:t>
      </w:r>
      <w:r w:rsidRPr="004C1AEE">
        <w:t>headervalue\r\n</w:t>
      </w:r>
      <w:r w:rsidR="003E6A10">
        <w:t>"</w:t>
      </w:r>
      <w:r w:rsidRPr="004C1AEE">
        <w:t>)</w:t>
      </w:r>
    </w:p>
    <w:p w14:paraId="74342FD4" w14:textId="227CB9A4" w:rsidR="0077415D" w:rsidRPr="004C1AEE" w:rsidRDefault="00D03931" w:rsidP="00663C19">
      <w:pPr>
        <w:pStyle w:val="ListParagraph"/>
        <w:numPr>
          <w:ilvl w:val="0"/>
          <w:numId w:val="14"/>
        </w:numPr>
      </w:pPr>
      <w:r>
        <w:t>A</w:t>
      </w:r>
      <w:r w:rsidR="0077415D">
        <w:t xml:space="preserve"> </w:t>
      </w:r>
      <w:r w:rsidR="003E6A10">
        <w:t>"</w:t>
      </w:r>
      <w:r w:rsidR="0077415D">
        <w:t>\r\n</w:t>
      </w:r>
      <w:r w:rsidR="003E6A10">
        <w:t>"</w:t>
      </w:r>
      <w:r w:rsidR="0077415D">
        <w:t xml:space="preserve"> </w:t>
      </w:r>
      <w:r w:rsidR="00482E16">
        <w:t>line after the last header</w:t>
      </w:r>
    </w:p>
    <w:p w14:paraId="620ABCA9" w14:textId="5D3F21BB"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5D6B5E">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4" w:name="_Ref492380102"/>
      <w:bookmarkStart w:id="5" w:name="_Toc521412433"/>
      <w:r w:rsidRPr="005F73D7">
        <w:t xml:space="preserve">Client Request </w:t>
      </w:r>
      <w:r w:rsidR="00624016">
        <w:sym w:font="Wingdings" w:char="F0E0"/>
      </w:r>
      <w:r w:rsidR="00624016">
        <w:t xml:space="preserve"> </w:t>
      </w:r>
      <w:r w:rsidRPr="005F73D7">
        <w:t>Start Line</w:t>
      </w:r>
      <w:bookmarkEnd w:id="4"/>
      <w:bookmarkEnd w:id="5"/>
    </w:p>
    <w:p w14:paraId="518A9A0D" w14:textId="7C12E805"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r w:rsidR="00A57077">
        <w:t>:</w:t>
      </w:r>
    </w:p>
    <w:p w14:paraId="4D44B51F" w14:textId="7C83F8A8"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5D6B5E">
        <w:rPr>
          <w:b/>
        </w:rPr>
        <w:t xml:space="preserve">7B.2.3 </w:t>
      </w:r>
      <w:r>
        <w:rPr>
          <w:b/>
        </w:rPr>
        <w:fldChar w:fldCharType="end"/>
      </w:r>
      <w:r>
        <w:rPr>
          <w:b/>
        </w:rPr>
        <w:t>)</w:t>
      </w:r>
    </w:p>
    <w:p w14:paraId="5FE53C47" w14:textId="5BDC4607"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5D6B5E">
        <w:rPr>
          <w:b/>
        </w:rPr>
        <w:t xml:space="preserve">7B.2.4 </w:t>
      </w:r>
      <w:r w:rsidRPr="009915BE">
        <w:rPr>
          <w:b/>
        </w:rPr>
        <w:fldChar w:fldCharType="end"/>
      </w:r>
      <w:r w:rsidRPr="009915BE">
        <w:rPr>
          <w:b/>
        </w:rPr>
        <w:t>)</w:t>
      </w:r>
      <w:r>
        <w:t xml:space="preserve"> </w:t>
      </w:r>
      <w:r w:rsidRPr="004C1AEE">
        <w:t>path</w:t>
      </w:r>
    </w:p>
    <w:p w14:paraId="78465DB6" w14:textId="7C6DDCEC"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5D6B5E">
        <w:rPr>
          <w:b/>
        </w:rPr>
        <w:t xml:space="preserve">7B.2.5 </w:t>
      </w:r>
      <w:r w:rsidR="00663C19">
        <w:rPr>
          <w:b/>
        </w:rPr>
        <w:fldChar w:fldCharType="end"/>
      </w:r>
      <w:r w:rsidR="00663C19">
        <w:rPr>
          <w:b/>
        </w:rPr>
        <w:t>)</w:t>
      </w:r>
      <w:r w:rsidR="00663C19">
        <w:t xml:space="preserve"> </w:t>
      </w:r>
      <w:r w:rsidR="000D7C43">
        <w:t>(</w:t>
      </w:r>
      <w:r w:rsidR="00663C19">
        <w:t xml:space="preserve">a </w:t>
      </w:r>
      <w:r w:rsidR="003E6A10">
        <w:t>'</w:t>
      </w:r>
      <w:r w:rsidR="00663C19">
        <w:t>?</w:t>
      </w:r>
      <w:r w:rsidR="003E6A10">
        <w:t>'</w:t>
      </w:r>
      <w:r w:rsidR="00663C19">
        <w:t xml:space="preserve"> followed by a list of </w:t>
      </w:r>
      <w:r w:rsidR="00663C19" w:rsidRPr="004C1AEE">
        <w:t>optional arguments</w:t>
      </w:r>
      <w:r w:rsidR="00663C19">
        <w:t xml:space="preserve"> separated by </w:t>
      </w:r>
      <w:r w:rsidR="003E6A10">
        <w:t>'</w:t>
      </w:r>
      <w:r w:rsidR="00663C19">
        <w:t>&amp;</w:t>
      </w:r>
      <w:r w:rsidR="003E6A10">
        <w:t>'</w:t>
      </w:r>
      <w:r w:rsidR="000D7C43">
        <w:t>)</w:t>
      </w:r>
    </w:p>
    <w:p w14:paraId="3E85FADD" w14:textId="72632A9E" w:rsidR="00663C19" w:rsidRPr="004C1AEE" w:rsidRDefault="00663C19" w:rsidP="00663C19">
      <w:pPr>
        <w:pStyle w:val="ListParagraph"/>
        <w:numPr>
          <w:ilvl w:val="0"/>
          <w:numId w:val="13"/>
        </w:numPr>
      </w:pPr>
      <w:r w:rsidRPr="004C1AEE">
        <w:t xml:space="preserve">The version of HTTP (for this chapter it will always be </w:t>
      </w:r>
      <w:r w:rsidR="003E6A10">
        <w:t>"</w:t>
      </w:r>
      <w:r w:rsidRPr="004C1AEE">
        <w:t>HTTP/1.1</w:t>
      </w:r>
      <w:r w:rsidR="003E6A10">
        <w:t>"</w:t>
      </w:r>
    </w:p>
    <w:p w14:paraId="34F5D1EB" w14:textId="3ED375E3" w:rsidR="00663C19" w:rsidRPr="004C1AEE" w:rsidRDefault="00663C19" w:rsidP="00663C19">
      <w:pPr>
        <w:pStyle w:val="ListParagraph"/>
        <w:numPr>
          <w:ilvl w:val="0"/>
          <w:numId w:val="13"/>
        </w:numPr>
      </w:pPr>
      <w:r w:rsidRPr="004C1AEE">
        <w:t xml:space="preserve">A </w:t>
      </w:r>
      <w:r w:rsidR="003E6A10">
        <w:t>"</w:t>
      </w:r>
      <w:r w:rsidRPr="004C1AEE">
        <w:t>\r\n</w:t>
      </w:r>
      <w:r w:rsidR="003E6A10">
        <w:t>"</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52C6829" w:rsidR="00663C19" w:rsidRPr="00193126" w:rsidRDefault="00663C19" w:rsidP="00663C19">
      <w:pPr>
        <w:pStyle w:val="CCode"/>
        <w:rPr>
          <w:color w:val="1F4E79" w:themeColor="accent1" w:themeShade="80"/>
        </w:rPr>
      </w:pPr>
      <w:r w:rsidRPr="00193126">
        <w:rPr>
          <w:color w:val="1F4E79" w:themeColor="accent1" w:themeShade="80"/>
        </w:rPr>
        <w:t>GET /ask HTTP/1.1</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6" w:name="_Ref492380147"/>
      <w:bookmarkStart w:id="7" w:name="_Toc521412434"/>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1B623B2C"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w:t>
      </w:r>
      <w:r w:rsidR="003E6A10">
        <w:t>"</w:t>
      </w:r>
      <w:r w:rsidRPr="00406245">
        <w:t>verbs</w:t>
      </w:r>
      <w:r w:rsidR="003E6A10">
        <w:t>"</w:t>
      </w:r>
      <w:r w:rsidRPr="00406245">
        <w:t xml:space="preserve">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26B718CC" w:rsidR="00663C19" w:rsidRPr="004C1AEE" w:rsidRDefault="00663C19" w:rsidP="00663C19">
      <w:r w:rsidRPr="004C1AEE">
        <w:t>Safe</w:t>
      </w:r>
      <w:r>
        <w:t xml:space="preserve"> </w:t>
      </w:r>
      <w:r w:rsidRPr="004C1AEE">
        <w:t>– the method doesn</w:t>
      </w:r>
      <w:r w:rsidR="003E6A10">
        <w:t>'</w:t>
      </w:r>
      <w:r w:rsidRPr="004C1AEE">
        <w:t>t change anything on the Server and can be run without fear of side effects</w:t>
      </w:r>
      <w:r>
        <w:t>.</w:t>
      </w:r>
      <w:r w:rsidR="00170060">
        <w:t xml:space="preserve"> Any method that changes anything on the server is therefore Unsafe.</w:t>
      </w:r>
    </w:p>
    <w:p w14:paraId="0F1BD570" w14:textId="1F9EF3E2"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w:t>
      </w:r>
      <w:r w:rsidR="003E6A10">
        <w:t>"</w:t>
      </w:r>
      <w:r w:rsidRPr="004C1AEE">
        <w:t>PUT</w:t>
      </w:r>
      <w:r w:rsidR="003E6A10">
        <w:t>"</w:t>
      </w:r>
      <w:r w:rsidRPr="004C1AEE">
        <w:t xml:space="preserve">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183630DB" w:rsidR="00663C19" w:rsidRPr="004C1AEE" w:rsidRDefault="00A32A88"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 xml:space="preserve">is </w:t>
      </w:r>
      <w:r w:rsidR="003E6A10">
        <w:t>"</w:t>
      </w:r>
      <w:r w:rsidR="00663C19" w:rsidRPr="004C1AEE">
        <w:t>Content-length</w:t>
      </w:r>
      <w:r w:rsidR="003E6A10">
        <w:t>"</w:t>
      </w:r>
      <w:r w:rsidR="00663C19" w:rsidRPr="004C1AEE">
        <w:t xml:space="preserve"> and what is the MIME-Type</w:t>
      </w:r>
      <w:r w:rsidR="00663C19">
        <w:t xml:space="preserve"> (</w:t>
      </w:r>
      <w:r w:rsidR="00663C19">
        <w:fldChar w:fldCharType="begin"/>
      </w:r>
      <w:r w:rsidR="00663C19">
        <w:instrText xml:space="preserve"> REF _Ref492386536 \r \h </w:instrText>
      </w:r>
      <w:r w:rsidR="00663C19">
        <w:fldChar w:fldCharType="separate"/>
      </w:r>
      <w:r w:rsidR="005D6B5E">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w:t>
      </w:r>
      <w:r w:rsidR="003E6A10">
        <w:t>"</w:t>
      </w:r>
      <w:r w:rsidR="00663C19" w:rsidRPr="004C1AEE">
        <w:t>Content-type</w:t>
      </w:r>
      <w:r w:rsidR="003E6A10">
        <w:t>"</w:t>
      </w:r>
      <w:r w:rsidR="00663C19" w:rsidRPr="004C1AEE">
        <w:t>.</w:t>
      </w:r>
    </w:p>
    <w:p w14:paraId="2A073D86" w14:textId="0FFA8223" w:rsidR="00663C19" w:rsidRPr="004C1AEE" w:rsidRDefault="00A32A88"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w:t>
      </w:r>
      <w:r w:rsidR="003E6A10">
        <w:t>"</w:t>
      </w:r>
      <w:r w:rsidR="00663C19" w:rsidRPr="004C1AEE">
        <w:t>GET</w:t>
      </w:r>
      <w:r w:rsidR="003E6A10">
        <w:t>"</w:t>
      </w:r>
      <w:r w:rsidR="00663C19" w:rsidRPr="004C1AEE">
        <w:t xml:space="preserve"> except it only replies with the Headers and does not return the Content</w:t>
      </w:r>
      <w:r w:rsidR="00663C19">
        <w:t xml:space="preserve"> Body</w:t>
      </w:r>
      <w:r w:rsidR="00663C19" w:rsidRPr="004C1AEE">
        <w:t>.</w:t>
      </w:r>
    </w:p>
    <w:p w14:paraId="72D017BE" w14:textId="185F4418" w:rsidR="00663C19" w:rsidRPr="004C1AEE" w:rsidRDefault="00A32A88"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342BBA9A" w14:textId="19C41C38" w:rsidR="00663C19" w:rsidRPr="004C1AEE" w:rsidRDefault="00A32A88"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 xml:space="preserve">a new age by having content with the updated age by sending a JSON document with </w:t>
      </w:r>
      <w:r w:rsidR="003E6A10">
        <w:t>"</w:t>
      </w:r>
      <w:r w:rsidR="00663C19" w:rsidRPr="004C1AEE">
        <w:t>{age:49}</w:t>
      </w:r>
      <w:r w:rsidR="003E6A10">
        <w:t>"</w:t>
      </w:r>
      <w:r w:rsidR="00AB6099">
        <w:t>.</w:t>
      </w:r>
    </w:p>
    <w:p w14:paraId="0CA2730D" w14:textId="137B5F79" w:rsidR="00663C19" w:rsidRPr="004C1AEE" w:rsidRDefault="00A32A88"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4F2469AD" w14:textId="7F0A513C" w:rsidR="00663C19" w:rsidRPr="004C1AEE" w:rsidRDefault="00A32A88"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9DB7869" w:rsidR="00663C19" w:rsidRPr="004C1AEE" w:rsidRDefault="00A32A88"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w:t>
      </w:r>
      <w:r w:rsidR="003E6A10">
        <w:t>"</w:t>
      </w:r>
      <w:r w:rsidR="00663C19" w:rsidRPr="004C1AEE">
        <w:t>Options</w:t>
      </w:r>
      <w:r w:rsidR="003E6A10">
        <w:t>"</w:t>
      </w:r>
      <w:r w:rsidR="00663C19" w:rsidRPr="004C1AEE">
        <w:t xml:space="preserve"> header that enumerates the list of legal HTTP Methods</w:t>
      </w:r>
      <w:r w:rsidR="00AB6099">
        <w:t xml:space="preserve"> for that server</w:t>
      </w:r>
      <w:r w:rsidR="00663C19" w:rsidRPr="004C1AEE">
        <w:t>.</w:t>
      </w:r>
    </w:p>
    <w:p w14:paraId="172C800F" w14:textId="63817368"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w:t>
      </w:r>
      <w:r w:rsidR="003E6A10">
        <w:t>'</w:t>
      </w:r>
      <w:r w:rsidRPr="004C1AEE">
        <w:t>d back)</w:t>
      </w:r>
      <w:r w:rsidR="00AB6099">
        <w:t>.</w:t>
      </w:r>
    </w:p>
    <w:p w14:paraId="21397C12" w14:textId="03A739AD" w:rsidR="00663C19" w:rsidRPr="00406245" w:rsidRDefault="00A32A88"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011FF754" w:rsidR="00663C19" w:rsidRPr="00406245" w:rsidRDefault="00663C19" w:rsidP="00663C19">
      <w:r w:rsidRPr="00406245">
        <w:t xml:space="preserve">You should be aware that the idempotence and safety of these methods is established by convention.  There is no technical reason why a </w:t>
      </w:r>
      <w:r w:rsidR="003E6A10">
        <w:t>"</w:t>
      </w:r>
      <w:r w:rsidRPr="00406245">
        <w:t>GET</w:t>
      </w:r>
      <w:r w:rsidR="003E6A10">
        <w:t>"</w:t>
      </w:r>
      <w:r w:rsidRPr="00406245">
        <w:t xml:space="preserve"> couldn</w:t>
      </w:r>
      <w:r w:rsidR="003E6A10">
        <w:t>'</w:t>
      </w:r>
      <w:r w:rsidRPr="00406245">
        <w:t xml:space="preserve">t delete the resource or a </w:t>
      </w:r>
      <w:r w:rsidR="003E6A10">
        <w:t>"</w:t>
      </w:r>
      <w:r w:rsidRPr="00406245">
        <w:t>PUT</w:t>
      </w:r>
      <w:r w:rsidR="003E6A10">
        <w:t>"</w:t>
      </w:r>
      <w:r w:rsidRPr="00406245">
        <w:t xml:space="preserve"> couldn</w:t>
      </w:r>
      <w:r w:rsidR="003E6A10">
        <w:t>'</w:t>
      </w:r>
      <w:r w:rsidRPr="00406245">
        <w:t xml:space="preserve">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8" w:name="_Ref492380163"/>
      <w:bookmarkStart w:id="9" w:name="_Toc521412435"/>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5B53A1A7" w:rsidR="00663C19" w:rsidRPr="00406245" w:rsidRDefault="003E6A10" w:rsidP="00663C19">
      <w:pPr>
        <w:pStyle w:val="NumList"/>
        <w:numPr>
          <w:ilvl w:val="0"/>
          <w:numId w:val="21"/>
        </w:numPr>
      </w:pPr>
      <w:r>
        <w:lastRenderedPageBreak/>
        <w:t>"</w:t>
      </w:r>
      <w:r w:rsidR="00663C19" w:rsidRPr="00406245">
        <w:t>http:</w:t>
      </w:r>
      <w:r>
        <w:t>"</w:t>
      </w:r>
      <w:r w:rsidR="00663C19" w:rsidRPr="00406245">
        <w:t xml:space="preserve"> specifies the protocol.</w:t>
      </w:r>
    </w:p>
    <w:p w14:paraId="01169C7A" w14:textId="1BB001FB" w:rsidR="00663C19" w:rsidRPr="00406245" w:rsidRDefault="003E6A10" w:rsidP="00663C19">
      <w:pPr>
        <w:pStyle w:val="NumList"/>
        <w:numPr>
          <w:ilvl w:val="0"/>
          <w:numId w:val="21"/>
        </w:numPr>
      </w:pPr>
      <w:r>
        <w:t>"</w:t>
      </w:r>
      <w:r w:rsidR="00663C19" w:rsidRPr="00406245">
        <w:t>server.com</w:t>
      </w:r>
      <w:r>
        <w:t>"</w:t>
      </w:r>
      <w:r w:rsidR="00663C19" w:rsidRPr="00406245">
        <w:t xml:space="preserve"> is the DNS name of the HTTP server</w:t>
      </w:r>
    </w:p>
    <w:p w14:paraId="5B7DAFAA" w14:textId="09D67A47" w:rsidR="00663C19" w:rsidRPr="00406245" w:rsidRDefault="003E6A10" w:rsidP="00663C19">
      <w:pPr>
        <w:pStyle w:val="NumList"/>
        <w:numPr>
          <w:ilvl w:val="0"/>
          <w:numId w:val="21"/>
        </w:numPr>
      </w:pPr>
      <w:r>
        <w:t>"</w:t>
      </w:r>
      <w:r w:rsidR="00663C19" w:rsidRPr="00406245">
        <w:t>/path</w:t>
      </w:r>
      <w:r>
        <w:t>"</w:t>
      </w:r>
      <w:r w:rsidR="00663C19" w:rsidRPr="00406245">
        <w:t xml:space="preserve"> the location of the resource on the HTTP server. </w:t>
      </w:r>
    </w:p>
    <w:p w14:paraId="7FC8E133" w14:textId="1EA1E5D8" w:rsidR="00663C19" w:rsidRPr="00406245" w:rsidRDefault="003E6A10" w:rsidP="00663C19">
      <w:pPr>
        <w:pStyle w:val="NumList"/>
        <w:numPr>
          <w:ilvl w:val="0"/>
          <w:numId w:val="21"/>
        </w:numPr>
      </w:pPr>
      <w:r>
        <w:t>"</w:t>
      </w:r>
      <w:r w:rsidR="00663C19" w:rsidRPr="00406245">
        <w:t>?option=28</w:t>
      </w:r>
      <w:r>
        <w:t>"</w:t>
      </w:r>
      <w:r w:rsidR="00663C19" w:rsidRPr="00406245">
        <w:t xml:space="preserve"> is an option that is sent to the server (see next section) </w:t>
      </w:r>
    </w:p>
    <w:p w14:paraId="58746207" w14:textId="77777777" w:rsidR="00663C19" w:rsidRDefault="00663C19" w:rsidP="00663C19"/>
    <w:p w14:paraId="03E1942B" w14:textId="617618B4"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w:t>
      </w:r>
      <w:r w:rsidR="003E6A10">
        <w:t>"</w:t>
      </w:r>
      <w:r w:rsidRPr="00406245">
        <w:t>protocol://serverName/path?option</w:t>
      </w:r>
      <w:r w:rsidR="003E6A10">
        <w:t>"</w:t>
      </w:r>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55A87FCB" w:rsidR="00D22053" w:rsidRPr="00406245" w:rsidRDefault="00663C19" w:rsidP="00D22053">
      <w:pPr>
        <w:pStyle w:val="CCode"/>
      </w:pPr>
      <w:r w:rsidRPr="00406245">
        <w:t>GET /resource HTTP/1.1</w:t>
      </w:r>
    </w:p>
    <w:p w14:paraId="655A031E" w14:textId="59B7F1DF" w:rsidR="00663C19" w:rsidRDefault="00663C19" w:rsidP="00663C19">
      <w:r w:rsidRPr="00406245">
        <w:t xml:space="preserve">Which </w:t>
      </w:r>
      <w:r>
        <w:t xml:space="preserve">is a request to the server to please send the document located at </w:t>
      </w:r>
      <w:r w:rsidR="003E6A10">
        <w:t>"</w:t>
      </w:r>
      <w:r>
        <w:t>/resource</w:t>
      </w:r>
      <w:r w:rsidR="003E6A10">
        <w:t>"</w:t>
      </w:r>
      <w:r>
        <w:t xml:space="preserve"> as an </w:t>
      </w:r>
      <w:r w:rsidRPr="00406245">
        <w:t>HTTP response</w:t>
      </w:r>
      <w:r>
        <w:t>.</w:t>
      </w:r>
    </w:p>
    <w:p w14:paraId="13D91E84" w14:textId="5DBFEADE" w:rsidR="00663C19" w:rsidRPr="00406245" w:rsidRDefault="00624016" w:rsidP="00BF60BC">
      <w:pPr>
        <w:pStyle w:val="Heading2"/>
      </w:pPr>
      <w:bookmarkStart w:id="10" w:name="_Ref492380194"/>
      <w:bookmarkStart w:id="11" w:name="_Toc521412436"/>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37C4F717" w:rsidR="00663C19" w:rsidRDefault="00663C19" w:rsidP="00663C19">
      <w:r>
        <w:t>O</w:t>
      </w:r>
      <w:r w:rsidRPr="00406245">
        <w:t xml:space="preserve">ptions are appended to the resource location by placing a </w:t>
      </w:r>
      <w:r w:rsidR="003E6A10">
        <w:t>"</w:t>
      </w:r>
      <w:r w:rsidRPr="00406245">
        <w:t>?</w:t>
      </w:r>
      <w:r w:rsidR="003E6A10">
        <w:t>"</w:t>
      </w:r>
      <w:r w:rsidRPr="00406245">
        <w:t xml:space="preserve"> at the end of the resource</w:t>
      </w:r>
      <w:r w:rsidR="000A1F26">
        <w:t xml:space="preserve"> path</w:t>
      </w:r>
      <w:r w:rsidRPr="00406245">
        <w:t xml:space="preserve">.  You can then specify options by adding </w:t>
      </w:r>
      <w:r w:rsidR="003E6A10">
        <w:t>"</w:t>
      </w:r>
      <w:r w:rsidRPr="00406245">
        <w:t>option=value</w:t>
      </w:r>
      <w:r w:rsidR="003E6A10">
        <w:t>"</w:t>
      </w:r>
      <w:r w:rsidRPr="00406245">
        <w:t xml:space="preserve"> or just </w:t>
      </w:r>
      <w:r w:rsidR="003E6A10">
        <w:t>"</w:t>
      </w:r>
      <w:r w:rsidRPr="00406245">
        <w:t>option</w:t>
      </w:r>
      <w:r w:rsidR="003E6A10">
        <w:t>"</w:t>
      </w:r>
      <w:r w:rsidRPr="00406245">
        <w:t xml:space="preserve">.  You can specify multiple options by separating them with </w:t>
      </w:r>
      <w:r w:rsidR="003E6A10">
        <w:t>"</w:t>
      </w:r>
      <w:r w:rsidRPr="00406245">
        <w:t>&amp;</w:t>
      </w:r>
      <w:r w:rsidR="003E6A10">
        <w:t>"</w:t>
      </w:r>
      <w:r w:rsidRPr="00406245">
        <w:t>.  These options are sometimes used to send commands or other information to the server e.</w:t>
      </w:r>
      <w:r w:rsidR="000C3049">
        <w:t xml:space="preserve">g. </w:t>
      </w:r>
      <w:r w:rsidR="003E6A10">
        <w:t>"</w:t>
      </w:r>
      <w:r w:rsidR="000C3049">
        <w:t>user=arh&amp;password=secret</w:t>
      </w:r>
      <w:r w:rsidR="003E6A10">
        <w:t>"</w:t>
      </w:r>
      <w:r w:rsidR="000C3049">
        <w:t>.</w:t>
      </w:r>
    </w:p>
    <w:p w14:paraId="7B98A070" w14:textId="369E7948" w:rsidR="001B33D8" w:rsidRDefault="001B33D8" w:rsidP="00663C19">
      <w:r>
        <w:t xml:space="preserve">An example request with an option to format the response as </w:t>
      </w:r>
      <w:r w:rsidR="003E6A10">
        <w:t>"</w:t>
      </w:r>
      <w:r>
        <w:t>simple</w:t>
      </w:r>
      <w:r w:rsidR="003E6A10">
        <w:t>"</w:t>
      </w:r>
      <w:r>
        <w:t xml:space="preserve"> (what </w:t>
      </w:r>
      <w:r w:rsidR="003E6A10">
        <w:t>"</w:t>
      </w:r>
      <w:r>
        <w:t>simple</w:t>
      </w:r>
      <w:r w:rsidR="003E6A10">
        <w:t>"</w:t>
      </w:r>
      <w:r>
        <w:t xml:space="preserve"> means is part of the application semantics) might look like this:</w:t>
      </w:r>
    </w:p>
    <w:p w14:paraId="35621697" w14:textId="4E5DAEA8" w:rsidR="001B33D8" w:rsidRPr="00193126" w:rsidRDefault="001B33D8" w:rsidP="001B33D8">
      <w:pPr>
        <w:pStyle w:val="CCode"/>
        <w:rPr>
          <w:color w:val="1F4E79" w:themeColor="accent1" w:themeShade="80"/>
        </w:rPr>
      </w:pPr>
      <w:r w:rsidRPr="00193126">
        <w:rPr>
          <w:color w:val="1F4E79" w:themeColor="accent1" w:themeShade="80"/>
        </w:rPr>
        <w:t>GET /resource?format=simple HTTP/1.1</w:t>
      </w:r>
    </w:p>
    <w:p w14:paraId="0CE9DDB2" w14:textId="5D6F34FF" w:rsidR="00663C19" w:rsidRPr="000F2E84" w:rsidRDefault="00663C19" w:rsidP="00BF60BC">
      <w:pPr>
        <w:pStyle w:val="Heading2"/>
      </w:pPr>
      <w:bookmarkStart w:id="12" w:name="_Ref492380119"/>
      <w:bookmarkStart w:id="13" w:name="_Toc521412437"/>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415C5A0B" w:rsidR="00663C19" w:rsidRPr="00406245" w:rsidRDefault="00663C19" w:rsidP="00663C19">
      <w:r>
        <w:t xml:space="preserve">The </w:t>
      </w:r>
      <w:hyperlink r:id="rId18" w:history="1">
        <w:r w:rsidRPr="00074015">
          <w:rPr>
            <w:rStyle w:val="Hyperlink"/>
          </w:rPr>
          <w:t>HTTP Headers</w:t>
        </w:r>
      </w:hyperlink>
      <w:r w:rsidRPr="00406245">
        <w:t xml:space="preserve"> are just a list of </w:t>
      </w:r>
      <w:r w:rsidR="003E6A10">
        <w:t>"</w:t>
      </w:r>
      <w:r w:rsidRPr="00406245">
        <w:t>name:</w:t>
      </w:r>
      <w:r w:rsidR="004E7BFB">
        <w:t xml:space="preserve"> </w:t>
      </w:r>
      <w:r w:rsidRPr="00406245">
        <w:t>value</w:t>
      </w:r>
      <w:r w:rsidR="003E6A10">
        <w:t>"</w:t>
      </w:r>
      <w:r w:rsidRPr="00406245">
        <w:t xml:space="preserve"> pairs, one per line with the name and the value separated by a </w:t>
      </w:r>
      <w:r w:rsidR="003E6A10">
        <w:t>"</w:t>
      </w:r>
      <w:r w:rsidRPr="00406245">
        <w:t>:</w:t>
      </w:r>
      <w:r w:rsidR="008B2F0A">
        <w:t xml:space="preserve"> </w:t>
      </w:r>
      <w:r w:rsidR="003E6A10">
        <w:t>"</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Pr="00193126" w:rsidRDefault="00230A39" w:rsidP="00663C19">
      <w:pPr>
        <w:pStyle w:val="CCode"/>
        <w:rPr>
          <w:color w:val="1F4E79" w:themeColor="accent1" w:themeShade="80"/>
        </w:rPr>
      </w:pPr>
      <w:r w:rsidRPr="00193126">
        <w:rPr>
          <w:color w:val="1F4E79" w:themeColor="accent1" w:themeShade="80"/>
        </w:rPr>
        <w:t>Host: example.com</w:t>
      </w:r>
    </w:p>
    <w:p w14:paraId="7FCAC749" w14:textId="0D1078BD" w:rsidR="00663C19" w:rsidRPr="00193126" w:rsidRDefault="00663C19" w:rsidP="00663C19">
      <w:pPr>
        <w:pStyle w:val="CCode"/>
        <w:rPr>
          <w:color w:val="1F4E79" w:themeColor="accent1" w:themeShade="80"/>
        </w:rPr>
      </w:pPr>
      <w:r w:rsidRPr="00193126">
        <w:rPr>
          <w:color w:val="1F4E79" w:themeColor="accent1" w:themeShade="80"/>
        </w:rPr>
        <w:t>Content-type: application/json</w:t>
      </w:r>
    </w:p>
    <w:p w14:paraId="6A99AF6B" w14:textId="77777777" w:rsidR="00663C19" w:rsidRPr="00193126" w:rsidRDefault="00663C19" w:rsidP="00663C19">
      <w:pPr>
        <w:pStyle w:val="CCode"/>
        <w:rPr>
          <w:color w:val="1F4E79" w:themeColor="accent1" w:themeShade="80"/>
        </w:rPr>
      </w:pPr>
      <w:r w:rsidRPr="00193126">
        <w:rPr>
          <w:color w:val="1F4E79" w:themeColor="accent1" w:themeShade="80"/>
        </w:rPr>
        <w:t>Content-length: 129</w:t>
      </w:r>
    </w:p>
    <w:p w14:paraId="24EB9AE0" w14:textId="77777777" w:rsidR="00663C19" w:rsidRPr="00193126" w:rsidRDefault="00663C19" w:rsidP="00663C19">
      <w:pPr>
        <w:pStyle w:val="CCode"/>
        <w:rPr>
          <w:color w:val="1F4E79" w:themeColor="accent1" w:themeShade="80"/>
        </w:rPr>
      </w:pPr>
      <w:r w:rsidRPr="00193126">
        <w:rPr>
          <w:color w:val="1F4E79" w:themeColor="accent1" w:themeShade="80"/>
        </w:rPr>
        <w:t>Accept: application/json</w:t>
      </w:r>
    </w:p>
    <w:p w14:paraId="31D2808B" w14:textId="77777777" w:rsidR="00663C19" w:rsidRPr="00193126" w:rsidRDefault="00663C19" w:rsidP="00663C19">
      <w:pPr>
        <w:pStyle w:val="CCode"/>
        <w:rPr>
          <w:color w:val="1F4E79" w:themeColor="accent1" w:themeShade="80"/>
        </w:rPr>
      </w:pPr>
      <w:r w:rsidRPr="00193126">
        <w:rPr>
          <w:color w:val="1F4E79" w:themeColor="accent1" w:themeShade="80"/>
        </w:rPr>
        <w:t>X-Some-Header: 1239asdf</w:t>
      </w:r>
    </w:p>
    <w:p w14:paraId="739A1CCD" w14:textId="77777777" w:rsidR="00663C19" w:rsidRPr="00193126" w:rsidRDefault="00663C19" w:rsidP="00663C19">
      <w:pPr>
        <w:pStyle w:val="CCode"/>
        <w:rPr>
          <w:color w:val="1F4E79" w:themeColor="accent1" w:themeShade="80"/>
        </w:rPr>
      </w:pPr>
      <w:r w:rsidRPr="00193126">
        <w:rPr>
          <w:color w:val="1F4E79" w:themeColor="accent1" w:themeShade="80"/>
        </w:rPr>
        <w:t>Set-cookie: nsatrack=129</w:t>
      </w:r>
    </w:p>
    <w:p w14:paraId="2F363D94" w14:textId="7A04E8CD" w:rsidR="0017583D" w:rsidRPr="00EE372F" w:rsidRDefault="0017583D" w:rsidP="00663C19">
      <w:pPr>
        <w:rPr>
          <w:b/>
          <w:u w:val="single"/>
        </w:rPr>
      </w:pPr>
      <w:r w:rsidRPr="00EE372F">
        <w:rPr>
          <w:b/>
          <w:u w:val="single"/>
        </w:rPr>
        <w:t xml:space="preserve">You must send </w:t>
      </w:r>
      <w:r w:rsidR="003E6A10">
        <w:rPr>
          <w:b/>
          <w:u w:val="single"/>
        </w:rPr>
        <w:t>"</w:t>
      </w:r>
      <w:r w:rsidRPr="00EE372F">
        <w:rPr>
          <w:b/>
          <w:u w:val="single"/>
        </w:rPr>
        <w:t>\r\n</w:t>
      </w:r>
      <w:r w:rsidR="003E6A10">
        <w:rPr>
          <w:b/>
          <w:u w:val="single"/>
        </w:rPr>
        <w:t>"</w:t>
      </w:r>
      <w:r w:rsidRPr="00EE372F">
        <w:rPr>
          <w:b/>
          <w:u w:val="single"/>
        </w:rPr>
        <w:t xml:space="preserve">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0EF73AAE"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 xml:space="preserve">The names of these Headers are generally in the form of </w:t>
      </w:r>
      <w:r w:rsidR="003E6A10">
        <w:t>"</w:t>
      </w:r>
      <w:r w:rsidRPr="00406245">
        <w:t>X-something</w:t>
      </w:r>
      <w:r w:rsidR="003E6A10">
        <w:t>"</w:t>
      </w:r>
      <w:r w:rsidRPr="00406245">
        <w:t>.</w:t>
      </w:r>
    </w:p>
    <w:p w14:paraId="61E5A1FB" w14:textId="4BB4E62A" w:rsidR="00663C19" w:rsidRPr="00406245" w:rsidRDefault="00F67E2E" w:rsidP="00663C19">
      <w:r>
        <w:t xml:space="preserve">Every request to a server </w:t>
      </w:r>
      <w:r w:rsidR="00CF744B">
        <w:t>must</w:t>
      </w:r>
      <w:r w:rsidR="002178E8">
        <w:t xml:space="preserve"> </w:t>
      </w:r>
      <w:r>
        <w:t xml:space="preserve">include the </w:t>
      </w:r>
      <w:r w:rsidR="003E6A10">
        <w:t>"</w:t>
      </w:r>
      <w:r>
        <w:t>Host</w:t>
      </w:r>
      <w:r w:rsidR="003E6A10">
        <w:t>"</w:t>
      </w:r>
      <w:r>
        <w:t xml:space="preserve">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w:t>
      </w:r>
      <w:r w:rsidR="003E6A10">
        <w:t>"</w:t>
      </w:r>
      <w:r w:rsidR="00663C19" w:rsidRPr="00406245">
        <w:t>Content-type</w:t>
      </w:r>
      <w:r w:rsidR="003E6A10">
        <w:t>"</w:t>
      </w:r>
      <w:r w:rsidR="00663C19" w:rsidRPr="00406245">
        <w:t xml:space="preserve"> and </w:t>
      </w:r>
      <w:r w:rsidR="003E6A10">
        <w:t>"</w:t>
      </w:r>
      <w:r w:rsidR="00663C19" w:rsidRPr="00406245">
        <w:t>Content-length</w:t>
      </w:r>
      <w:r w:rsidR="003E6A10">
        <w:t>"</w:t>
      </w:r>
      <w:r>
        <w:t xml:space="preserve"> which are required for any request that includes a payload.</w:t>
      </w:r>
    </w:p>
    <w:p w14:paraId="418403E8" w14:textId="15EF89E5" w:rsidR="00663C19" w:rsidRPr="00406245" w:rsidRDefault="00624016" w:rsidP="00BF60BC">
      <w:pPr>
        <w:pStyle w:val="Heading2"/>
      </w:pPr>
      <w:bookmarkStart w:id="14" w:name="_Ref492380069"/>
      <w:bookmarkStart w:id="15" w:name="_Ref492386536"/>
      <w:bookmarkStart w:id="16" w:name="_Toc521412438"/>
      <w:r>
        <w:t xml:space="preserve">Client Request </w:t>
      </w:r>
      <w:r>
        <w:sym w:font="Wingdings" w:char="F0E0"/>
      </w:r>
      <w:r w:rsidR="00663C19">
        <w:t xml:space="preserve"> Content Body</w:t>
      </w:r>
      <w:bookmarkEnd w:id="14"/>
      <w:bookmarkEnd w:id="15"/>
      <w:bookmarkEnd w:id="16"/>
    </w:p>
    <w:p w14:paraId="0096C070" w14:textId="66247CB5" w:rsidR="00663C19" w:rsidRDefault="00663C19" w:rsidP="00663C19">
      <w:r>
        <w:t xml:space="preserve">The optional body of the message can be sent by the client.  It is just a string of bytes that starts right after the </w:t>
      </w:r>
      <w:r w:rsidR="003E6A10">
        <w:t>"</w:t>
      </w:r>
      <w:r>
        <w:t>\r\n</w:t>
      </w:r>
      <w:r w:rsidR="003E6A10">
        <w:t>"</w:t>
      </w:r>
      <w:r w:rsidR="0017583D">
        <w:t xml:space="preserve"> after the header</w:t>
      </w:r>
      <w:r w:rsidR="00F8188A">
        <w:t>s</w:t>
      </w:r>
      <w:r>
        <w:t xml:space="preserve">.  The number of bytes sent is specified by the header </w:t>
      </w:r>
      <w:r w:rsidR="003E6A10">
        <w:t>"</w:t>
      </w:r>
      <w:r>
        <w:t>Content-length</w:t>
      </w:r>
      <w:r w:rsidR="003E6A10">
        <w:t>"</w:t>
      </w:r>
      <w:r>
        <w:t xml:space="preserve"> and the format of the body is specified by the header </w:t>
      </w:r>
      <w:r w:rsidR="003E6A10">
        <w:t>"</w:t>
      </w:r>
      <w:r>
        <w:t>Content-type</w:t>
      </w:r>
      <w:r w:rsidR="003E6A10">
        <w:t>"</w:t>
      </w:r>
      <w:r w:rsidR="0017583D">
        <w:t>.</w:t>
      </w:r>
    </w:p>
    <w:p w14:paraId="32614468" w14:textId="46D47AFF" w:rsidR="00663C19" w:rsidRPr="00406245" w:rsidRDefault="00663C19" w:rsidP="00663C19">
      <w:r w:rsidRPr="00406245">
        <w:t xml:space="preserve">The legal values of the </w:t>
      </w:r>
      <w:r w:rsidR="003E6A10">
        <w:t>"</w:t>
      </w:r>
      <w:r w:rsidRPr="00406245">
        <w:t>Content-Type</w:t>
      </w:r>
      <w:r w:rsidR="003E6A10">
        <w:t>"</w:t>
      </w:r>
      <w:r w:rsidRPr="00406245">
        <w:t xml:space="preserve"> header is also known as a </w:t>
      </w:r>
      <w:r w:rsidR="003E6A10">
        <w:t>"</w:t>
      </w:r>
      <w:r w:rsidRPr="00406245">
        <w:t>MIME Type</w:t>
      </w:r>
      <w:r w:rsidR="003E6A10">
        <w:t>"</w:t>
      </w:r>
      <w:r w:rsidRPr="00406245">
        <w:t xml:space="preserv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A3E1D7" w:rsidR="00663C19" w:rsidRPr="00406245" w:rsidRDefault="00663C19" w:rsidP="00663C19">
      <w:r w:rsidRPr="00406245">
        <w:t>The list runs to 100</w:t>
      </w:r>
      <w:r w:rsidR="003E6A10">
        <w:t>'</w:t>
      </w:r>
      <w:r w:rsidRPr="00406245">
        <w:t>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17" w:name="_Toc521412439"/>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18" w:name="_Toc521412440"/>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01DEC85D"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protocol (probably </w:t>
      </w:r>
      <w:r w:rsidR="003E6A10">
        <w:rPr>
          <w:rFonts w:asciiTheme="minorHAnsi" w:hAnsiTheme="minorHAnsi"/>
          <w:sz w:val="22"/>
          <w:szCs w:val="22"/>
        </w:rPr>
        <w:t>"</w:t>
      </w:r>
      <w:r w:rsidRPr="009B2A63">
        <w:rPr>
          <w:rFonts w:asciiTheme="minorHAnsi" w:hAnsiTheme="minorHAnsi"/>
          <w:sz w:val="22"/>
          <w:szCs w:val="22"/>
        </w:rPr>
        <w:t>HTTP/1.1</w:t>
      </w:r>
      <w:r w:rsidR="003E6A10">
        <w:rPr>
          <w:rFonts w:asciiTheme="minorHAnsi" w:hAnsiTheme="minorHAnsi"/>
          <w:sz w:val="22"/>
          <w:szCs w:val="22"/>
        </w:rPr>
        <w:t>"</w:t>
      </w:r>
      <w:r w:rsidRPr="009B2A63">
        <w:rPr>
          <w:rFonts w:asciiTheme="minorHAnsi" w:hAnsiTheme="minorHAnsi"/>
          <w:sz w:val="22"/>
          <w:szCs w:val="22"/>
        </w:rPr>
        <w:t>)</w:t>
      </w:r>
    </w:p>
    <w:p w14:paraId="5F52EB07" w14:textId="607F5CB4"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w:t>
      </w:r>
      <w:hyperlink r:id="rId23" w:history="1">
        <w:r w:rsidRPr="009B2A63">
          <w:rPr>
            <w:rFonts w:asciiTheme="minorHAnsi" w:hAnsiTheme="minorHAnsi"/>
            <w:sz w:val="22"/>
            <w:szCs w:val="22"/>
          </w:rPr>
          <w:t>Status Code</w:t>
        </w:r>
      </w:hyperlink>
      <w:r w:rsidRPr="009B2A63">
        <w:rPr>
          <w:rFonts w:asciiTheme="minorHAnsi" w:hAnsiTheme="minorHAnsi"/>
          <w:sz w:val="22"/>
          <w:szCs w:val="22"/>
        </w:rPr>
        <w:t xml:space="preserve"> (a number as defined by the </w:t>
      </w:r>
      <w:r w:rsidR="00D00F9E" w:rsidRPr="009B2A63">
        <w:rPr>
          <w:rFonts w:asciiTheme="minorHAnsi" w:hAnsiTheme="minorHAnsi"/>
          <w:sz w:val="22"/>
          <w:szCs w:val="22"/>
        </w:rPr>
        <w:t>IETF</w:t>
      </w:r>
      <w:r w:rsidRPr="009B2A63">
        <w:rPr>
          <w:rFonts w:asciiTheme="minorHAnsi" w:hAnsiTheme="minorHAnsi"/>
          <w:sz w:val="22"/>
          <w:szCs w:val="22"/>
        </w:rPr>
        <w:t>)</w:t>
      </w:r>
    </w:p>
    <w:p w14:paraId="0B0F5771"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Status Message (a short human readable text version of the status code).  This should not be processed by your client to act, use the Status Code instead.</w:t>
      </w:r>
    </w:p>
    <w:p w14:paraId="669A531B" w14:textId="2BF25608" w:rsidR="00663C19" w:rsidRDefault="00B56EB2"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A line </w:t>
      </w:r>
      <w:r w:rsidR="009B2A63">
        <w:rPr>
          <w:rFonts w:asciiTheme="minorHAnsi" w:hAnsiTheme="minorHAnsi"/>
          <w:sz w:val="22"/>
          <w:szCs w:val="22"/>
        </w:rPr>
        <w:t>with just</w:t>
      </w:r>
      <w:r w:rsidRPr="009B2A63">
        <w:rPr>
          <w:rFonts w:asciiTheme="minorHAnsi" w:hAnsiTheme="minorHAnsi"/>
          <w:sz w:val="22"/>
          <w:szCs w:val="22"/>
        </w:rPr>
        <w:t xml:space="preserve"> </w:t>
      </w:r>
      <w:r w:rsidR="003E6A10">
        <w:rPr>
          <w:rFonts w:asciiTheme="minorHAnsi" w:hAnsiTheme="minorHAnsi"/>
          <w:sz w:val="22"/>
          <w:szCs w:val="22"/>
        </w:rPr>
        <w:t>"</w:t>
      </w:r>
      <w:r w:rsidRPr="009B2A63">
        <w:rPr>
          <w:rFonts w:asciiTheme="minorHAnsi" w:hAnsiTheme="minorHAnsi"/>
          <w:sz w:val="22"/>
          <w:szCs w:val="22"/>
        </w:rPr>
        <w:t>\r\</w:t>
      </w:r>
      <w:r w:rsidR="00663C19" w:rsidRPr="009B2A63">
        <w:rPr>
          <w:rFonts w:asciiTheme="minorHAnsi" w:hAnsiTheme="minorHAnsi"/>
          <w:sz w:val="22"/>
          <w:szCs w:val="22"/>
        </w:rPr>
        <w:t>n</w:t>
      </w:r>
      <w:r w:rsidR="003E6A10">
        <w:rPr>
          <w:rFonts w:asciiTheme="minorHAnsi" w:hAnsiTheme="minorHAnsi"/>
          <w:sz w:val="22"/>
          <w:szCs w:val="22"/>
        </w:rPr>
        <w:t>"</w:t>
      </w:r>
    </w:p>
    <w:p w14:paraId="1290DAD0" w14:textId="77777777" w:rsidR="009B2A63" w:rsidRPr="009B2A63" w:rsidRDefault="009B2A63" w:rsidP="009B2A63">
      <w:pPr>
        <w:pStyle w:val="NumList"/>
        <w:numPr>
          <w:ilvl w:val="0"/>
          <w:numId w:val="0"/>
        </w:numPr>
        <w:ind w:left="720"/>
        <w:rPr>
          <w:rFonts w:asciiTheme="minorHAnsi" w:hAnsiTheme="minorHAnsi"/>
          <w:sz w:val="22"/>
          <w:szCs w:val="22"/>
        </w:rPr>
      </w:pPr>
    </w:p>
    <w:p w14:paraId="49731078" w14:textId="7AD48864" w:rsidR="00663C19" w:rsidRPr="00406245" w:rsidRDefault="00663C19" w:rsidP="00663C19">
      <w:r w:rsidRPr="00406245">
        <w:t>An example server response</w:t>
      </w:r>
      <w:r w:rsidR="009B2A63">
        <w:t xml:space="preserve"> start</w:t>
      </w:r>
      <w:r w:rsidRPr="00406245">
        <w:t xml:space="preserve"> line (indicating success) is:</w:t>
      </w:r>
    </w:p>
    <w:p w14:paraId="5E4BA761" w14:textId="77777777" w:rsidR="00663C19" w:rsidRPr="00193126" w:rsidRDefault="00663C19" w:rsidP="00663C19">
      <w:pPr>
        <w:pStyle w:val="CCode"/>
        <w:rPr>
          <w:color w:val="1F4E79" w:themeColor="accent1" w:themeShade="80"/>
        </w:rPr>
      </w:pPr>
      <w:r w:rsidRPr="00193126">
        <w:rPr>
          <w:color w:val="1F4E79" w:themeColor="accent1" w:themeShade="80"/>
        </w:rPr>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Pr="00193126" w:rsidRDefault="00663C19" w:rsidP="00663C19">
      <w:pPr>
        <w:pStyle w:val="CCode"/>
        <w:rPr>
          <w:color w:val="1F4E79" w:themeColor="accent1" w:themeShade="80"/>
        </w:rPr>
      </w:pPr>
      <w:r w:rsidRPr="00193126">
        <w:rPr>
          <w:color w:val="1F4E79" w:themeColor="accent1" w:themeShade="80"/>
        </w:rPr>
        <w:t>HTTP/1.1 404 NOT FOUND</w:t>
      </w:r>
    </w:p>
    <w:p w14:paraId="7D82556B" w14:textId="26A241FB" w:rsidR="000A12B1" w:rsidRDefault="000A12B1" w:rsidP="00BF60BC">
      <w:pPr>
        <w:pStyle w:val="Heading2"/>
      </w:pPr>
      <w:bookmarkStart w:id="19" w:name="_Toc521412441"/>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11145DF4"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55651715"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BF60BC">
      <w:pPr>
        <w:pStyle w:val="Heading2"/>
      </w:pPr>
      <w:bookmarkStart w:id="20" w:name="_Toc521412442"/>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131ACED8" w:rsidR="00D00F9E" w:rsidRPr="00D00F9E" w:rsidRDefault="00D00F9E" w:rsidP="00D00F9E">
      <w:r>
        <w:t xml:space="preserve">In addition to the Server Status Code, the server will respond with a short description of the status code e.g. </w:t>
      </w:r>
      <w:r w:rsidR="003E6A10">
        <w:t>"</w:t>
      </w:r>
      <w:r>
        <w:t>OK</w:t>
      </w:r>
      <w:r w:rsidR="003E6A10">
        <w:t>"</w:t>
      </w:r>
      <w:r w:rsidR="005B4FF6">
        <w:t xml:space="preserve"> or </w:t>
      </w:r>
      <w:r w:rsidR="003E6A10">
        <w:t>"</w:t>
      </w:r>
      <w:r w:rsidR="005B4FF6">
        <w:t>Created</w:t>
      </w:r>
      <w:r w:rsidR="003E6A10">
        <w:t>"</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21" w:name="_Toc521412443"/>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BF60BC">
      <w:pPr>
        <w:pStyle w:val="Heading2"/>
      </w:pPr>
      <w:bookmarkStart w:id="22" w:name="_Toc521412444"/>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0C499084" w14:textId="49B0EA09" w:rsidR="00663C19" w:rsidRPr="00406245" w:rsidRDefault="00663C19" w:rsidP="00BF60BC">
      <w:pPr>
        <w:pStyle w:val="Heading1"/>
      </w:pPr>
      <w:bookmarkStart w:id="23" w:name="_Toc521412445"/>
      <w:r w:rsidRPr="00406245">
        <w:t xml:space="preserve">Client for URLs or </w:t>
      </w:r>
      <w:r w:rsidR="003E6A10">
        <w:t>"</w:t>
      </w:r>
      <w:r w:rsidR="0011677D">
        <w:t>C</w:t>
      </w:r>
      <w:r w:rsidR="003E6A10">
        <w:t>"</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3C98C2DD" w:rsidR="00663C19" w:rsidRDefault="00663C19" w:rsidP="00663C19">
      <w:r w:rsidRPr="00406245">
        <w:t xml:space="preserve">For example, if you want to see </w:t>
      </w:r>
      <w:r w:rsidR="00794AA5">
        <w:t xml:space="preserve">what options are available on the </w:t>
      </w:r>
      <w:r w:rsidR="003E6A10">
        <w:t>"</w:t>
      </w:r>
      <w:r w:rsidR="00794AA5">
        <w:t>anything</w:t>
      </w:r>
      <w:r w:rsidR="003E6A10">
        <w:t>"</w:t>
      </w:r>
      <w:r w:rsidR="00794AA5">
        <w:t xml:space="preserve"> resource on the httpbin.org </w:t>
      </w:r>
      <w:r w:rsidRPr="00406245">
        <w:t>we</w:t>
      </w:r>
      <w:r>
        <w:t>bsite you can type the command</w:t>
      </w:r>
      <w:r w:rsidR="00794AA5">
        <w:t>:</w:t>
      </w:r>
    </w:p>
    <w:p w14:paraId="65D18C86" w14:textId="46E14ECB" w:rsidR="00663C19" w:rsidRPr="00193126" w:rsidRDefault="00663C19" w:rsidP="00663C19">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w:t>
      </w:r>
      <w:r w:rsidR="00794AA5" w:rsidRPr="00193126">
        <w:rPr>
          <w:color w:val="1F4E79" w:themeColor="accent1" w:themeShade="80"/>
        </w:rPr>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Pr="00193126" w:rsidRDefault="00663C19" w:rsidP="00663C19">
      <w:pPr>
        <w:pStyle w:val="CCode"/>
        <w:rPr>
          <w:color w:val="1F4E79" w:themeColor="accent1" w:themeShade="80"/>
        </w:rPr>
      </w:pPr>
      <w:r w:rsidRPr="00193126">
        <w:rPr>
          <w:color w:val="1F4E79" w:themeColor="accent1" w:themeShade="80"/>
        </w:rPr>
        <w:t>OPTIONS /</w:t>
      </w:r>
      <w:r w:rsidR="00794AA5" w:rsidRPr="00193126">
        <w:rPr>
          <w:color w:val="1F4E79" w:themeColor="accent1" w:themeShade="80"/>
        </w:rPr>
        <w:t>anything HTTP</w:t>
      </w:r>
      <w:r w:rsidRPr="00193126">
        <w:rPr>
          <w:color w:val="1F4E79" w:themeColor="accent1" w:themeShade="80"/>
        </w:rPr>
        <w:t>/1.1</w:t>
      </w:r>
    </w:p>
    <w:p w14:paraId="055FD26F" w14:textId="5F8FB7EC" w:rsidR="00EA4B91" w:rsidRPr="00193126" w:rsidRDefault="00EA4B91" w:rsidP="00663C19">
      <w:pPr>
        <w:pStyle w:val="CCode"/>
        <w:rPr>
          <w:color w:val="1F4E79" w:themeColor="accent1" w:themeShade="80"/>
        </w:rPr>
      </w:pPr>
      <w:r w:rsidRPr="00193126">
        <w:rPr>
          <w:color w:val="1F4E79" w:themeColor="accent1" w:themeShade="80"/>
        </w:rPr>
        <w:t>Host: httpbin.org</w:t>
      </w:r>
    </w:p>
    <w:p w14:paraId="0CA8CB3E" w14:textId="56346EAB" w:rsidR="00663C19" w:rsidRDefault="00663C19" w:rsidP="00663C19">
      <w:r w:rsidRPr="00406245">
        <w:t>The website will then reply with the HTTP options that it supports and you will see the output on the terminal (because of the -v)</w:t>
      </w:r>
      <w:r w:rsidR="00EA4B91">
        <w:t>.</w:t>
      </w:r>
    </w:p>
    <w:p w14:paraId="4B7CCA30" w14:textId="380A79BA" w:rsidR="00EA4B91" w:rsidRPr="00406245" w:rsidRDefault="00EA4B91" w:rsidP="00663C19">
      <w:r>
        <w:t>The data sent from you</w:t>
      </w:r>
      <w:r w:rsidR="003E6A10">
        <w:t>r</w:t>
      </w:r>
      <w:r>
        <w:t xml:space="preserve"> client to the server is shown as lines starting with </w:t>
      </w:r>
      <w:r w:rsidR="003E6A10">
        <w:t>"</w:t>
      </w:r>
      <w:r>
        <w:t>&gt;</w:t>
      </w:r>
      <w:r w:rsidR="003E6A10">
        <w:t>"</w:t>
      </w:r>
      <w:r>
        <w:t xml:space="preserve"> while the response data from the server is shown as lines starting with </w:t>
      </w:r>
      <w:r w:rsidR="003E6A10">
        <w:t>"</w:t>
      </w:r>
      <w:r>
        <w:t>&lt;</w:t>
      </w:r>
      <w:r w:rsidR="003E6A10">
        <w:t>"</w:t>
      </w:r>
      <w:r>
        <w: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D98BE44" w:rsidR="00663C19" w:rsidRDefault="00663C19" w:rsidP="00663C19">
      <w:r>
        <w:lastRenderedPageBreak/>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w:t>
      </w:r>
      <w:r w:rsidR="003E6A10">
        <w:t>'</w:t>
      </w:r>
      <w:r w:rsidR="00794AA5">
        <w: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04DE7A60" w:rsidR="009006D9" w:rsidRPr="00193126" w:rsidRDefault="009006D9" w:rsidP="009006D9">
      <w:pPr>
        <w:pStyle w:val="CCode"/>
        <w:rPr>
          <w:rStyle w:val="Hyperlink"/>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Pr="00193126">
        <w:rPr>
          <w:color w:val="1F4E79" w:themeColor="accent1" w:themeShade="80"/>
        </w:rPr>
        <w:t xml:space="preserve">POST </w:t>
      </w:r>
      <w:r w:rsidR="00794AA5" w:rsidRPr="00193126">
        <w:rPr>
          <w:color w:val="1F4E79" w:themeColor="accent1" w:themeShade="80"/>
        </w:rPr>
        <w:t xml:space="preserve">-H </w:t>
      </w:r>
      <w:r w:rsidR="003E6A10">
        <w:rPr>
          <w:color w:val="1F4E79" w:themeColor="accent1" w:themeShade="80"/>
        </w:rPr>
        <w:t>"</w:t>
      </w:r>
      <w:r w:rsidR="00794AA5" w:rsidRPr="00193126">
        <w:rPr>
          <w:color w:val="1F4E79" w:themeColor="accent1" w:themeShade="80"/>
        </w:rPr>
        <w:t>Content-type: application/json</w:t>
      </w:r>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r w:rsidR="003E6A10">
        <w:rPr>
          <w:color w:val="1F4E79" w:themeColor="accent1" w:themeShade="80"/>
        </w:rPr>
        <w:t>"</w:t>
      </w:r>
      <w:r w:rsidRPr="00193126">
        <w:rPr>
          <w:color w:val="1F4E79" w:themeColor="accent1" w:themeShade="80"/>
        </w:rPr>
        <w:t>:</w:t>
      </w:r>
      <w:r w:rsidR="00794AA5" w:rsidRPr="00193126">
        <w:rPr>
          <w:color w:val="1F4E79" w:themeColor="accent1" w:themeShade="80"/>
        </w:rPr>
        <w:t>\</w:t>
      </w:r>
      <w:r w:rsidR="003E6A10">
        <w:rPr>
          <w:color w:val="1F4E79" w:themeColor="accent1" w:themeShade="80"/>
        </w:rPr>
        <w:t>"</w:t>
      </w:r>
      <w:r w:rsidR="00794AA5" w:rsidRPr="00193126">
        <w:rPr>
          <w:color w:val="1F4E79" w:themeColor="accent1" w:themeShade="80"/>
        </w:rPr>
        <w:t>Value1\</w:t>
      </w:r>
      <w:r w:rsidR="003E6A10">
        <w:rPr>
          <w:color w:val="1F4E79" w:themeColor="accent1" w:themeShade="80"/>
        </w:rPr>
        <w:t>"</w:t>
      </w:r>
      <w:r w:rsidR="00794AA5" w:rsidRPr="00193126">
        <w:rPr>
          <w:color w:val="1F4E79" w:themeColor="accent1" w:themeShade="80"/>
        </w:rPr>
        <w:t>}</w:t>
      </w:r>
      <w:r w:rsidR="003E6A10">
        <w:rPr>
          <w:color w:val="1F4E79" w:themeColor="accent1" w:themeShade="80"/>
        </w:rPr>
        <w:t>"</w:t>
      </w:r>
      <w:r w:rsidR="003B25F5" w:rsidRPr="00193126">
        <w:rPr>
          <w:color w:val="1F4E79" w:themeColor="accent1" w:themeShade="80"/>
        </w:rPr>
        <w:t xml:space="preserve"> </w:t>
      </w:r>
      <w:r w:rsidR="00794AA5" w:rsidRPr="00193126">
        <w:rPr>
          <w:color w:val="1F4E79" w:themeColor="accent1" w:themeShade="80"/>
        </w:rPr>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723F8FE0" w:rsidR="00794AA5" w:rsidRPr="00193126" w:rsidRDefault="00794AA5" w:rsidP="00794AA5">
      <w:pPr>
        <w:pStyle w:val="CCode"/>
        <w:rPr>
          <w:color w:val="1F4E79" w:themeColor="accent1" w:themeShade="80"/>
          <w:u w:val="single"/>
        </w:rPr>
      </w:pPr>
      <w:r w:rsidRPr="00193126">
        <w:rPr>
          <w:color w:val="1F4E79" w:themeColor="accent1" w:themeShade="80"/>
        </w:rPr>
        <w:t xml:space="preserve">curl -v -X POST -H </w:t>
      </w:r>
      <w:r w:rsidR="003E6A10">
        <w:rPr>
          <w:color w:val="1F4E79" w:themeColor="accent1" w:themeShade="80"/>
        </w:rPr>
        <w:t>'</w:t>
      </w:r>
      <w:r w:rsidRPr="00193126">
        <w:rPr>
          <w:color w:val="1F4E79" w:themeColor="accent1" w:themeShade="80"/>
        </w:rPr>
        <w:t>Content-type: application/json</w:t>
      </w:r>
      <w:r w:rsidR="003E6A10">
        <w:rPr>
          <w:color w:val="1F4E79" w:themeColor="accent1" w:themeShade="80"/>
        </w:rPr>
        <w:t>'</w:t>
      </w:r>
      <w:r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r w:rsidR="003E6A10">
        <w:rPr>
          <w:color w:val="1F4E79" w:themeColor="accent1" w:themeShade="80"/>
        </w:rPr>
        <w:t>"</w:t>
      </w:r>
      <w:r w:rsidRPr="00193126">
        <w:rPr>
          <w:color w:val="1F4E79" w:themeColor="accent1" w:themeShade="80"/>
        </w:rPr>
        <w:t>:\</w:t>
      </w:r>
      <w:r w:rsidR="004A01AF">
        <w:rPr>
          <w:color w:val="1F4E79" w:themeColor="accent1" w:themeShade="80"/>
        </w:rPr>
        <w:t>"</w:t>
      </w:r>
      <w:r w:rsidRPr="00193126">
        <w:rPr>
          <w:color w:val="1F4E79" w:themeColor="accent1" w:themeShade="80"/>
        </w:rPr>
        <w:t>Value1\</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 xml:space="preserve">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522657E2" w:rsidR="00663C19" w:rsidRPr="00406245" w:rsidRDefault="00663C19" w:rsidP="00706471">
            <w:r w:rsidRPr="00406245">
              <w:t>Verbose: all the http request and response will be echo</w:t>
            </w:r>
            <w:r w:rsidR="003E6A10">
              <w:t>'</w:t>
            </w:r>
            <w:r w:rsidRPr="00406245">
              <w:t>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2600042B" w:rsidR="00663C19" w:rsidRPr="00406245" w:rsidRDefault="00663C19" w:rsidP="00706471">
            <w:r w:rsidRPr="00406245">
              <w:t xml:space="preserve">-X </w:t>
            </w:r>
            <w:r w:rsidR="003E6A10">
              <w:t>"</w:t>
            </w:r>
            <w:r w:rsidRPr="00406245">
              <w:t>command</w:t>
            </w:r>
            <w:r w:rsidR="003E6A10">
              <w:t>"</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64EC62CD"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http://httpbin.org/get</w:t>
            </w:r>
          </w:p>
        </w:tc>
      </w:tr>
      <w:tr w:rsidR="00663C19" w:rsidRPr="00406245" w14:paraId="277ADA5E" w14:textId="77777777" w:rsidTr="007263B1">
        <w:tc>
          <w:tcPr>
            <w:tcW w:w="2988" w:type="dxa"/>
            <w:vMerge w:val="restart"/>
            <w:vAlign w:val="center"/>
          </w:tcPr>
          <w:p w14:paraId="63B9E1AE" w14:textId="71638E15" w:rsidR="00663C19" w:rsidRPr="00406245" w:rsidRDefault="00663C19" w:rsidP="00706471">
            <w:r w:rsidRPr="00406245">
              <w:t xml:space="preserve">-H </w:t>
            </w:r>
            <w:r w:rsidR="003E6A10">
              <w:t>"</w:t>
            </w:r>
            <w:r w:rsidRPr="00406245">
              <w:t>headername:headervalue</w:t>
            </w:r>
            <w:r w:rsidR="003E6A10">
              <w:t>"</w:t>
            </w:r>
          </w:p>
        </w:tc>
        <w:tc>
          <w:tcPr>
            <w:tcW w:w="8251" w:type="dxa"/>
          </w:tcPr>
          <w:p w14:paraId="6D13B104" w14:textId="2025DF3E"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w:t>
            </w:r>
            <w:r w:rsidR="003E6A10">
              <w:t>"</w:t>
            </w:r>
            <w:r w:rsidRPr="00406245">
              <w:t>Content-Type:</w:t>
            </w:r>
            <w:r w:rsidR="003E6A10">
              <w:t>"</w:t>
            </w:r>
            <w:r w:rsidRPr="00406245">
              <w:t xml:space="preserv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4666BA61"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-H </w:t>
            </w:r>
            <w:r w:rsidR="003E6A10">
              <w:rPr>
                <w:color w:val="1F4E79" w:themeColor="accent1" w:themeShade="80"/>
              </w:rPr>
              <w:t>'</w:t>
            </w:r>
            <w:r w:rsidR="00794AA5" w:rsidRPr="00193126">
              <w:rPr>
                <w:color w:val="1F4E79" w:themeColor="accent1" w:themeShade="80"/>
              </w:rPr>
              <w:t>x-some-custom: someValue</w:t>
            </w:r>
            <w:r w:rsidR="003E6A10">
              <w:rPr>
                <w:color w:val="1F4E79" w:themeColor="accent1" w:themeShade="80"/>
              </w:rPr>
              <w:t>'</w:t>
            </w:r>
            <w:r w:rsidRPr="00193126">
              <w:rPr>
                <w:color w:val="1F4E79" w:themeColor="accent1" w:themeShade="80"/>
              </w:rPr>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0DD43BD9" w:rsidR="00663C19" w:rsidRPr="00406245" w:rsidRDefault="00663C19" w:rsidP="00706471">
            <w:r w:rsidRPr="00406245">
              <w:t xml:space="preserve">-d </w:t>
            </w:r>
            <w:r w:rsidR="003E6A10">
              <w:t>"</w:t>
            </w:r>
            <w:r w:rsidRPr="00406245">
              <w:t>data</w:t>
            </w:r>
            <w:r w:rsidR="003E6A10">
              <w:t>"</w:t>
            </w:r>
          </w:p>
          <w:p w14:paraId="069F384E" w14:textId="00A739CE" w:rsidR="00663C19" w:rsidRPr="00406245" w:rsidRDefault="00663C19" w:rsidP="00706471">
            <w:r w:rsidRPr="00406245">
              <w:t xml:space="preserve">--databinary </w:t>
            </w:r>
            <w:r w:rsidR="003E6A10">
              <w:t>"</w:t>
            </w:r>
            <w:r w:rsidRPr="00406245">
              <w:t>data</w:t>
            </w:r>
            <w:r w:rsidR="003E6A10">
              <w:t>"</w:t>
            </w:r>
          </w:p>
        </w:tc>
        <w:tc>
          <w:tcPr>
            <w:tcW w:w="8251" w:type="dxa"/>
          </w:tcPr>
          <w:p w14:paraId="253FC9D3" w14:textId="4CAAA562" w:rsidR="00663C19" w:rsidRPr="00406245" w:rsidRDefault="00663C19" w:rsidP="00706471">
            <w:r w:rsidRPr="00406245">
              <w:t xml:space="preserve">Specifies the data for a PUT, POST.  </w:t>
            </w:r>
            <w:r>
              <w:t>CURL</w:t>
            </w:r>
            <w:r w:rsidRPr="00406245">
              <w:t xml:space="preserve"> will automatically add the </w:t>
            </w:r>
            <w:r w:rsidR="003E6A10">
              <w:t>"</w:t>
            </w:r>
            <w:r w:rsidRPr="00406245">
              <w:t>Content-length:</w:t>
            </w:r>
            <w:r w:rsidR="003E6A10">
              <w:t>"</w:t>
            </w:r>
            <w:r w:rsidRPr="00406245">
              <w:t xml:space="preserve">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54858876"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PUT -H </w:t>
            </w:r>
            <w:r w:rsidR="003E6A10">
              <w:rPr>
                <w:color w:val="1F4E79" w:themeColor="accent1" w:themeShade="80"/>
              </w:rPr>
              <w:t>'</w:t>
            </w:r>
            <w:r w:rsidR="00794AA5" w:rsidRPr="00193126">
              <w:rPr>
                <w:color w:val="1F4E79" w:themeColor="accent1" w:themeShade="80"/>
              </w:rPr>
              <w:t>content-type: application/json</w:t>
            </w:r>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00794AA5" w:rsidRPr="00193126">
              <w:rPr>
                <w:color w:val="1F4E79" w:themeColor="accent1" w:themeShade="80"/>
              </w:rPr>
              <w:t>{asdf}</w:t>
            </w:r>
            <w:r w:rsidR="003E6A10">
              <w:rPr>
                <w:color w:val="1F4E79" w:themeColor="accent1" w:themeShade="80"/>
              </w:rPr>
              <w:t>'</w:t>
            </w:r>
            <w:r w:rsidRPr="00193126">
              <w:rPr>
                <w:color w:val="1F4E79" w:themeColor="accent1" w:themeShade="80"/>
              </w:rPr>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193126" w:rsidRDefault="00663C19" w:rsidP="00706471">
            <w:pPr>
              <w:pStyle w:val="CCode"/>
              <w:rPr>
                <w:color w:val="1F4E79" w:themeColor="accent1" w:themeShade="80"/>
              </w:rPr>
            </w:pPr>
            <w:r w:rsidRPr="00193126">
              <w:rPr>
                <w:color w:val="1F4E79" w:themeColor="accent1" w:themeShade="80"/>
              </w:rPr>
              <w:t>curl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193126" w:rsidRDefault="00663C19" w:rsidP="00706471">
            <w:pPr>
              <w:pStyle w:val="CCode"/>
              <w:rPr>
                <w:color w:val="1F4E79" w:themeColor="accent1" w:themeShade="80"/>
              </w:rPr>
            </w:pPr>
            <w:r w:rsidRPr="00193126">
              <w:rPr>
                <w:color w:val="1F4E79" w:themeColor="accent1" w:themeShade="80"/>
              </w:rPr>
              <w:t>curl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E8D8AA0" w:rsidR="00663C19" w:rsidRPr="00406245" w:rsidRDefault="00663C19" w:rsidP="00706471">
            <w:r w:rsidRPr="00406245">
              <w:lastRenderedPageBreak/>
              <w:t xml:space="preserve">--cookie </w:t>
            </w:r>
            <w:r w:rsidR="003E6A10">
              <w:t>"</w:t>
            </w:r>
            <w:r w:rsidRPr="00406245">
              <w:t>value</w:t>
            </w:r>
            <w:r w:rsidR="003E6A10">
              <w:t>"</w:t>
            </w:r>
          </w:p>
        </w:tc>
        <w:tc>
          <w:tcPr>
            <w:tcW w:w="8251" w:type="dxa"/>
          </w:tcPr>
          <w:p w14:paraId="642B1238" w14:textId="11629600" w:rsidR="00663C19" w:rsidRPr="00406245" w:rsidRDefault="00663C19" w:rsidP="00706471">
            <w:r w:rsidRPr="00406245">
              <w:t xml:space="preserve">This will add the header </w:t>
            </w:r>
            <w:r w:rsidR="003E6A10">
              <w:t>"</w:t>
            </w:r>
            <w:r w:rsidRPr="00406245">
              <w:t>Cookie: value</w:t>
            </w:r>
            <w:r w:rsidR="003E6A10">
              <w:t>"</w:t>
            </w:r>
            <w:r w:rsidRPr="00406245">
              <w:t xml:space="preserv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2233585F" w:rsidR="00663C19" w:rsidRPr="00406245" w:rsidRDefault="00663C19" w:rsidP="00706471">
            <w:pPr>
              <w:pStyle w:val="CCode"/>
            </w:pPr>
            <w:r w:rsidRPr="00193126">
              <w:rPr>
                <w:color w:val="1F4E79" w:themeColor="accent1" w:themeShade="80"/>
              </w:rPr>
              <w:t>curl</w:t>
            </w:r>
            <w:r w:rsidR="00794AA5" w:rsidRPr="00193126">
              <w:rPr>
                <w:color w:val="1F4E79" w:themeColor="accent1" w:themeShade="80"/>
              </w:rPr>
              <w:t xml:space="preserve"> –v --cookie </w:t>
            </w:r>
            <w:r w:rsidR="003E6A10">
              <w:rPr>
                <w:color w:val="1F4E79" w:themeColor="accent1" w:themeShade="80"/>
              </w:rPr>
              <w:t>'</w:t>
            </w:r>
            <w:r w:rsidR="00794AA5" w:rsidRPr="00193126">
              <w:rPr>
                <w:color w:val="1F4E79" w:themeColor="accent1" w:themeShade="80"/>
              </w:rPr>
              <w:t>name=arh</w:t>
            </w:r>
            <w:r w:rsidR="003E6A10">
              <w:rPr>
                <w:color w:val="1F4E79" w:themeColor="accent1" w:themeShade="80"/>
              </w:rPr>
              <w:t>'</w:t>
            </w:r>
            <w:r w:rsidRPr="00193126">
              <w:rPr>
                <w:color w:val="1F4E79" w:themeColor="accent1" w:themeShade="80"/>
              </w:rPr>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433DB1B8"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httpbin.org</w:t>
            </w:r>
            <w:r w:rsidR="006334EA">
              <w:t xml:space="preserve"> the connection will fail</w:t>
            </w:r>
            <w:r w:rsidRPr="00406245">
              <w:t xml:space="preserve">.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193126" w:rsidRDefault="00663C19" w:rsidP="00706471">
            <w:pPr>
              <w:pStyle w:val="CCode"/>
              <w:rPr>
                <w:color w:val="1F4E79" w:themeColor="accent1" w:themeShade="80"/>
              </w:rPr>
            </w:pPr>
            <w:r w:rsidRPr="00193126">
              <w:rPr>
                <w:color w:val="1F4E79" w:themeColor="accent1" w:themeShade="80"/>
              </w:rPr>
              <w:t>curl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193126" w:rsidRDefault="00663C19" w:rsidP="00706471">
            <w:pPr>
              <w:pStyle w:val="CCode"/>
              <w:rPr>
                <w:color w:val="1F4E79" w:themeColor="accent1" w:themeShade="80"/>
              </w:rPr>
            </w:pPr>
            <w:r w:rsidRPr="00193126">
              <w:rPr>
                <w:color w:val="1F4E79" w:themeColor="accent1" w:themeShade="80"/>
              </w:rPr>
              <w:t>curl --cert client_cert.pem https://httpbin.org/</w:t>
            </w:r>
          </w:p>
        </w:tc>
      </w:tr>
    </w:tbl>
    <w:p w14:paraId="1E2F90CD" w14:textId="77777777" w:rsidR="00663C19" w:rsidRDefault="00663C19" w:rsidP="00663C19"/>
    <w:p w14:paraId="21D2D2E1" w14:textId="21D104B7"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w:t>
      </w:r>
    </w:p>
    <w:p w14:paraId="2FF0C360" w14:textId="61C59827" w:rsidR="00663C19" w:rsidRPr="00406245" w:rsidRDefault="00663C19" w:rsidP="00BF60BC">
      <w:pPr>
        <w:pStyle w:val="Heading1"/>
      </w:pPr>
      <w:bookmarkStart w:id="24" w:name="_Toc521412446"/>
      <w:r w:rsidRPr="00406245">
        <w:t>Representational State Transfer (</w:t>
      </w:r>
      <w:hyperlink r:id="rId35" w:history="1">
        <w:r w:rsidRPr="00406245">
          <w:rPr>
            <w:rStyle w:val="Hyperlink"/>
          </w:rPr>
          <w:t>REST</w:t>
        </w:r>
      </w:hyperlink>
      <w:r w:rsidRPr="00406245">
        <w:t>) &amp; RESTful APIs</w:t>
      </w:r>
      <w:bookmarkEnd w:id="24"/>
    </w:p>
    <w:p w14:paraId="42841836" w14:textId="746AFA43"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w:t>
      </w:r>
      <w:r w:rsidR="003E6A10">
        <w:t>'</w:t>
      </w:r>
      <w:r w:rsidRPr="00406245">
        <w:t>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w:t>
      </w:r>
      <w:r w:rsidR="003E6A10">
        <w:t>"</w:t>
      </w:r>
      <w:r w:rsidRPr="00406245">
        <w:t>rest api definition</w:t>
      </w:r>
      <w:r w:rsidR="003E6A10">
        <w:t>"</w:t>
      </w:r>
      <w:r w:rsidRPr="00406245">
        <w:t xml:space="preserve"> or </w:t>
      </w:r>
      <w:r w:rsidR="003E6A10">
        <w:t>"</w:t>
      </w:r>
      <w:r w:rsidRPr="00406245">
        <w:t>rest api tutorial</w:t>
      </w:r>
      <w:r w:rsidR="003E6A10">
        <w:t>"</w:t>
      </w:r>
      <w:r w:rsidRPr="00406245">
        <w:t xml:space="preserve">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BF60BC">
      <w:pPr>
        <w:pStyle w:val="Heading2"/>
      </w:pPr>
      <w:bookmarkStart w:id="25" w:name="_Toc521412447"/>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205EC8F2" w14:textId="470FE456" w:rsidR="00663C19" w:rsidRPr="004C1AEE" w:rsidRDefault="00A32A88" w:rsidP="00663C19">
      <w:pPr>
        <w:pStyle w:val="ListParagraph"/>
        <w:numPr>
          <w:ilvl w:val="0"/>
          <w:numId w:val="7"/>
        </w:numPr>
        <w:rPr>
          <w:rStyle w:val="Hyperlink"/>
          <w:color w:val="auto"/>
          <w:u w:val="none"/>
        </w:rPr>
      </w:pPr>
      <w:hyperlink r:id="rId37"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47B784CB" w:rsidR="00663C19" w:rsidRPr="004C1AEE" w:rsidRDefault="00663C19" w:rsidP="00663C19">
      <w:pPr>
        <w:pStyle w:val="ListParagraph"/>
        <w:numPr>
          <w:ilvl w:val="0"/>
          <w:numId w:val="8"/>
        </w:numPr>
        <w:rPr>
          <w:rStyle w:val="Hyperlink"/>
          <w:color w:val="auto"/>
          <w:u w:val="none"/>
        </w:rPr>
      </w:pPr>
      <w:r w:rsidRPr="004C1AEE">
        <w:t xml:space="preserve">Weather - </w:t>
      </w:r>
      <w:hyperlink r:id="rId38"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66E3982" w:rsidR="00663C19" w:rsidRDefault="00663C19" w:rsidP="00663C19">
      <w:pPr>
        <w:pStyle w:val="ListParagraph"/>
        <w:numPr>
          <w:ilvl w:val="0"/>
          <w:numId w:val="8"/>
        </w:numPr>
        <w:rPr>
          <w:rStyle w:val="Hyperlink"/>
          <w:color w:val="auto"/>
          <w:u w:val="none"/>
        </w:rPr>
      </w:pPr>
      <w:r w:rsidRPr="004C1AEE">
        <w:t xml:space="preserve">Google Translate - </w:t>
      </w:r>
      <w:hyperlink r:id="rId39" w:history="1">
        <w:r w:rsidRPr="004C1AEE">
          <w:rPr>
            <w:rStyle w:val="Hyperlink"/>
            <w:color w:val="auto"/>
            <w:u w:val="none"/>
          </w:rPr>
          <w:t>https://cloud.google.com/translate/docs/translating-text</w:t>
        </w:r>
      </w:hyperlink>
    </w:p>
    <w:p w14:paraId="5F1E12F7" w14:textId="7A366A2A" w:rsidR="00663C19" w:rsidRPr="00406245" w:rsidRDefault="00663C19" w:rsidP="00663C19">
      <w:r w:rsidRPr="00406245">
        <w:t xml:space="preserve">A vast number of the APIs on the internet use an </w:t>
      </w:r>
      <w:r w:rsidR="003E6A10">
        <w:t>"</w:t>
      </w:r>
      <w:r w:rsidRPr="00406245">
        <w:t>API key</w:t>
      </w:r>
      <w:r w:rsidR="003E6A10">
        <w:t>"</w:t>
      </w:r>
      <w:r w:rsidRPr="00406245">
        <w:t>.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58A0F8F9" w:rsidR="00663C19" w:rsidRPr="004C1AEE" w:rsidRDefault="00663C19" w:rsidP="00663C19">
      <w:pPr>
        <w:pStyle w:val="ListParagraph"/>
        <w:numPr>
          <w:ilvl w:val="0"/>
          <w:numId w:val="6"/>
        </w:numPr>
      </w:pPr>
      <w:r w:rsidRPr="004C1AEE">
        <w:t>HTTP header</w:t>
      </w:r>
      <w:r w:rsidRPr="004C1AEE">
        <w:tab/>
      </w:r>
      <w:r w:rsidR="003E6A10">
        <w:t>"</w:t>
      </w:r>
      <w:r w:rsidRPr="004C1AEE">
        <w:t>X-myapikey: 1234abcd</w:t>
      </w:r>
      <w:r w:rsidR="003E6A10">
        <w:t>"</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26" w:name="_Toc521412448"/>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5486E302" w:rsidR="00663C19" w:rsidRPr="00406245" w:rsidRDefault="00663C19" w:rsidP="00663C19">
      <w:r w:rsidRPr="00406245">
        <w:t xml:space="preserve">The WICED SDK </w:t>
      </w:r>
      <w:r>
        <w:t xml:space="preserve">has </w:t>
      </w:r>
      <w:r w:rsidRPr="00406245">
        <w:t>several built-in HTTP libr</w:t>
      </w:r>
      <w:r w:rsidR="00DE7E5E">
        <w:t>aries including protocols/HTTP_c</w:t>
      </w:r>
      <w:r w:rsidRPr="00406245">
        <w:t xml:space="preserve">lient </w:t>
      </w:r>
      <w:r w:rsidR="002F1AEC">
        <w:t xml:space="preserve">which </w:t>
      </w:r>
      <w:r w:rsidRPr="00406245">
        <w:t xml:space="preserve">provides support for HTTP 1.1 Clients.  You can find the documentation for this library under </w:t>
      </w:r>
      <w:r w:rsidR="003E6A10">
        <w:t>"</w:t>
      </w:r>
      <w:r w:rsidRPr="00406245">
        <w:t>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w:t>
      </w:r>
      <w:r w:rsidR="003E6A10">
        <w:t>"</w:t>
      </w:r>
      <w:r w:rsidRPr="00406245">
        <w:t xml:space="preserve">.  This library supports both HTTP and HTTPS. </w:t>
      </w:r>
    </w:p>
    <w:p w14:paraId="79B3E006" w14:textId="43AF0C4B" w:rsidR="00663C19" w:rsidRPr="00406245" w:rsidRDefault="00FB40FB" w:rsidP="00663C19">
      <w:r>
        <w:t>To make the HTTP_c</w:t>
      </w:r>
      <w:r w:rsidR="00663C19" w:rsidRPr="00406245">
        <w:t>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3C595BF0"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w:t>
      </w:r>
      <w:ins w:id="27" w:author="Greg Landry" w:date="2018-09-21T18:01:00Z">
        <w:r w:rsidR="00AA3E50">
          <w:t>e</w:t>
        </w:r>
      </w:ins>
      <w:del w:id="28" w:author="Greg Landry" w:date="2018-09-21T18:01:00Z">
        <w:r w:rsidRPr="004C1AEE" w:rsidDel="00AA3E50">
          <w:delText>ation_info_t</w:delText>
        </w:r>
      </w:del>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21873241" w:rsidR="00663C19" w:rsidRPr="004C1AEE" w:rsidRDefault="00482E16" w:rsidP="00663C19">
      <w:pPr>
        <w:pStyle w:val="ListParagraph"/>
        <w:numPr>
          <w:ilvl w:val="0"/>
          <w:numId w:val="9"/>
        </w:numPr>
        <w:tabs>
          <w:tab w:val="left" w:pos="5850"/>
        </w:tabs>
      </w:pPr>
      <w:r>
        <w:t>W</w:t>
      </w:r>
      <w:r w:rsidR="00C36211">
        <w:t xml:space="preserve">rite the end (the blank line </w:t>
      </w:r>
      <w:r w:rsidR="003E6A10">
        <w:t>"</w:t>
      </w:r>
      <w:r w:rsidR="00C36211">
        <w:t>\r\</w:t>
      </w:r>
      <w:r w:rsidR="00663C19" w:rsidRPr="004C1AEE">
        <w:t>n</w:t>
      </w:r>
      <w:r w:rsidR="003E6A10">
        <w:t>"</w:t>
      </w:r>
      <w:r w:rsidR="00663C19" w:rsidRPr="004C1AEE">
        <w:t>)</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3883294F" w:rsidR="00663C19" w:rsidRPr="00406245" w:rsidRDefault="00663C19" w:rsidP="00663C19">
      <w:r w:rsidRPr="00406245">
        <w:t>Then you wait for the callback.  In t</w:t>
      </w:r>
      <w:r w:rsidR="00C95881">
        <w:t>he callback function (which you</w:t>
      </w:r>
      <w:r w:rsidRPr="00406245">
        <w:t xml:space="preserve">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44C08F5F" w:rsidR="00663C19" w:rsidRPr="00406245" w:rsidRDefault="00663C19" w:rsidP="00663C19">
      <w:r w:rsidRPr="00406245">
        <w:t>The structure ha</w:t>
      </w:r>
      <w:r>
        <w:t>s a pointer to the payload and the</w:t>
      </w:r>
      <w:r w:rsidRPr="00406245">
        <w:t xml:space="preserve"> number of bytes.  You are responsible for parsing (or whatever) that data.  Don</w:t>
      </w:r>
      <w:r w:rsidR="003E6A10">
        <w:t>'</w:t>
      </w:r>
      <w:r w:rsidRPr="00406245">
        <w:t>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29" w:name="_Toc521412449"/>
      <w:r w:rsidRPr="00406245">
        <w:lastRenderedPageBreak/>
        <w:t>Httpbin.org</w:t>
      </w:r>
      <w:bookmarkEnd w:id="29"/>
    </w:p>
    <w:p w14:paraId="01F44E38" w14:textId="3AAC6A21" w:rsidR="00663C19" w:rsidRDefault="00663C19" w:rsidP="00663C19">
      <w:r>
        <w:t>Httpbin.org is a website that was put up to help people test their HTTP (and HTTPS)</w:t>
      </w:r>
      <w:r w:rsidR="00705B1C">
        <w:t xml:space="preserve"> requests</w:t>
      </w:r>
      <w:r>
        <w:t xml:space="preserve">.  You can send PUT, POST, GET etc. and it will respond with something simple, often in JSON format to </w:t>
      </w:r>
      <w:r w:rsidR="003E6A10">
        <w:t>"</w:t>
      </w:r>
      <w:r>
        <w:t>echo</w:t>
      </w:r>
      <w:r w:rsidR="003E6A10">
        <w:t>"</w:t>
      </w:r>
      <w:r>
        <w:t xml:space="preserve"> what you sent.</w:t>
      </w:r>
    </w:p>
    <w:p w14:paraId="14696295" w14:textId="2DA1214B"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1"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30" w:name="_Toc521412450"/>
      <w:r w:rsidRPr="00406245">
        <w:lastRenderedPageBreak/>
        <w:t>Initial State</w:t>
      </w:r>
      <w:r w:rsidR="00AB1C95">
        <w:t xml:space="preserve"> (Advanced)</w:t>
      </w:r>
      <w:bookmarkEnd w:id="30"/>
    </w:p>
    <w:p w14:paraId="2149C60A" w14:textId="24D241D8" w:rsidR="00810396" w:rsidRPr="00810396" w:rsidRDefault="00810396" w:rsidP="00BF60BC">
      <w:pPr>
        <w:pStyle w:val="Heading2"/>
      </w:pPr>
      <w:bookmarkStart w:id="31" w:name="_Toc521412451"/>
      <w:r>
        <w:t>Introduction</w:t>
      </w:r>
      <w:bookmarkEnd w:id="31"/>
    </w:p>
    <w:p w14:paraId="2EF1D2B4" w14:textId="198717C2" w:rsidR="00663C19" w:rsidRDefault="00A32A88" w:rsidP="00663C19">
      <w:hyperlink r:id="rId44"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 xml:space="preserve">you can log into their </w:t>
      </w:r>
      <w:r w:rsidR="00AE7FA9">
        <w:t>w</w:t>
      </w:r>
      <w:r w:rsidR="00663C19" w:rsidRPr="00406245">
        <w:t>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6EA73B53"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5" w:history="1">
        <w:r w:rsidRPr="00406245">
          <w:rPr>
            <w:rStyle w:val="Hyperlink"/>
          </w:rPr>
          <w:t>emoji</w:t>
        </w:r>
      </w:hyperlink>
      <w:r w:rsidRPr="00406245">
        <w:t xml:space="preserve"> of the form </w:t>
      </w:r>
      <w:r w:rsidR="003E6A10">
        <w:t>"</w:t>
      </w:r>
      <w:r w:rsidRPr="00406245">
        <w:t>:code:</w:t>
      </w:r>
      <w:r w:rsidR="003E6A10">
        <w:t>"</w:t>
      </w:r>
      <w:r w:rsidRPr="00406245">
        <w:t xml:space="preserve"> e.g. </w:t>
      </w:r>
      <w:r w:rsidR="003E6A10">
        <w:t>"</w:t>
      </w:r>
      <w:r w:rsidRPr="00406245">
        <w:t>:smile:</w:t>
      </w:r>
      <w:r w:rsidR="003E6A10">
        <w:t>"</w:t>
      </w:r>
      <w:r w:rsidRPr="00406245">
        <w:t>.</w:t>
      </w:r>
    </w:p>
    <w:p w14:paraId="3D466093" w14:textId="30D8CB0B" w:rsidR="00695435" w:rsidRPr="00406245" w:rsidRDefault="00695435" w:rsidP="00663C19">
      <w:r>
        <w:t xml:space="preserve">Data </w:t>
      </w:r>
      <w:r w:rsidR="00810396">
        <w:t>can be</w:t>
      </w:r>
      <w:r>
        <w:t xml:space="preserve"> displayed using one or more </w:t>
      </w:r>
      <w:r w:rsidR="003E6A10">
        <w:t>"</w:t>
      </w:r>
      <w:r>
        <w:t>Tiles</w:t>
      </w:r>
      <w:r w:rsidR="003E6A10">
        <w:t>"</w:t>
      </w:r>
      <w:r>
        <w:t xml:space="preserve">. Each tile can display a </w:t>
      </w:r>
      <w:r w:rsidR="00810396">
        <w:t>summary</w:t>
      </w:r>
      <w:r>
        <w:t xml:space="preserve"> (such as </w:t>
      </w:r>
      <w:r w:rsidR="003E6A10">
        <w:t>"</w:t>
      </w:r>
      <w:r>
        <w:t>on</w:t>
      </w:r>
      <w:r w:rsidR="003E6A10">
        <w:t>"</w:t>
      </w:r>
      <w:r>
        <w:t xml:space="preserve"> or </w:t>
      </w:r>
      <w:r w:rsidR="003E6A10">
        <w:t>"</w:t>
      </w:r>
      <w:r>
        <w:t>OFF</w:t>
      </w:r>
      <w:r w:rsidR="003E6A10">
        <w:t>"</w:t>
      </w:r>
      <w:r>
        <w:t>)</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w:t>
      </w:r>
      <w:r w:rsidR="003E6A10">
        <w:t>"</w:t>
      </w:r>
      <w:r w:rsidR="00D77524">
        <w:t xml:space="preserve">Unlock </w:t>
      </w:r>
      <w:r w:rsidR="00F8711F">
        <w:t>Layout</w:t>
      </w:r>
      <w:r w:rsidR="003E6A10">
        <w: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3E96D56B" w:rsidR="00663C19" w:rsidRPr="00406245" w:rsidRDefault="00663C19" w:rsidP="00B42C4F">
      <w:pPr>
        <w:keepNext/>
      </w:pPr>
      <w:r w:rsidRPr="00406245">
        <w:t xml:space="preserve">For example, if you lived in Kentucky near the Elkhorn Creek </w:t>
      </w:r>
      <w:r w:rsidR="009F0EBF">
        <w:t xml:space="preserve">you </w:t>
      </w:r>
      <w:r w:rsidRPr="00406245">
        <w:t xml:space="preserve">could create a Bucket called </w:t>
      </w:r>
      <w:r w:rsidR="003E6A10">
        <w:t>"</w:t>
      </w:r>
      <w:r w:rsidRPr="00406245">
        <w:t>Elkhorn Creek</w:t>
      </w:r>
      <w:r w:rsidR="003E6A10">
        <w:t>"</w:t>
      </w:r>
      <w:r w:rsidRPr="00406245">
        <w:t xml:space="preserve">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32" w:name="_Toc521412452"/>
      <w:r>
        <w:lastRenderedPageBreak/>
        <w:t>Using Initial State</w:t>
      </w:r>
      <w:bookmarkEnd w:id="32"/>
    </w:p>
    <w:p w14:paraId="4DC83910" w14:textId="52F36F13" w:rsidR="00663C19" w:rsidRPr="00406245" w:rsidRDefault="00E760D4" w:rsidP="00E760D4">
      <w:pPr>
        <w:pStyle w:val="Heading3"/>
      </w:pPr>
      <w:r>
        <w:t>Setting up an Account, a Bucket, and a Tile</w:t>
      </w:r>
    </w:p>
    <w:p w14:paraId="1541F986" w14:textId="209BD4CB" w:rsidR="00663C19" w:rsidRPr="004C1AEE" w:rsidRDefault="00663C19" w:rsidP="00663C19">
      <w:pPr>
        <w:pStyle w:val="ListParagraph"/>
        <w:numPr>
          <w:ilvl w:val="0"/>
          <w:numId w:val="22"/>
        </w:numPr>
      </w:pPr>
      <w:r w:rsidRPr="004C1AEE">
        <w:t xml:space="preserve">Create a free account at </w:t>
      </w:r>
      <w:hyperlink r:id="rId48" w:history="1">
        <w:r w:rsidRPr="004C1AEE">
          <w:rPr>
            <w:rStyle w:val="Hyperlink"/>
            <w:color w:val="auto"/>
            <w:u w:val="none"/>
          </w:rPr>
          <w:t>www.initialstate.com</w:t>
        </w:r>
      </w:hyperlink>
      <w:r w:rsidR="00C62DC6">
        <w:rPr>
          <w:rStyle w:val="Hyperlink"/>
          <w:color w:val="auto"/>
          <w:u w:val="none"/>
        </w:rPr>
        <w:t>.</w:t>
      </w:r>
    </w:p>
    <w:p w14:paraId="1F0E53F0" w14:textId="0082532C" w:rsidR="00663C19" w:rsidRPr="004C1AEE" w:rsidRDefault="00663C19" w:rsidP="00663C19">
      <w:pPr>
        <w:pStyle w:val="ListParagraph"/>
        <w:numPr>
          <w:ilvl w:val="0"/>
          <w:numId w:val="22"/>
        </w:numPr>
      </w:pPr>
      <w:r w:rsidRPr="004C1AEE">
        <w:t xml:space="preserve">Create a new bucket by pressing the little </w:t>
      </w:r>
      <w:r w:rsidR="003E6A10">
        <w:t>"</w:t>
      </w:r>
      <w:r w:rsidRPr="004C1AEE">
        <w:t>+</w:t>
      </w:r>
      <w:r w:rsidR="003E6A10">
        <w:t>"</w:t>
      </w:r>
      <w:r w:rsidRPr="004C1AEE">
        <w:t xml:space="preserve">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136" cy="2112264"/>
                    </a:xfrm>
                    <a:prstGeom prst="rect">
                      <a:avLst/>
                    </a:prstGeom>
                  </pic:spPr>
                </pic:pic>
              </a:graphicData>
            </a:graphic>
          </wp:inline>
        </w:drawing>
      </w:r>
    </w:p>
    <w:p w14:paraId="5CFEBA60" w14:textId="0496EDD4" w:rsidR="008C06C3" w:rsidRDefault="008C06C3" w:rsidP="008C06C3">
      <w:r>
        <w:t xml:space="preserve">Note: you can get back to this window later by clicking on </w:t>
      </w:r>
      <w:r w:rsidR="003E6A10">
        <w:t>"</w:t>
      </w:r>
      <w:r>
        <w:t>settings</w:t>
      </w:r>
      <w:r w:rsidR="003E6A10">
        <w:t>"</w:t>
      </w:r>
      <w:r>
        <w:t xml:space="preserve"> under the bucket name.</w:t>
      </w:r>
    </w:p>
    <w:p w14:paraId="417498CE" w14:textId="4A5EF14B"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w:t>
      </w:r>
      <w:r w:rsidR="003E6A10">
        <w:t>"</w:t>
      </w:r>
      <w:r w:rsidR="00810396">
        <w:t>shelf</w:t>
      </w:r>
      <w:r w:rsidR="003E6A10">
        <w:t>"</w:t>
      </w:r>
      <w:r w:rsidR="00810396">
        <w:t xml:space="preserve">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X-IS-AccessKey:</w:t>
      </w:r>
      <w:r>
        <w:t xml:space="preserve"> &lt;yourAccessKey&gt;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X-IS-BucketKey</w:t>
      </w:r>
      <w:r w:rsidRPr="004C1AEE">
        <w:t>:</w:t>
      </w:r>
      <w:r w:rsidR="008160BC">
        <w:t xml:space="preserve"> &lt;yourBucketKey&gt;</w:t>
      </w:r>
    </w:p>
    <w:p w14:paraId="677FEE9D" w14:textId="511498C7" w:rsidR="00331060" w:rsidRDefault="008160BC" w:rsidP="00663C19">
      <w:pPr>
        <w:pStyle w:val="ListParagraph"/>
        <w:numPr>
          <w:ilvl w:val="0"/>
          <w:numId w:val="23"/>
        </w:numPr>
      </w:pPr>
      <w:r>
        <w:t xml:space="preserve">HTTP Header for </w:t>
      </w:r>
      <w:r w:rsidR="00331060">
        <w:t>Content-Type: application/json</w:t>
      </w:r>
      <w:r w:rsidR="003E6A10">
        <w:t>"</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&lt;yourJsonLength&gt;</w:t>
      </w:r>
    </w:p>
    <w:p w14:paraId="481CC1BB" w14:textId="4B10690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w:t>
      </w:r>
      <w:r w:rsidR="003E6A10">
        <w:t>"</w:t>
      </w:r>
      <w:r w:rsidR="008C06C3">
        <w:t>switch</w:t>
      </w:r>
      <w:r w:rsidR="003E6A10">
        <w:t>"</w:t>
      </w:r>
      <w:r w:rsidR="008C06C3">
        <w:t xml:space="preserve"> to a value of </w:t>
      </w:r>
      <w:r w:rsidR="003E6A10">
        <w:t>"</w:t>
      </w:r>
      <w:r w:rsidR="008C06C3">
        <w:t>on</w:t>
      </w:r>
      <w:r w:rsidR="003E6A10">
        <w:t>"</w:t>
      </w:r>
      <w:r w:rsidR="008C06C3">
        <w:t>, the JSON would be:</w:t>
      </w:r>
    </w:p>
    <w:p w14:paraId="7602F7AA" w14:textId="34E1905A" w:rsidR="008C06C3" w:rsidRPr="004C1AEE" w:rsidRDefault="008C06C3" w:rsidP="008C06C3">
      <w:pPr>
        <w:pStyle w:val="ListParagraph"/>
        <w:ind w:left="1800"/>
      </w:pPr>
      <w:r>
        <w:t>{</w:t>
      </w:r>
      <w:r w:rsidR="003E6A10">
        <w:t>"</w:t>
      </w:r>
      <w:r>
        <w:t>key</w:t>
      </w:r>
      <w:r w:rsidR="003E6A10">
        <w:t>"</w:t>
      </w:r>
      <w:r>
        <w:t>:</w:t>
      </w:r>
      <w:r w:rsidR="003E6A10">
        <w:t>"</w:t>
      </w:r>
      <w:r>
        <w:t>switch</w:t>
      </w:r>
      <w:r w:rsidR="003E6A10">
        <w:t>"</w:t>
      </w:r>
      <w:r>
        <w:t>,</w:t>
      </w:r>
      <w:r w:rsidR="003E6A10">
        <w:t>"</w:t>
      </w:r>
      <w:r>
        <w:t>value</w:t>
      </w:r>
      <w:r w:rsidR="003E6A10">
        <w:t>"</w:t>
      </w:r>
      <w:r>
        <w:t>:</w:t>
      </w:r>
      <w:r w:rsidR="003E6A10">
        <w:t>"</w:t>
      </w:r>
      <w:r>
        <w:t>on</w:t>
      </w:r>
      <w:r w:rsidR="003E6A10">
        <w:t>"</w:t>
      </w:r>
      <w:r>
        <w:t>}</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911C01D"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003E6A10">
        <w:t>"</w:t>
      </w:r>
      <w:r w:rsidRPr="00406245">
        <w:t>switch</w:t>
      </w:r>
      <w:r w:rsidR="003E6A10">
        <w:t>"</w:t>
      </w:r>
      <w:r w:rsidR="008160BC">
        <w:t xml:space="preserve"> </w:t>
      </w:r>
      <w:r w:rsidR="008C06C3">
        <w:t>to a value of</w:t>
      </w:r>
      <w:r w:rsidR="008160BC">
        <w:t xml:space="preserve"> </w:t>
      </w:r>
      <w:r w:rsidR="003E6A10">
        <w:t>"</w:t>
      </w:r>
      <w:r w:rsidRPr="00406245">
        <w:t>on</w:t>
      </w:r>
      <w:r w:rsidR="003E6A10">
        <w:t>"</w:t>
      </w:r>
      <w:r w:rsidRPr="00406245">
        <w:t xml:space="preserve">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153F2A1E" w:rsidR="00663C19" w:rsidRDefault="00663C19" w:rsidP="00663C19">
      <w:r w:rsidRPr="00406245">
        <w:t xml:space="preserve">Initial State has documented their Web API with a tool called </w:t>
      </w:r>
      <w:r w:rsidR="003E6A10">
        <w:t>"</w:t>
      </w:r>
      <w:hyperlink r:id="rId53" w:history="1">
        <w:r w:rsidRPr="00406245">
          <w:rPr>
            <w:rStyle w:val="Hyperlink"/>
          </w:rPr>
          <w:t>APIARY</w:t>
        </w:r>
      </w:hyperlink>
      <w:r w:rsidR="003E6A10">
        <w:t>"</w:t>
      </w:r>
      <w:r w:rsidRPr="00406245">
        <w:t xml:space="preserve">.  This is a web based tool which shows all the APIs and how to use them with examples.  It can also switch to </w:t>
      </w:r>
      <w:r w:rsidR="003E6A10">
        <w:t>"</w:t>
      </w:r>
      <w:r w:rsidRPr="00406245">
        <w:t>console</w:t>
      </w:r>
      <w:r w:rsidR="003E6A10">
        <w:t>"</w:t>
      </w:r>
      <w:r w:rsidRPr="00406245">
        <w:t xml:space="preserve"> mode where you can fill in the boxes in HTTP requests and it will send them to the Initial State Web Server.</w:t>
      </w:r>
    </w:p>
    <w:p w14:paraId="3FBD679C" w14:textId="1FBAA688" w:rsidR="008C0E60" w:rsidRPr="00406245" w:rsidRDefault="008C0E60" w:rsidP="00663C19">
      <w:r>
        <w:t xml:space="preserve">You can access the APIARY documentation from InitialState by clicking on the link </w:t>
      </w:r>
      <w:r w:rsidR="003E6A10">
        <w:t>"</w:t>
      </w:r>
      <w:r>
        <w:t>View The Events API Docs</w:t>
      </w:r>
      <w:r w:rsidR="003E6A10">
        <w:t>"</w:t>
      </w:r>
      <w:r>
        <w:t xml:space="preserve"> from the right side of the App Launcher</w:t>
      </w:r>
      <w:r w:rsidR="008C06C3">
        <w:t xml:space="preserve"> (</w:t>
      </w:r>
      <w:r w:rsidR="00CD05EC">
        <w:t xml:space="preserve">remember, </w:t>
      </w:r>
      <w:r w:rsidR="008C06C3">
        <w:t>click the sine wave to get to the App Launcher)</w:t>
      </w:r>
      <w:r>
        <w:t xml:space="preserve">. You can also access it by clicking </w:t>
      </w:r>
      <w:r w:rsidR="003E6A10">
        <w:t>"</w:t>
      </w:r>
      <w:r>
        <w:t>support</w:t>
      </w:r>
      <w:r w:rsidR="003E6A10">
        <w:t>"</w:t>
      </w:r>
      <w:r>
        <w:t xml:space="preserve"> at the top right corner of the window, selecting </w:t>
      </w:r>
      <w:r w:rsidR="003E6A10">
        <w:t>"</w:t>
      </w:r>
      <w:r>
        <w:t>Streaming -&gt; Using the Events API</w:t>
      </w:r>
      <w:r w:rsidR="003E6A10">
        <w:t>"</w:t>
      </w:r>
      <w:r>
        <w:t xml:space="preserve">, and then clicking on </w:t>
      </w:r>
      <w:r w:rsidR="003E6A10">
        <w:t>"</w:t>
      </w:r>
      <w:r>
        <w:t>documented and testable on apiary</w:t>
      </w:r>
      <w:r w:rsidR="003E6A10">
        <w:t>"</w:t>
      </w:r>
      <w:r>
        <w:t>.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8523" cy="4817354"/>
                    </a:xfrm>
                    <a:prstGeom prst="rect">
                      <a:avLst/>
                    </a:prstGeom>
                  </pic:spPr>
                </pic:pic>
              </a:graphicData>
            </a:graphic>
          </wp:inline>
        </w:drawing>
      </w:r>
    </w:p>
    <w:p w14:paraId="1AE5EF39" w14:textId="7826DCF5" w:rsidR="008C0E60" w:rsidRPr="00406245" w:rsidRDefault="008C0E60" w:rsidP="008C0E60">
      <w:pPr>
        <w:keepNext/>
      </w:pPr>
      <w:r>
        <w:lastRenderedPageBreak/>
        <w:t xml:space="preserve">From the left panel, click on </w:t>
      </w:r>
      <w:r w:rsidR="003E6A10">
        <w:t>"</w:t>
      </w:r>
      <w:r>
        <w:t>Event Data -&gt; Events JSON</w:t>
      </w:r>
      <w:r w:rsidR="003E6A10">
        <w:t>"</w:t>
      </w:r>
      <w:r>
        <w:t xml:space="preserve"> and then click the banner </w:t>
      </w:r>
      <w:r w:rsidR="003E6A10">
        <w:t>"</w:t>
      </w:r>
      <w:r>
        <w:t>Send Events</w:t>
      </w:r>
      <w:r w:rsidR="003E6A10">
        <w:t>"</w:t>
      </w:r>
      <w:r>
        <w:t xml:space="preserve"> from the center panel. Next, click the button that says </w:t>
      </w:r>
      <w:r w:rsidR="003E6A10">
        <w:t>"</w:t>
      </w:r>
      <w:r>
        <w:t>Switch to Console</w:t>
      </w:r>
      <w:r w:rsidR="003E6A10">
        <w:t>"</w:t>
      </w:r>
      <w:r>
        <w:t xml:space="preserv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974B7B9"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w:t>
      </w:r>
      <w:r w:rsidR="003E6A10">
        <w:t>"</w:t>
      </w:r>
      <w:r w:rsidR="004A76A5">
        <w:t>on</w:t>
      </w:r>
      <w:r w:rsidR="003E6A10">
        <w:t>"</w:t>
      </w:r>
      <w:r w:rsidR="004A76A5">
        <w:t xml:space="preserve"> to a key called </w:t>
      </w:r>
      <w:r w:rsidR="003E6A10">
        <w:t>"</w:t>
      </w:r>
      <w:r w:rsidR="00663C19" w:rsidRPr="00406245">
        <w:t>switch</w:t>
      </w:r>
      <w:r w:rsidR="003E6A10">
        <w:t>"</w:t>
      </w:r>
      <w:r w:rsidR="004A76A5">
        <w:t xml:space="preserve"> from the console, you would do the following:</w:t>
      </w:r>
    </w:p>
    <w:p w14:paraId="788A5004" w14:textId="587313A4" w:rsidR="00663C19" w:rsidRPr="00406245" w:rsidRDefault="004A76A5" w:rsidP="00B42C4F">
      <w:pPr>
        <w:keepNext/>
      </w:pPr>
      <w:r>
        <w:t>First click on</w:t>
      </w:r>
      <w:r w:rsidR="00663C19" w:rsidRPr="00406245">
        <w:t xml:space="preserve"> </w:t>
      </w:r>
      <w:r w:rsidR="003E6A10">
        <w:t>"</w:t>
      </w:r>
      <w:r w:rsidR="00663C19" w:rsidRPr="00406245">
        <w:t>Header</w:t>
      </w:r>
      <w:r w:rsidR="003E6A10">
        <w:t>"</w:t>
      </w:r>
      <w:r w:rsidR="00663C19" w:rsidRPr="00406245">
        <w:t xml:space="preserve">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2DB4F0D3" w:rsidR="00663C19" w:rsidRPr="00406245" w:rsidRDefault="00663C19" w:rsidP="00B42C4F">
      <w:pPr>
        <w:keepNext/>
      </w:pPr>
      <w:r w:rsidRPr="00406245">
        <w:lastRenderedPageBreak/>
        <w:t xml:space="preserve">Then </w:t>
      </w:r>
      <w:r w:rsidR="004A76A5">
        <w:t>click</w:t>
      </w:r>
      <w:r w:rsidRPr="00406245">
        <w:t xml:space="preserve"> on </w:t>
      </w:r>
      <w:r w:rsidR="003E6A10">
        <w:t>"</w:t>
      </w:r>
      <w:r w:rsidRPr="00406245">
        <w:t>Body</w:t>
      </w:r>
      <w:r w:rsidR="003E6A10">
        <w:t>"</w:t>
      </w:r>
      <w:r w:rsidRPr="00406245">
        <w:t xml:space="preserve">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0461" cy="3295727"/>
                    </a:xfrm>
                    <a:prstGeom prst="rect">
                      <a:avLst/>
                    </a:prstGeom>
                  </pic:spPr>
                </pic:pic>
              </a:graphicData>
            </a:graphic>
          </wp:inline>
        </w:drawing>
      </w:r>
    </w:p>
    <w:p w14:paraId="242B88A1" w14:textId="66CACD8B" w:rsidR="00663C19" w:rsidRPr="00406245" w:rsidRDefault="00663C19" w:rsidP="00B42C4F">
      <w:pPr>
        <w:keepNext/>
      </w:pPr>
      <w:r w:rsidRPr="00406245">
        <w:t xml:space="preserve">When you press </w:t>
      </w:r>
      <w:r w:rsidR="003E6A10">
        <w:t>"</w:t>
      </w:r>
      <w:r w:rsidRPr="00406245">
        <w:t>Call Resource</w:t>
      </w:r>
      <w:r w:rsidR="003E6A10">
        <w:t>"</w:t>
      </w:r>
      <w:r w:rsidRPr="00406245">
        <w:t xml:space="preserv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3E51D03D" w:rsidR="004A76A5" w:rsidRPr="00406245" w:rsidRDefault="004A76A5" w:rsidP="004A76A5">
      <w:r>
        <w:t xml:space="preserve">If you have a Tile set up to monitor the state of the key </w:t>
      </w:r>
      <w:r w:rsidR="003E6A10">
        <w:t>"</w:t>
      </w:r>
      <w:r>
        <w:t>switch</w:t>
      </w:r>
      <w:r w:rsidR="003E6A10">
        <w:t>"</w:t>
      </w:r>
      <w:r>
        <w:t xml:space="preserve"> you will see its value change to </w:t>
      </w:r>
      <w:r w:rsidR="003E6A10">
        <w:t>"</w:t>
      </w:r>
      <w:r>
        <w:t>on</w:t>
      </w:r>
      <w:r w:rsidR="003E6A10">
        <w:t>"</w:t>
      </w:r>
      <w:r>
        <w:t xml:space="preserve"> once the message is </w:t>
      </w:r>
      <w:r w:rsidR="003636CA">
        <w:t>received</w:t>
      </w:r>
      <w:r>
        <w:t>.</w:t>
      </w:r>
    </w:p>
    <w:p w14:paraId="7D48490C" w14:textId="23B6E48C" w:rsidR="00663C19" w:rsidRPr="00406245" w:rsidRDefault="00663C19" w:rsidP="00BF60BC">
      <w:pPr>
        <w:pStyle w:val="Heading1"/>
      </w:pPr>
      <w:bookmarkStart w:id="33" w:name="_Toc521412453"/>
      <w:r w:rsidRPr="00406245">
        <w:lastRenderedPageBreak/>
        <w:t>Exercise(s)</w:t>
      </w:r>
      <w:bookmarkEnd w:id="33"/>
    </w:p>
    <w:p w14:paraId="3835765D" w14:textId="333F877B" w:rsidR="00663C19" w:rsidRPr="00406245" w:rsidRDefault="002F0126" w:rsidP="00BF60BC">
      <w:pPr>
        <w:pStyle w:val="Exercise"/>
      </w:pPr>
      <w:bookmarkStart w:id="34" w:name="_Toc521412454"/>
      <w:r>
        <w:t xml:space="preserve">Use CURL to </w:t>
      </w:r>
      <w:r w:rsidR="000914FC">
        <w:t>access</w:t>
      </w:r>
      <w:r>
        <w:t xml:space="preserve"> </w:t>
      </w:r>
      <w:hyperlink r:id="rId59" w:history="1">
        <w:r w:rsidRPr="00BE71DF">
          <w:rPr>
            <w:rStyle w:val="Hyperlink"/>
          </w:rPr>
          <w:t>http://httpbin.org</w:t>
        </w:r>
        <w:bookmarkEnd w:id="34"/>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273D5792"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60" w:history="1">
        <w:r w:rsidR="00DD2AF3" w:rsidRPr="009F119A">
          <w:rPr>
            <w:rStyle w:val="Hyperlink"/>
            <w:i/>
          </w:rPr>
          <w:t>http://httpbin.org/anything</w:t>
        </w:r>
      </w:hyperlink>
    </w:p>
    <w:p w14:paraId="6FFF2780" w14:textId="51B8D3AE"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w:t>
      </w:r>
      <w:r w:rsidR="003E6A10">
        <w:t>'</w:t>
      </w:r>
      <w:r>
        <w:t>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2E0F5A36" w:rsidR="00C329A6" w:rsidRDefault="005A365B" w:rsidP="00C329A6">
      <w:pPr>
        <w:pStyle w:val="ListParagraph"/>
        <w:numPr>
          <w:ilvl w:val="2"/>
          <w:numId w:val="18"/>
        </w:numPr>
      </w:pPr>
      <w:r>
        <w:t>Go to Software_T</w:t>
      </w:r>
      <w:r w:rsidR="00C329A6">
        <w:t>ools</w:t>
      </w:r>
      <w:r w:rsidR="00140852">
        <w:t>/curl-&lt;version&gt;-win32-mingw/</w:t>
      </w:r>
      <w:r w:rsidR="00C329A6">
        <w:t>bin</w:t>
      </w:r>
      <w:r w:rsidR="00353279">
        <w:t xml:space="preserve"> in File Explorer</w:t>
      </w:r>
    </w:p>
    <w:p w14:paraId="4E5AB5E3" w14:textId="31EB9D98" w:rsidR="00C329A6" w:rsidRDefault="00C329A6" w:rsidP="00C329A6">
      <w:pPr>
        <w:pStyle w:val="ListParagraph"/>
        <w:numPr>
          <w:ilvl w:val="2"/>
          <w:numId w:val="18"/>
        </w:numPr>
      </w:pPr>
      <w:r>
        <w:t xml:space="preserve">Shift-Right-Click </w:t>
      </w:r>
      <w:r w:rsidR="00C66F28">
        <w:t xml:space="preserve">in the </w:t>
      </w:r>
      <w:r w:rsidR="00353279">
        <w:t xml:space="preserve">File Explorer </w:t>
      </w:r>
      <w:r w:rsidR="00C66F28">
        <w:t xml:space="preserve">window </w:t>
      </w:r>
      <w:r>
        <w:t xml:space="preserve">and select either </w:t>
      </w:r>
      <w:r w:rsidR="003E6A10">
        <w:t>"</w:t>
      </w:r>
      <w:r>
        <w:t>Open command window here</w:t>
      </w:r>
      <w:r w:rsidR="003E6A10">
        <w:t>"</w:t>
      </w:r>
      <w:r>
        <w:t xml:space="preserve"> or </w:t>
      </w:r>
      <w:r w:rsidR="003E6A10">
        <w:t>"</w:t>
      </w:r>
      <w:r>
        <w:t>Open PowerShell window here</w:t>
      </w:r>
      <w:r w:rsidR="003E6A10">
        <w:t>"</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19BCA37F"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w:t>
      </w:r>
      <w:r w:rsidR="003E6A10">
        <w:rPr>
          <w:u w:val="single"/>
        </w:rPr>
        <w:t>"</w:t>
      </w:r>
      <w:r w:rsidRPr="009F119A">
        <w:rPr>
          <w:u w:val="single"/>
        </w:rPr>
        <w:t>curl</w:t>
      </w:r>
      <w:r w:rsidR="003E6A10">
        <w:rPr>
          <w:u w:val="single"/>
        </w:rPr>
        <w:t>"</w:t>
      </w:r>
      <w:r w:rsidRPr="009F119A">
        <w:rPr>
          <w:u w:val="single"/>
        </w:rPr>
        <w:t xml:space="preserve"> to </w:t>
      </w:r>
      <w:r w:rsidR="00F36844" w:rsidRPr="009F119A">
        <w:rPr>
          <w:u w:val="single"/>
        </w:rPr>
        <w:t>a different</w:t>
      </w:r>
      <w:r w:rsidRPr="009F119A">
        <w:rPr>
          <w:u w:val="single"/>
        </w:rPr>
        <w:t xml:space="preserve"> function that </w:t>
      </w:r>
      <w:r w:rsidR="00F36844" w:rsidRPr="009F119A">
        <w:rPr>
          <w:u w:val="single"/>
        </w:rPr>
        <w:t xml:space="preserve">is </w:t>
      </w:r>
      <w:r w:rsidR="00E91FC9" w:rsidRPr="009F119A">
        <w:rPr>
          <w:u w:val="single"/>
        </w:rPr>
        <w:t>similar to</w:t>
      </w:r>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7755465D" w:rsidR="00476964" w:rsidRPr="00406245" w:rsidRDefault="002F0126" w:rsidP="00BF60BC">
      <w:pPr>
        <w:pStyle w:val="Exercise"/>
      </w:pPr>
      <w:bookmarkStart w:id="35" w:name="_Toc521412455"/>
      <w:r>
        <w:t xml:space="preserve">Use CURL to </w:t>
      </w:r>
      <w:r w:rsidR="000914FC">
        <w:t>access</w:t>
      </w:r>
      <w:r>
        <w:t xml:space="preserve"> </w:t>
      </w:r>
      <w:hyperlink r:id="rId61" w:history="1">
        <w:r w:rsidRPr="00BE71DF">
          <w:rPr>
            <w:rStyle w:val="Hyperlink"/>
          </w:rPr>
          <w:t>https://httpbin.org</w:t>
        </w:r>
      </w:hyperlink>
      <w:r>
        <w:t xml:space="preserve"> using TLS</w:t>
      </w:r>
      <w:bookmarkEnd w:id="35"/>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1E75A30F" w:rsidR="00476964" w:rsidRDefault="00476964" w:rsidP="00A540E1">
      <w:pPr>
        <w:pStyle w:val="ListParagraph"/>
        <w:numPr>
          <w:ilvl w:val="0"/>
          <w:numId w:val="37"/>
        </w:numPr>
        <w:spacing w:before="240"/>
      </w:pPr>
      <w:r>
        <w:t xml:space="preserve">Use a web browser to save the certificate for </w:t>
      </w:r>
      <w:hyperlink r:id="rId62" w:history="1">
        <w:r w:rsidRPr="00BE71DF">
          <w:rPr>
            <w:rStyle w:val="Hyperlink"/>
          </w:rPr>
          <w:t>https://httpbin.org</w:t>
        </w:r>
      </w:hyperlink>
      <w:r>
        <w:t>.</w:t>
      </w:r>
    </w:p>
    <w:p w14:paraId="21FD3E4F" w14:textId="59CDC582" w:rsidR="00F56AEF" w:rsidRDefault="00F56AEF" w:rsidP="00A36617">
      <w:pPr>
        <w:pStyle w:val="ListParagraph"/>
        <w:numPr>
          <w:ilvl w:val="1"/>
          <w:numId w:val="37"/>
        </w:numPr>
        <w:spacing w:before="240"/>
      </w:pPr>
      <w:r>
        <w:t>Hint: the steps to do this were covered in Chapter 6B.</w:t>
      </w:r>
    </w:p>
    <w:p w14:paraId="751B9880" w14:textId="6483FBAE" w:rsidR="00476964" w:rsidRPr="00A36617" w:rsidRDefault="002F308F" w:rsidP="006A013E">
      <w:pPr>
        <w:pStyle w:val="ListParagraph"/>
        <w:numPr>
          <w:ilvl w:val="1"/>
          <w:numId w:val="37"/>
        </w:numPr>
      </w:pPr>
      <w:r w:rsidRPr="002F308F">
        <w:rPr>
          <w:u w:val="single"/>
        </w:rPr>
        <w:t xml:space="preserve">You must save the </w:t>
      </w:r>
      <w:r w:rsidRPr="00A36617">
        <w:rPr>
          <w:b/>
          <w:u w:val="single"/>
        </w:rPr>
        <w:t>root</w:t>
      </w:r>
      <w:r w:rsidRPr="002F308F">
        <w:rPr>
          <w:u w:val="single"/>
        </w:rPr>
        <w:t xml:space="preserve"> certificate to use in CURL</w:t>
      </w:r>
      <w:r w:rsidR="00476964" w:rsidRPr="00A36617">
        <w:rPr>
          <w:u w:val="single"/>
        </w:rPr>
        <w:t>.</w:t>
      </w:r>
      <w:r w:rsidRPr="00A36617">
        <w:rPr>
          <w:u w:val="single"/>
        </w:rPr>
        <w:t xml:space="preserve"> It will not work with the intermediate certificate</w:t>
      </w:r>
      <w:r w:rsidR="00F52CD5" w:rsidRPr="00A36617">
        <w:rPr>
          <w:u w:val="single"/>
        </w:rPr>
        <w:t xml:space="preserve"> or the httpbin.org certificate</w:t>
      </w:r>
      <w:r w:rsidRPr="00A36617">
        <w:rPr>
          <w:u w:val="single"/>
        </w:rPr>
        <w:t>.</w:t>
      </w:r>
    </w:p>
    <w:p w14:paraId="365B37ED" w14:textId="3418E56D" w:rsidR="00EC2BFE" w:rsidRDefault="00DC7B2F" w:rsidP="00A36617">
      <w:pPr>
        <w:pStyle w:val="ListParagraph"/>
        <w:numPr>
          <w:ilvl w:val="2"/>
          <w:numId w:val="37"/>
        </w:numPr>
      </w:pPr>
      <w:r>
        <w:rPr>
          <w:u w:val="single"/>
        </w:rPr>
        <w:t xml:space="preserve">Hint: </w:t>
      </w:r>
      <w:r w:rsidR="00EC2BFE">
        <w:rPr>
          <w:u w:val="single"/>
        </w:rPr>
        <w:t xml:space="preserve">Make sure you are viewing the </w:t>
      </w:r>
      <w:r w:rsidR="00EC2BFE" w:rsidRPr="00A36617">
        <w:rPr>
          <w:b/>
          <w:u w:val="single"/>
        </w:rPr>
        <w:t>root</w:t>
      </w:r>
      <w:r w:rsidR="00EC2BFE">
        <w:rPr>
          <w:u w:val="single"/>
        </w:rPr>
        <w:t xml:space="preserve"> certificate before you save it.</w:t>
      </w:r>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552B783E" w:rsidR="00DA60EA" w:rsidRDefault="00476964" w:rsidP="006A013E">
      <w:pPr>
        <w:pStyle w:val="ListParagraph"/>
        <w:numPr>
          <w:ilvl w:val="0"/>
          <w:numId w:val="37"/>
        </w:numPr>
      </w:pPr>
      <w:r>
        <w:t xml:space="preserve">Use CURL to do a </w:t>
      </w:r>
      <w:r w:rsidR="006A013E">
        <w:t>GET</w:t>
      </w:r>
      <w:r>
        <w:t xml:space="preserve"> from </w:t>
      </w:r>
      <w:hyperlink r:id="rId63"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 xml:space="preserve">You will need to use the --cacert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36" w:name="_Toc521412456"/>
      <w:r>
        <w:lastRenderedPageBreak/>
        <w:t>Use the WICED kit to Get</w:t>
      </w:r>
      <w:r w:rsidR="006A013E">
        <w:t xml:space="preserve"> Data </w:t>
      </w:r>
      <w:r>
        <w:t>from httpbin.org</w:t>
      </w:r>
      <w:bookmarkEnd w:id="36"/>
    </w:p>
    <w:p w14:paraId="3601BCFC" w14:textId="115D14FC" w:rsidR="00DA60EA" w:rsidRDefault="00464232" w:rsidP="008B3CFB">
      <w:r>
        <w:t>Copy/Run</w:t>
      </w:r>
      <w:r w:rsidR="006A013E">
        <w:t xml:space="preserve"> a project to </w:t>
      </w:r>
      <w:r w:rsidR="009062BB">
        <w:t>get</w:t>
      </w:r>
      <w:r w:rsidR="006A013E">
        <w:t xml:space="preserve"> data from httpbin.org </w:t>
      </w:r>
      <w:r w:rsidR="00A540E1">
        <w:t>using</w:t>
      </w:r>
      <w:r w:rsidR="006A013E">
        <w:t xml:space="preserve"> the WICED WiFi kit. </w:t>
      </w:r>
      <w:r w:rsidR="005C0396">
        <w:t xml:space="preserve">The project will </w:t>
      </w:r>
      <w:r w:rsidR="009062BB">
        <w:t>perform a</w:t>
      </w:r>
      <w:r w:rsidR="0029433D">
        <w:t xml:space="preserve"> </w:t>
      </w:r>
      <w:r w:rsidR="009062BB">
        <w:t>GET</w:t>
      </w:r>
      <w:r w:rsidR="005C0396">
        <w:t xml:space="preserve"> from the /html resource and then from the /anything resource. </w:t>
      </w:r>
      <w:r w:rsidR="006A013E">
        <w:t>The steps are:</w:t>
      </w:r>
    </w:p>
    <w:p w14:paraId="4FEFC8B1" w14:textId="6AAE9EE5" w:rsidR="002F0126" w:rsidRDefault="002F0126" w:rsidP="002F0126">
      <w:pPr>
        <w:pStyle w:val="ListParagraph"/>
        <w:numPr>
          <w:ilvl w:val="0"/>
          <w:numId w:val="39"/>
        </w:numPr>
      </w:pPr>
      <w:r>
        <w:t>Co</w:t>
      </w:r>
      <w:r w:rsidR="00C07E5D">
        <w:t xml:space="preserve">py the project from </w:t>
      </w:r>
      <w:r w:rsidR="0044246B">
        <w:t>the WW101_Files class files under Projects/</w:t>
      </w:r>
      <w:r w:rsidR="00C07E5D">
        <w:t>ww101key/07b</w:t>
      </w:r>
      <w:r>
        <w:t>/03_</w:t>
      </w:r>
      <w:r w:rsidR="0029433D">
        <w:t>httpbin_</w:t>
      </w:r>
      <w:r>
        <w:t xml:space="preserve">get to your </w:t>
      </w:r>
      <w:r w:rsidR="0044246B">
        <w:t xml:space="preserve">SDK workspace </w:t>
      </w:r>
      <w:r>
        <w:t>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37"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49D69E7E" w:rsidR="00905BBE" w:rsidRPr="00905BBE" w:rsidRDefault="00905BBE" w:rsidP="00905BBE">
      <w:pPr>
        <w:pStyle w:val="ListParagraph"/>
        <w:numPr>
          <w:ilvl w:val="0"/>
          <w:numId w:val="38"/>
        </w:numPr>
      </w:pPr>
      <w:r w:rsidRPr="00905BBE">
        <w:t xml:space="preserve">What is the purpose of the semaphore </w:t>
      </w:r>
      <w:r w:rsidR="003E6A10">
        <w:t>"</w:t>
      </w:r>
      <w:r w:rsidRPr="00905BBE">
        <w:t>httpWait</w:t>
      </w:r>
      <w:r w:rsidR="003E6A10">
        <w:t>"</w:t>
      </w:r>
      <w:r w:rsidRPr="00905BBE">
        <w:t>.</w:t>
      </w:r>
    </w:p>
    <w:p w14:paraId="62AF8822" w14:textId="4ADF6F40" w:rsidR="00905BBE" w:rsidRPr="00905BBE" w:rsidRDefault="00905BBE" w:rsidP="0001217C">
      <w:pPr>
        <w:spacing w:before="240"/>
      </w:pPr>
    </w:p>
    <w:p w14:paraId="0966EBEA" w14:textId="72C0DE65" w:rsidR="00905BBE" w:rsidRPr="00905BBE" w:rsidRDefault="00905BBE" w:rsidP="00905BBE">
      <w:pPr>
        <w:pStyle w:val="ListParagraph"/>
        <w:numPr>
          <w:ilvl w:val="0"/>
          <w:numId w:val="38"/>
        </w:numPr>
      </w:pPr>
      <w:r w:rsidRPr="00905BBE">
        <w:t xml:space="preserve">How many response payloads do we get </w:t>
      </w:r>
      <w:r w:rsidR="00EA3BD2">
        <w:t>from</w:t>
      </w:r>
      <w:r w:rsidR="00975754">
        <w:t xml:space="preserve"> the request to /html</w:t>
      </w:r>
      <w:r w:rsidRPr="00905BBE">
        <w:t>?</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Where is the http_request_deinit called? Why?</w:t>
      </w:r>
    </w:p>
    <w:p w14:paraId="45F9B080" w14:textId="77777777" w:rsidR="0001217C" w:rsidRPr="0001217C" w:rsidRDefault="0001217C" w:rsidP="0001217C">
      <w:pPr>
        <w:spacing w:before="240"/>
      </w:pPr>
    </w:p>
    <w:p w14:paraId="6606D0E5" w14:textId="060DAC1D" w:rsidR="00EA3BD2" w:rsidRDefault="00EA3BD2" w:rsidP="00EA3BD2">
      <w:pPr>
        <w:pStyle w:val="ListParagraph"/>
        <w:numPr>
          <w:ilvl w:val="0"/>
          <w:numId w:val="38"/>
        </w:numPr>
      </w:pPr>
      <w:r w:rsidRPr="00905BBE">
        <w:t xml:space="preserve">What is the variable </w:t>
      </w:r>
      <w:r w:rsidR="003E6A10">
        <w:t>"</w:t>
      </w:r>
      <w:r w:rsidRPr="00905BBE">
        <w:t>connected</w:t>
      </w:r>
      <w:r w:rsidR="003E6A10">
        <w:t>"</w:t>
      </w:r>
      <w:r w:rsidRPr="00905BBE">
        <w:t xml:space="preserve">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37"/>
    <w:p w14:paraId="52A803B3" w14:textId="48129CCB" w:rsidR="0001217C" w:rsidRDefault="0001217C">
      <w:pPr>
        <w:rPr>
          <w:rFonts w:eastAsia="Times New Roman"/>
          <w:b/>
          <w:color w:val="1F4E79" w:themeColor="accent1" w:themeShade="80"/>
          <w:sz w:val="24"/>
          <w:szCs w:val="26"/>
        </w:rPr>
      </w:pPr>
    </w:p>
    <w:p w14:paraId="46C81F8A" w14:textId="137A374B" w:rsidR="006A013E" w:rsidRDefault="002F0126" w:rsidP="00BF60BC">
      <w:pPr>
        <w:pStyle w:val="Exercise"/>
      </w:pPr>
      <w:bookmarkStart w:id="38" w:name="_Toc521412457"/>
      <w:r>
        <w:lastRenderedPageBreak/>
        <w:t>Use the WICED kit to Get Data from httpbin.org using TLS</w:t>
      </w:r>
      <w:bookmarkEnd w:id="38"/>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1D2980AA" w:rsidR="00C07E5D" w:rsidRDefault="00C07E5D" w:rsidP="00C07E5D">
      <w:pPr>
        <w:pStyle w:val="ListParagraph"/>
        <w:numPr>
          <w:ilvl w:val="0"/>
          <w:numId w:val="39"/>
        </w:numPr>
      </w:pPr>
      <w:r>
        <w:t xml:space="preserve">Copy the project from </w:t>
      </w:r>
      <w:r w:rsidR="005A134F">
        <w:t>the WW101_Files class files under Projects/</w:t>
      </w:r>
      <w:r>
        <w:t>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r w:rsidR="00222523">
        <w:t>makefile</w:t>
      </w:r>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70A8FC32" w:rsidR="00966F4D" w:rsidRDefault="00966F4D" w:rsidP="00966F4D">
      <w:pPr>
        <w:pStyle w:val="ListParagraph"/>
        <w:numPr>
          <w:ilvl w:val="1"/>
          <w:numId w:val="39"/>
        </w:numPr>
      </w:pPr>
      <w:r>
        <w:t xml:space="preserve">Hint – run a </w:t>
      </w:r>
      <w:r w:rsidR="003E6A10">
        <w:t>"</w:t>
      </w:r>
      <w:r>
        <w:t>clean</w:t>
      </w:r>
      <w:r w:rsidR="003E6A10">
        <w:t>"</w:t>
      </w:r>
      <w:r>
        <w:t xml:space="preserve">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39"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39"/>
    <w:p w14:paraId="659F25F5" w14:textId="2FF884D6" w:rsidR="006A013E" w:rsidRDefault="006A013E" w:rsidP="008B3CFB"/>
    <w:p w14:paraId="05DF7A16" w14:textId="43D7C8E5" w:rsidR="006A013E" w:rsidRDefault="002F0126" w:rsidP="00BF60BC">
      <w:pPr>
        <w:pStyle w:val="Exercise"/>
      </w:pPr>
      <w:bookmarkStart w:id="40" w:name="_Toc521412458"/>
      <w:r>
        <w:t>Use the WICED kit to Post Data to httpbin.org</w:t>
      </w:r>
      <w:bookmarkEnd w:id="40"/>
    </w:p>
    <w:p w14:paraId="4842D2F5" w14:textId="6ADB0DCF" w:rsidR="002F0126" w:rsidRDefault="00464232" w:rsidP="008B3CFB">
      <w:r>
        <w:t xml:space="preserve">Copy/Run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41" w:name="_Hlk500267983"/>
      <w:r>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41"/>
    <w:p w14:paraId="7ACCF89F" w14:textId="77777777" w:rsidR="00464232" w:rsidRDefault="00464232" w:rsidP="008B3CFB"/>
    <w:p w14:paraId="0F3BADAD" w14:textId="4B7D0D3B" w:rsidR="002F0126" w:rsidRDefault="002F0126" w:rsidP="00BF60BC">
      <w:pPr>
        <w:pStyle w:val="Exercise"/>
      </w:pPr>
      <w:bookmarkStart w:id="42" w:name="_Toc521412459"/>
      <w:r>
        <w:t>Use the WICED kit to Post Data to httpbin.org using TLS</w:t>
      </w:r>
      <w:bookmarkEnd w:id="42"/>
    </w:p>
    <w:p w14:paraId="736549A2" w14:textId="7B6BCB6F" w:rsidR="00464232" w:rsidRDefault="00464232" w:rsidP="00464232">
      <w:r>
        <w:t xml:space="preserve">Copy/Run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makefile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43"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44" w:name="_Toc521412460"/>
      <w:bookmarkEnd w:id="43"/>
      <w:r w:rsidRPr="00406245">
        <w:t xml:space="preserve">Use </w:t>
      </w:r>
      <w:r w:rsidR="000202DF">
        <w:t xml:space="preserve">a </w:t>
      </w:r>
      <w:r w:rsidRPr="00406245">
        <w:t>Web</w:t>
      </w:r>
      <w:r>
        <w:t xml:space="preserve"> API for Temperature Conversion</w:t>
      </w:r>
      <w:bookmarkEnd w:id="44"/>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7FB0B6E4" w:rsidR="002F0126" w:rsidRDefault="00A32A88" w:rsidP="002F0126">
      <w:pPr>
        <w:ind w:left="720"/>
      </w:pPr>
      <w:hyperlink r:id="rId64"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r>
        <w:lastRenderedPageBreak/>
        <w:t>api-key=</w:t>
      </w:r>
      <w:r>
        <w:rPr>
          <w:rFonts w:ascii="Arial" w:hAnsi="Arial" w:cs="Arial"/>
          <w:sz w:val="20"/>
          <w:szCs w:val="20"/>
        </w:rPr>
        <w:t>kyM2OWa22SZ1B5PGE7DvjSi67sPMXHTNXXENVut8JvmjkjMo</w:t>
      </w:r>
    </w:p>
    <w:p w14:paraId="54EFC7DD" w14:textId="396536E6" w:rsidR="002F0126" w:rsidRDefault="002F0126" w:rsidP="002F0126">
      <w:pPr>
        <w:pStyle w:val="ListParagraph"/>
        <w:numPr>
          <w:ilvl w:val="0"/>
          <w:numId w:val="34"/>
        </w:numPr>
      </w:pPr>
      <w:r>
        <w:t xml:space="preserve">Hint: Go to </w:t>
      </w:r>
      <w:hyperlink r:id="rId65" w:history="1">
        <w:r w:rsidRPr="00BE305A">
          <w:rPr>
            <w:rStyle w:val="Hyperlink"/>
          </w:rPr>
          <w:t>https://neutrinoapi.com/api/convert</w:t>
        </w:r>
      </w:hyperlink>
      <w:r>
        <w:t xml:space="preserve"> to see the documentation. Click on </w:t>
      </w:r>
      <w:r w:rsidR="003E6A10">
        <w:t>"</w:t>
      </w:r>
      <w:r>
        <w:t>Test API -&gt; API Tools -&gt; Convert</w:t>
      </w:r>
      <w:r w:rsidR="003E6A10">
        <w:t>"</w:t>
      </w:r>
      <w:r>
        <w:t xml:space="preserve">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45" w:name="_Toc521412461"/>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45"/>
    </w:p>
    <w:p w14:paraId="2F5C5BF2" w14:textId="7AF7E8F2" w:rsidR="000A56B9" w:rsidRDefault="000A56B9" w:rsidP="00C62DC6">
      <w:pPr>
        <w:pStyle w:val="ListParagraph"/>
        <w:numPr>
          <w:ilvl w:val="0"/>
          <w:numId w:val="30"/>
        </w:numPr>
      </w:pPr>
      <w:r>
        <w:t xml:space="preserve">Go to </w:t>
      </w:r>
      <w:hyperlink r:id="rId66" w:history="1">
        <w:r w:rsidRPr="00780680">
          <w:rPr>
            <w:rStyle w:val="Hyperlink"/>
          </w:rPr>
          <w:t>www.initialstate.com</w:t>
        </w:r>
      </w:hyperlink>
      <w:r>
        <w:t xml:space="preserve"> and signup for a</w:t>
      </w:r>
      <w:r w:rsidR="00C62DC6">
        <w:t>n individual</w:t>
      </w:r>
      <w:r>
        <w:t xml:space="preserve"> trial account.</w:t>
      </w:r>
    </w:p>
    <w:p w14:paraId="5510012C" w14:textId="66814350" w:rsidR="00C62DC6" w:rsidRDefault="006F7789" w:rsidP="00663C19">
      <w:pPr>
        <w:pStyle w:val="ListParagraph"/>
        <w:numPr>
          <w:ilvl w:val="0"/>
          <w:numId w:val="30"/>
        </w:numPr>
      </w:pPr>
      <w:r>
        <w:t>Create a new B</w:t>
      </w:r>
      <w:r w:rsidR="000A37AF">
        <w:t xml:space="preserve">ucket called </w:t>
      </w:r>
      <w:r w:rsidR="003E6A10">
        <w:t>"</w:t>
      </w:r>
      <w:r>
        <w:t>TestBucket</w:t>
      </w:r>
      <w:r w:rsidR="003E6A10">
        <w: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359AD578" w:rsidR="00A439F9" w:rsidRDefault="00A439F9" w:rsidP="00A439F9">
      <w:pPr>
        <w:pStyle w:val="ListParagraph"/>
        <w:numPr>
          <w:ilvl w:val="1"/>
          <w:numId w:val="30"/>
        </w:numPr>
      </w:pPr>
      <w:r>
        <w:t xml:space="preserve">Hint: The body should be a JSON document that sends </w:t>
      </w:r>
      <w:r w:rsidR="003E6A10">
        <w:t>"</w:t>
      </w:r>
      <w:r>
        <w:t>key</w:t>
      </w:r>
      <w:r w:rsidR="003E6A10">
        <w:t>"</w:t>
      </w:r>
      <w:r w:rsidR="008274F4">
        <w:t>:</w:t>
      </w:r>
      <w:r w:rsidR="003E6A10">
        <w:t>"</w:t>
      </w:r>
      <w:r>
        <w:t>LED_State</w:t>
      </w:r>
      <w:r w:rsidR="003E6A10">
        <w:t>"</w:t>
      </w:r>
      <w:r w:rsidR="008274F4">
        <w:t xml:space="preserve"> with</w:t>
      </w:r>
      <w:r>
        <w:t xml:space="preserve"> </w:t>
      </w:r>
      <w:r w:rsidR="003E6A10">
        <w:t>"</w:t>
      </w:r>
      <w:r>
        <w:t>value</w:t>
      </w:r>
      <w:r w:rsidR="003E6A10">
        <w:t>"</w:t>
      </w:r>
      <w:r w:rsidR="008274F4">
        <w:t>:</w:t>
      </w:r>
      <w:r w:rsidR="003E6A10">
        <w:t>"</w:t>
      </w:r>
      <w:r>
        <w:t>ON</w:t>
      </w:r>
      <w:r w:rsidR="003E6A10">
        <w:t>"</w:t>
      </w:r>
      <w:r>
        <w:t xml:space="preserve"> or </w:t>
      </w:r>
      <w:r w:rsidR="003E6A10">
        <w:t>"</w:t>
      </w:r>
      <w:r w:rsidR="008274F4">
        <w:t>value</w:t>
      </w:r>
      <w:r w:rsidR="003E6A10">
        <w:t>"</w:t>
      </w:r>
      <w:r w:rsidR="008274F4">
        <w:t>:</w:t>
      </w:r>
      <w:r w:rsidR="003E6A10">
        <w:t>"</w:t>
      </w:r>
      <w:r>
        <w:t>OFF</w:t>
      </w:r>
      <w:r w:rsidR="003E6A10">
        <w:t>"</w:t>
      </w:r>
      <w:r>
        <w:t>.</w:t>
      </w:r>
    </w:p>
    <w:p w14:paraId="66A7227B" w14:textId="4E1F7C09" w:rsidR="005F0E90" w:rsidRDefault="005F0E90" w:rsidP="005F0E90">
      <w:pPr>
        <w:pStyle w:val="ListParagraph"/>
        <w:numPr>
          <w:ilvl w:val="1"/>
          <w:numId w:val="30"/>
        </w:numPr>
      </w:pPr>
      <w:r>
        <w:t>Hint: The first time you write to a key from APIARY, it will create a summary tile for you automatically so you won</w:t>
      </w:r>
      <w:r w:rsidR="003E6A10">
        <w:t>'</w:t>
      </w:r>
      <w:r>
        <w:t>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46" w:name="_Toc521412462"/>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46"/>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lastRenderedPageBreak/>
        <w:t>Hint: The HTTP Bin project has the server name in 2 places. Search for it and replace the 2</w:t>
      </w:r>
      <w:r w:rsidRPr="008274F4">
        <w:rPr>
          <w:vertAlign w:val="superscript"/>
        </w:rPr>
        <w:t>nd</w:t>
      </w:r>
      <w:r>
        <w:t xml:space="preserve"> one with SERVER_HOST.</w:t>
      </w:r>
    </w:p>
    <w:p w14:paraId="7EC43A3E" w14:textId="24E1BD68" w:rsidR="000B20AB" w:rsidRDefault="00F52412" w:rsidP="00D61D1F">
      <w:pPr>
        <w:pStyle w:val="ListParagraph"/>
        <w:numPr>
          <w:ilvl w:val="0"/>
          <w:numId w:val="32"/>
        </w:numPr>
      </w:pPr>
      <w:r>
        <w:t xml:space="preserve">Hint: </w:t>
      </w:r>
      <w:r w:rsidR="000B20AB">
        <w:t>Don</w:t>
      </w:r>
      <w:r w:rsidR="003E6A10">
        <w:t>'</w:t>
      </w:r>
      <w:r w:rsidR="000B20AB">
        <w:t>t forget to escape the quotes in</w:t>
      </w:r>
      <w:r>
        <w:t>side</w:t>
      </w:r>
      <w:r w:rsidR="000B20AB">
        <w:t xml:space="preserve"> the JSON message with backslashes (\</w:t>
      </w:r>
      <w:r w:rsidR="003E6A10">
        <w:t>"</w:t>
      </w:r>
      <w:r w:rsidR="000B20AB">
        <w:t>).</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BF60BC">
      <w:pPr>
        <w:pStyle w:val="Exercise"/>
      </w:pPr>
      <w:bookmarkStart w:id="47" w:name="_Toc521412463"/>
      <w:r>
        <w:t xml:space="preserve">(Advanced) </w:t>
      </w:r>
      <w:r w:rsidR="00663C19" w:rsidRPr="00406245">
        <w:t>Initial State</w:t>
      </w:r>
      <w:r w:rsidR="00663C19">
        <w:t xml:space="preserve"> – Temperature &amp; Humidity</w:t>
      </w:r>
      <w:bookmarkEnd w:id="47"/>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48" w:name="_Toc521412464"/>
      <w:r>
        <w:t xml:space="preserve">(Advanced) </w:t>
      </w:r>
      <w:r w:rsidR="00663C19" w:rsidRPr="00406245">
        <w:t>Initial State</w:t>
      </w:r>
      <w:r w:rsidR="00663C19">
        <w:t xml:space="preserve"> – Graphing Temperature</w:t>
      </w:r>
      <w:r w:rsidR="00693EE8">
        <w:t xml:space="preserve"> &amp; Humidity</w:t>
      </w:r>
      <w:bookmarkEnd w:id="48"/>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49" w:name="_Toc521412465"/>
      <w:r>
        <w:t xml:space="preserve">(Advanced) </w:t>
      </w:r>
      <w:r w:rsidR="00C17DD1">
        <w:t>Send Request Using Text Strings</w:t>
      </w:r>
      <w:bookmarkEnd w:id="49"/>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8D135F3" w:rsidR="007E4A43" w:rsidRPr="004C1AEE" w:rsidRDefault="00661CC3" w:rsidP="007E4A43">
      <w:pPr>
        <w:pStyle w:val="ListParagraph"/>
        <w:numPr>
          <w:ilvl w:val="0"/>
          <w:numId w:val="19"/>
        </w:numPr>
      </w:pPr>
      <w:r>
        <w:t>s</w:t>
      </w:r>
      <w:r w:rsidR="007E4A43">
        <w:t>n</w:t>
      </w:r>
      <w:r w:rsidR="007E4A43" w:rsidRPr="004C1AEE">
        <w:t>print</w:t>
      </w:r>
      <w:r w:rsidR="007E4A43">
        <w:t>f</w:t>
      </w:r>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w:t>
      </w:r>
      <w:r w:rsidR="003E6A10">
        <w:t>'</w:t>
      </w:r>
      <w:r w:rsidR="005F684F">
        <w:t>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26468F3C" w:rsidR="00663C19" w:rsidRPr="00406245" w:rsidRDefault="00663C19" w:rsidP="00BF60BC">
      <w:pPr>
        <w:pStyle w:val="Heading1"/>
      </w:pPr>
      <w:bookmarkStart w:id="50" w:name="_Toc521412466"/>
      <w:r w:rsidRPr="00406245">
        <w:lastRenderedPageBreak/>
        <w:t xml:space="preserve">Related Example </w:t>
      </w:r>
      <w:r w:rsidR="003E6A10">
        <w:t>"</w:t>
      </w:r>
      <w:r w:rsidRPr="00406245">
        <w:t>Apps</w:t>
      </w:r>
      <w:r w:rsidR="003E6A10">
        <w:t>"</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51" w:name="_Toc521412467"/>
      <w:r w:rsidRPr="00406245">
        <w:t>Known Errata + Enhancements + Comments</w:t>
      </w:r>
      <w:bookmarkEnd w:id="51"/>
    </w:p>
    <w:p w14:paraId="51799040" w14:textId="0B78B793" w:rsidR="00DD31EC" w:rsidRDefault="00DD31EC">
      <w:r>
        <w:br w:type="page"/>
      </w:r>
    </w:p>
    <w:p w14:paraId="31272F5C" w14:textId="77777777" w:rsidR="00857DC2" w:rsidRPr="000A73EB" w:rsidRDefault="00857DC2" w:rsidP="000A73EB"/>
    <w:sectPr w:rsidR="00857DC2" w:rsidRPr="000A73EB">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A5A4BC" w14:textId="77777777" w:rsidR="00A32A88" w:rsidRDefault="00A32A88" w:rsidP="00DF6D18">
      <w:r>
        <w:separator/>
      </w:r>
    </w:p>
  </w:endnote>
  <w:endnote w:type="continuationSeparator" w:id="0">
    <w:p w14:paraId="1CD186FD" w14:textId="77777777" w:rsidR="00A32A88" w:rsidRDefault="00A32A88"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7CB16AE3"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9F2E91">
              <w:rPr>
                <w:noProof/>
              </w:rPr>
              <w:t>29</w:t>
            </w:r>
            <w:r>
              <w:fldChar w:fldCharType="end"/>
            </w:r>
            <w:r>
              <w:t xml:space="preserve"> of </w:t>
            </w:r>
            <w:r w:rsidR="00E317C4">
              <w:rPr>
                <w:noProof/>
              </w:rPr>
              <w:fldChar w:fldCharType="begin"/>
            </w:r>
            <w:r w:rsidR="00E317C4">
              <w:rPr>
                <w:noProof/>
              </w:rPr>
              <w:instrText xml:space="preserve"> NUMPAGES  </w:instrText>
            </w:r>
            <w:r w:rsidR="00E317C4">
              <w:rPr>
                <w:noProof/>
              </w:rPr>
              <w:fldChar w:fldCharType="separate"/>
            </w:r>
            <w:r w:rsidR="009F2E91">
              <w:rPr>
                <w:noProof/>
              </w:rPr>
              <w:t>34</w:t>
            </w:r>
            <w:r w:rsidR="00E317C4">
              <w:rPr>
                <w:noProof/>
              </w:rPr>
              <w:fldChar w:fldCharType="end"/>
            </w:r>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3AE2E" w14:textId="77777777" w:rsidR="00A32A88" w:rsidRDefault="00A32A88" w:rsidP="00DF6D18">
      <w:r>
        <w:separator/>
      </w:r>
    </w:p>
  </w:footnote>
  <w:footnote w:type="continuationSeparator" w:id="0">
    <w:p w14:paraId="25645BDE" w14:textId="77777777" w:rsidR="00A32A88" w:rsidRDefault="00A32A88"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7E3"/>
    <w:rsid w:val="000014D6"/>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049"/>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07FA4"/>
    <w:rsid w:val="00110CE4"/>
    <w:rsid w:val="00112EEC"/>
    <w:rsid w:val="00113E89"/>
    <w:rsid w:val="00114104"/>
    <w:rsid w:val="0011517F"/>
    <w:rsid w:val="0011677D"/>
    <w:rsid w:val="00116C46"/>
    <w:rsid w:val="001179EF"/>
    <w:rsid w:val="00120871"/>
    <w:rsid w:val="0012300A"/>
    <w:rsid w:val="00126DF9"/>
    <w:rsid w:val="00130E71"/>
    <w:rsid w:val="001318AB"/>
    <w:rsid w:val="00132EF0"/>
    <w:rsid w:val="00137E77"/>
    <w:rsid w:val="00140852"/>
    <w:rsid w:val="00142B8B"/>
    <w:rsid w:val="00143B58"/>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126"/>
    <w:rsid w:val="00193937"/>
    <w:rsid w:val="001A05BD"/>
    <w:rsid w:val="001A2540"/>
    <w:rsid w:val="001A3876"/>
    <w:rsid w:val="001B1B56"/>
    <w:rsid w:val="001B22CC"/>
    <w:rsid w:val="001B2941"/>
    <w:rsid w:val="001B33D8"/>
    <w:rsid w:val="001B5229"/>
    <w:rsid w:val="001B631B"/>
    <w:rsid w:val="001C2955"/>
    <w:rsid w:val="001C3071"/>
    <w:rsid w:val="001C41CE"/>
    <w:rsid w:val="001C6842"/>
    <w:rsid w:val="001D092F"/>
    <w:rsid w:val="001D0FE6"/>
    <w:rsid w:val="001D1CFA"/>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215"/>
    <w:rsid w:val="002C468D"/>
    <w:rsid w:val="002C5818"/>
    <w:rsid w:val="002C7876"/>
    <w:rsid w:val="002D63D5"/>
    <w:rsid w:val="002D6B5C"/>
    <w:rsid w:val="002D75BC"/>
    <w:rsid w:val="002E623F"/>
    <w:rsid w:val="002E63C3"/>
    <w:rsid w:val="002F0126"/>
    <w:rsid w:val="002F1AEC"/>
    <w:rsid w:val="002F2309"/>
    <w:rsid w:val="002F2528"/>
    <w:rsid w:val="002F308F"/>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53279"/>
    <w:rsid w:val="003628A4"/>
    <w:rsid w:val="00362F0E"/>
    <w:rsid w:val="00363167"/>
    <w:rsid w:val="003636CA"/>
    <w:rsid w:val="00366162"/>
    <w:rsid w:val="0036728D"/>
    <w:rsid w:val="0037207F"/>
    <w:rsid w:val="00372ACA"/>
    <w:rsid w:val="00374375"/>
    <w:rsid w:val="00380720"/>
    <w:rsid w:val="003817F7"/>
    <w:rsid w:val="00381EBA"/>
    <w:rsid w:val="00382507"/>
    <w:rsid w:val="003853D7"/>
    <w:rsid w:val="0038642E"/>
    <w:rsid w:val="003864A6"/>
    <w:rsid w:val="003932E4"/>
    <w:rsid w:val="003975A2"/>
    <w:rsid w:val="0039793C"/>
    <w:rsid w:val="00397ACA"/>
    <w:rsid w:val="003A355F"/>
    <w:rsid w:val="003B0E92"/>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A10"/>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246B"/>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01AF"/>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057E3"/>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34F"/>
    <w:rsid w:val="005A1498"/>
    <w:rsid w:val="005A365B"/>
    <w:rsid w:val="005A7550"/>
    <w:rsid w:val="005B467B"/>
    <w:rsid w:val="005B4FF6"/>
    <w:rsid w:val="005B618E"/>
    <w:rsid w:val="005C0396"/>
    <w:rsid w:val="005C06BD"/>
    <w:rsid w:val="005C329B"/>
    <w:rsid w:val="005C585F"/>
    <w:rsid w:val="005C7AAE"/>
    <w:rsid w:val="005D08CE"/>
    <w:rsid w:val="005D48B6"/>
    <w:rsid w:val="005D6B5E"/>
    <w:rsid w:val="005E248C"/>
    <w:rsid w:val="005E5743"/>
    <w:rsid w:val="005E5EED"/>
    <w:rsid w:val="005F0D90"/>
    <w:rsid w:val="005F0E90"/>
    <w:rsid w:val="005F2DA1"/>
    <w:rsid w:val="005F3959"/>
    <w:rsid w:val="005F67C7"/>
    <w:rsid w:val="005F67D6"/>
    <w:rsid w:val="005F684F"/>
    <w:rsid w:val="005F73D7"/>
    <w:rsid w:val="00612559"/>
    <w:rsid w:val="00624016"/>
    <w:rsid w:val="00625C0B"/>
    <w:rsid w:val="00626C0B"/>
    <w:rsid w:val="00627BF3"/>
    <w:rsid w:val="00630ABF"/>
    <w:rsid w:val="00631730"/>
    <w:rsid w:val="00631862"/>
    <w:rsid w:val="006334EA"/>
    <w:rsid w:val="00633C0D"/>
    <w:rsid w:val="0063560C"/>
    <w:rsid w:val="00640B0E"/>
    <w:rsid w:val="00640EA5"/>
    <w:rsid w:val="00643427"/>
    <w:rsid w:val="00651346"/>
    <w:rsid w:val="00653120"/>
    <w:rsid w:val="00656CD9"/>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99C"/>
    <w:rsid w:val="00693A41"/>
    <w:rsid w:val="00693EE8"/>
    <w:rsid w:val="00695435"/>
    <w:rsid w:val="00695647"/>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30B1"/>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7D3"/>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4F3"/>
    <w:rsid w:val="00857DC2"/>
    <w:rsid w:val="00862D39"/>
    <w:rsid w:val="00862DE5"/>
    <w:rsid w:val="00864681"/>
    <w:rsid w:val="00866A4D"/>
    <w:rsid w:val="00871379"/>
    <w:rsid w:val="00872873"/>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67"/>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100"/>
    <w:rsid w:val="00905BBE"/>
    <w:rsid w:val="009062B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28E2"/>
    <w:rsid w:val="00975754"/>
    <w:rsid w:val="009757B8"/>
    <w:rsid w:val="00981F4D"/>
    <w:rsid w:val="009827E2"/>
    <w:rsid w:val="009839C1"/>
    <w:rsid w:val="00984038"/>
    <w:rsid w:val="009861E4"/>
    <w:rsid w:val="0098674F"/>
    <w:rsid w:val="009879F0"/>
    <w:rsid w:val="0099154D"/>
    <w:rsid w:val="009915BE"/>
    <w:rsid w:val="009920A7"/>
    <w:rsid w:val="00994FD6"/>
    <w:rsid w:val="009966B0"/>
    <w:rsid w:val="009A0D90"/>
    <w:rsid w:val="009A2A53"/>
    <w:rsid w:val="009B2A63"/>
    <w:rsid w:val="009D20B9"/>
    <w:rsid w:val="009D265E"/>
    <w:rsid w:val="009D4DE9"/>
    <w:rsid w:val="009D7236"/>
    <w:rsid w:val="009E3908"/>
    <w:rsid w:val="009E63E9"/>
    <w:rsid w:val="009E6754"/>
    <w:rsid w:val="009F021D"/>
    <w:rsid w:val="009F0EBF"/>
    <w:rsid w:val="009F119A"/>
    <w:rsid w:val="009F16EB"/>
    <w:rsid w:val="009F2665"/>
    <w:rsid w:val="009F2E91"/>
    <w:rsid w:val="009F70E4"/>
    <w:rsid w:val="00A00FDF"/>
    <w:rsid w:val="00A10458"/>
    <w:rsid w:val="00A11A32"/>
    <w:rsid w:val="00A12BAC"/>
    <w:rsid w:val="00A13F49"/>
    <w:rsid w:val="00A14971"/>
    <w:rsid w:val="00A14B4A"/>
    <w:rsid w:val="00A3194F"/>
    <w:rsid w:val="00A32A88"/>
    <w:rsid w:val="00A35121"/>
    <w:rsid w:val="00A36617"/>
    <w:rsid w:val="00A40B5D"/>
    <w:rsid w:val="00A415F4"/>
    <w:rsid w:val="00A439F9"/>
    <w:rsid w:val="00A44C5A"/>
    <w:rsid w:val="00A516A8"/>
    <w:rsid w:val="00A522E5"/>
    <w:rsid w:val="00A53628"/>
    <w:rsid w:val="00A540E1"/>
    <w:rsid w:val="00A57077"/>
    <w:rsid w:val="00A600C7"/>
    <w:rsid w:val="00A6223A"/>
    <w:rsid w:val="00A6596F"/>
    <w:rsid w:val="00A7150A"/>
    <w:rsid w:val="00A74A92"/>
    <w:rsid w:val="00A775CA"/>
    <w:rsid w:val="00A8454B"/>
    <w:rsid w:val="00A8704B"/>
    <w:rsid w:val="00A91A09"/>
    <w:rsid w:val="00A922E4"/>
    <w:rsid w:val="00AA0C06"/>
    <w:rsid w:val="00AA285A"/>
    <w:rsid w:val="00AA3E50"/>
    <w:rsid w:val="00AA5E5F"/>
    <w:rsid w:val="00AA7A8C"/>
    <w:rsid w:val="00AB1C95"/>
    <w:rsid w:val="00AB2297"/>
    <w:rsid w:val="00AB46C7"/>
    <w:rsid w:val="00AB46DC"/>
    <w:rsid w:val="00AB5B28"/>
    <w:rsid w:val="00AB6099"/>
    <w:rsid w:val="00AB7E62"/>
    <w:rsid w:val="00AC160E"/>
    <w:rsid w:val="00AC72A5"/>
    <w:rsid w:val="00AD162F"/>
    <w:rsid w:val="00AD2619"/>
    <w:rsid w:val="00AE0CB0"/>
    <w:rsid w:val="00AE27CC"/>
    <w:rsid w:val="00AE66A3"/>
    <w:rsid w:val="00AE7FA9"/>
    <w:rsid w:val="00AF4BA6"/>
    <w:rsid w:val="00AF73D0"/>
    <w:rsid w:val="00B005F5"/>
    <w:rsid w:val="00B007E5"/>
    <w:rsid w:val="00B02BDF"/>
    <w:rsid w:val="00B03AF1"/>
    <w:rsid w:val="00B05BEF"/>
    <w:rsid w:val="00B069B8"/>
    <w:rsid w:val="00B14B57"/>
    <w:rsid w:val="00B2240E"/>
    <w:rsid w:val="00B2660A"/>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95881"/>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556C2"/>
    <w:rsid w:val="00D60BD5"/>
    <w:rsid w:val="00D60F56"/>
    <w:rsid w:val="00D61D1F"/>
    <w:rsid w:val="00D6618B"/>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B2F"/>
    <w:rsid w:val="00DC7DEF"/>
    <w:rsid w:val="00DD070E"/>
    <w:rsid w:val="00DD2AF3"/>
    <w:rsid w:val="00DD31EC"/>
    <w:rsid w:val="00DD669D"/>
    <w:rsid w:val="00DD7E6F"/>
    <w:rsid w:val="00DE180B"/>
    <w:rsid w:val="00DE1C05"/>
    <w:rsid w:val="00DE2A39"/>
    <w:rsid w:val="00DE32B1"/>
    <w:rsid w:val="00DE398B"/>
    <w:rsid w:val="00DE5C01"/>
    <w:rsid w:val="00DE6E01"/>
    <w:rsid w:val="00DE7E5E"/>
    <w:rsid w:val="00DF6D18"/>
    <w:rsid w:val="00E043FD"/>
    <w:rsid w:val="00E04A99"/>
    <w:rsid w:val="00E053D8"/>
    <w:rsid w:val="00E05EFF"/>
    <w:rsid w:val="00E103BA"/>
    <w:rsid w:val="00E106AA"/>
    <w:rsid w:val="00E1216F"/>
    <w:rsid w:val="00E14449"/>
    <w:rsid w:val="00E2667F"/>
    <w:rsid w:val="00E316DF"/>
    <w:rsid w:val="00E317C4"/>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B6847"/>
    <w:rsid w:val="00EC0AF8"/>
    <w:rsid w:val="00EC2BFE"/>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2CD5"/>
    <w:rsid w:val="00F54F87"/>
    <w:rsid w:val="00F56AEF"/>
    <w:rsid w:val="00F6018E"/>
    <w:rsid w:val="00F608B6"/>
    <w:rsid w:val="00F614D5"/>
    <w:rsid w:val="00F64B14"/>
    <w:rsid w:val="00F672F4"/>
    <w:rsid w:val="00F67E2E"/>
    <w:rsid w:val="00F725BC"/>
    <w:rsid w:val="00F735C6"/>
    <w:rsid w:val="00F73D45"/>
    <w:rsid w:val="00F753E6"/>
    <w:rsid w:val="00F8188A"/>
    <w:rsid w:val="00F82D16"/>
    <w:rsid w:val="00F8711F"/>
    <w:rsid w:val="00F94CE2"/>
    <w:rsid w:val="00F95AC0"/>
    <w:rsid w:val="00F975F4"/>
    <w:rsid w:val="00FA0141"/>
    <w:rsid w:val="00FA257D"/>
    <w:rsid w:val="00FA2812"/>
    <w:rsid w:val="00FA39BB"/>
    <w:rsid w:val="00FB40F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6B5E"/>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5D6B5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D6B5E"/>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3.png"/><Relationship Id="rId39" Type="http://schemas.openxmlformats.org/officeDocument/2006/relationships/hyperlink" Target="https://cloud.google.com/translate/docs/translating-text"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s://curl.haxx.se/docs/httpscripting.html" TargetMode="External"/><Relationship Id="rId42" Type="http://schemas.openxmlformats.org/officeDocument/2006/relationships/image" Target="media/image11.png"/><Relationship Id="rId47"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20.png"/><Relationship Id="rId63" Type="http://schemas.openxmlformats.org/officeDocument/2006/relationships/hyperlink" Target="https://httpbin.org/anything"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s://www.programmableweb.com/category/all/apis" TargetMode="External"/><Relationship Id="rId40" Type="http://schemas.openxmlformats.org/officeDocument/2006/relationships/image" Target="media/image10.png"/><Relationship Id="rId45" Type="http://schemas.openxmlformats.org/officeDocument/2006/relationships/hyperlink" Target="https://emoji.codes/" TargetMode="External"/><Relationship Id="rId53" Type="http://schemas.openxmlformats.org/officeDocument/2006/relationships/hyperlink" Target="http://docs.initialstateeventsapi.apiary.io/" TargetMode="External"/><Relationship Id="rId58" Type="http://schemas.openxmlformats.org/officeDocument/2006/relationships/image" Target="media/image23.png"/><Relationship Id="rId66" Type="http://schemas.openxmlformats.org/officeDocument/2006/relationships/hyperlink" Target="http://www.initialstate.com" TargetMode="Externa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image" Target="media/image15.png"/><Relationship Id="rId57" Type="http://schemas.openxmlformats.org/officeDocument/2006/relationships/image" Target="media/image22.png"/><Relationship Id="rId61" Type="http://schemas.openxmlformats.org/officeDocument/2006/relationships/hyperlink" Target="https://httpbin.org" TargetMode="Externa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8.png"/><Relationship Id="rId44" Type="http://schemas.openxmlformats.org/officeDocument/2006/relationships/hyperlink" Target="http://www.initialstate.com/" TargetMode="External"/><Relationship Id="rId52" Type="http://schemas.openxmlformats.org/officeDocument/2006/relationships/image" Target="media/image18.png"/><Relationship Id="rId60" Type="http://schemas.openxmlformats.org/officeDocument/2006/relationships/hyperlink" Target="http://httpbin.org/anything" TargetMode="External"/><Relationship Id="rId65" Type="http://schemas.openxmlformats.org/officeDocument/2006/relationships/hyperlink" Target="https://neutrinoapi.com/api/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image" Target="media/image12.tiff"/><Relationship Id="rId48" Type="http://schemas.openxmlformats.org/officeDocument/2006/relationships/hyperlink" Target="http://www.initialstate.com" TargetMode="External"/><Relationship Id="rId56" Type="http://schemas.openxmlformats.org/officeDocument/2006/relationships/image" Target="media/image21.png"/><Relationship Id="rId64" Type="http://schemas.openxmlformats.org/officeDocument/2006/relationships/hyperlink" Target="https://neutrinoapi.com/convert" TargetMode="External"/><Relationship Id="rId69"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www.wunderground.com/weather/api" TargetMode="External"/><Relationship Id="rId46" Type="http://schemas.openxmlformats.org/officeDocument/2006/relationships/image" Target="media/image13.png"/><Relationship Id="rId59" Type="http://schemas.openxmlformats.org/officeDocument/2006/relationships/hyperlink" Target="http://httpbin.org" TargetMode="External"/><Relationship Id="rId67" Type="http://schemas.openxmlformats.org/officeDocument/2006/relationships/header" Target="header1.xml"/><Relationship Id="rId20" Type="http://schemas.openxmlformats.org/officeDocument/2006/relationships/hyperlink" Target="https://www.iana.org/" TargetMode="External"/><Relationship Id="rId41" Type="http://schemas.openxmlformats.org/officeDocument/2006/relationships/hyperlink" Target="http://httpbin.org/get" TargetMode="External"/><Relationship Id="rId54" Type="http://schemas.openxmlformats.org/officeDocument/2006/relationships/image" Target="media/image19.png"/><Relationship Id="rId62" Type="http://schemas.openxmlformats.org/officeDocument/2006/relationships/hyperlink" Target="https://httpbin.org" TargetMode="External"/><Relationship Id="rId7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73E779-E7E9-457B-B2D2-015221416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10614</TotalTime>
  <Pages>1</Pages>
  <Words>6716</Words>
  <Characters>38287</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366</cp:revision>
  <cp:lastPrinted>2018-09-21T22:22:00Z</cp:lastPrinted>
  <dcterms:created xsi:type="dcterms:W3CDTF">2017-09-07T15:15:00Z</dcterms:created>
  <dcterms:modified xsi:type="dcterms:W3CDTF">2018-09-21T22:23:00Z</dcterms:modified>
</cp:coreProperties>
</file>